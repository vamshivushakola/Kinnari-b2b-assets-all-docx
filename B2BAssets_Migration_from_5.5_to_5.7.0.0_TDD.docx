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EF5948" w:rsidRPr="00B832BA" w:rsidRDefault="00EF5948" w:rsidP="00EF5948">
      <w:pPr>
        <w:spacing w:before="0" w:line="240" w:lineRule="auto"/>
        <w:rPr>
          <w:rFonts w:asciiTheme="minorHAnsi" w:hAnsiTheme="minorHAnsi"/>
          <w:lang w:val="en-US"/>
        </w:rPr>
      </w:pPr>
      <w:r w:rsidRPr="00B832BA">
        <w:rPr>
          <w:rFonts w:asciiTheme="minorHAnsi" w:hAnsiTheme="minorHAnsi"/>
          <w:noProof/>
          <w:lang w:val="en-US"/>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1989365" cy="473528"/>
            <wp:effectExtent l="19050" t="0" r="0" b="0"/>
            <wp:wrapSquare wrapText="bothSides"/>
            <wp:docPr id="4" name="Picture 2" descr="Capgemini_logo_hr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gemini_logo_hr_TIF"/>
                    <pic:cNvPicPr>
                      <a:picLocks noChangeAspect="1" noChangeArrowheads="1"/>
                    </pic:cNvPicPr>
                  </pic:nvPicPr>
                  <pic:blipFill>
                    <a:blip r:embed="rId8" cstate="print"/>
                    <a:srcRect/>
                    <a:stretch>
                      <a:fillRect/>
                    </a:stretch>
                  </pic:blipFill>
                  <pic:spPr bwMode="auto">
                    <a:xfrm>
                      <a:off x="0" y="0"/>
                      <a:ext cx="1989365" cy="473528"/>
                    </a:xfrm>
                    <a:prstGeom prst="rect">
                      <a:avLst/>
                    </a:prstGeom>
                    <a:noFill/>
                    <a:ln w="9525">
                      <a:noFill/>
                      <a:miter lim="800000"/>
                      <a:headEnd/>
                      <a:tailEnd/>
                    </a:ln>
                  </pic:spPr>
                </pic:pic>
              </a:graphicData>
            </a:graphic>
          </wp:anchor>
        </w:drawing>
      </w:r>
      <w:r w:rsidRPr="00B832BA">
        <w:rPr>
          <w:rFonts w:asciiTheme="minorHAnsi" w:hAnsiTheme="minorHAnsi"/>
          <w:lang w:val="en-US"/>
        </w:rPr>
        <w:br w:type="textWrapping" w:clear="all"/>
      </w:r>
    </w:p>
    <w:p w:rsidR="00EF5948" w:rsidRPr="00B832BA" w:rsidRDefault="00EF5948" w:rsidP="00EF5948">
      <w:pPr>
        <w:rPr>
          <w:rFonts w:asciiTheme="minorHAnsi" w:hAnsiTheme="minorHAnsi"/>
          <w:lang w:val="en-US"/>
        </w:rPr>
      </w:pPr>
    </w:p>
    <w:p w:rsidR="00EF5948" w:rsidRPr="00B832BA" w:rsidRDefault="00EF5948" w:rsidP="00EF5948">
      <w:pPr>
        <w:rPr>
          <w:rFonts w:asciiTheme="minorHAnsi" w:hAnsiTheme="minorHAnsi"/>
          <w:lang w:val="en-US"/>
        </w:rPr>
      </w:pPr>
    </w:p>
    <w:p w:rsidR="00EF5948" w:rsidRPr="00B832BA" w:rsidRDefault="00EF5948" w:rsidP="00EF5948">
      <w:pPr>
        <w:rPr>
          <w:rFonts w:asciiTheme="minorHAnsi" w:hAnsiTheme="minorHAnsi"/>
          <w:lang w:val="en-US"/>
        </w:rPr>
      </w:pPr>
    </w:p>
    <w:p w:rsidR="00EF5948" w:rsidRPr="00B832BA" w:rsidRDefault="00EF5948" w:rsidP="00EF5948">
      <w:pPr>
        <w:rPr>
          <w:rFonts w:asciiTheme="minorHAnsi" w:hAnsiTheme="minorHAnsi"/>
          <w:lang w:val="en-US"/>
        </w:rPr>
      </w:pPr>
    </w:p>
    <w:p w:rsidR="00EF5948" w:rsidRPr="00B832BA" w:rsidRDefault="00EF5948" w:rsidP="00EF5948">
      <w:pPr>
        <w:rPr>
          <w:rFonts w:asciiTheme="minorHAnsi" w:hAnsiTheme="minorHAnsi"/>
          <w:lang w:val="en-US"/>
        </w:rPr>
      </w:pPr>
    </w:p>
    <w:p w:rsidR="00EF5948" w:rsidRPr="00B832BA" w:rsidRDefault="00EF5948" w:rsidP="00EF5948">
      <w:pPr>
        <w:rPr>
          <w:rFonts w:asciiTheme="minorHAnsi" w:hAnsiTheme="minorHAnsi"/>
          <w:lang w:val="en-US"/>
        </w:rPr>
      </w:pPr>
    </w:p>
    <w:p w:rsidR="00EF5948" w:rsidRPr="00B832BA" w:rsidRDefault="00EF5948" w:rsidP="00EF5948">
      <w:pPr>
        <w:rPr>
          <w:rFonts w:asciiTheme="minorHAnsi" w:hAnsiTheme="minorHAnsi"/>
          <w:lang w:val="en-US"/>
        </w:rPr>
      </w:pPr>
    </w:p>
    <w:p w:rsidR="00EF5948" w:rsidRPr="00B832BA" w:rsidRDefault="0002279F" w:rsidP="00EF5948">
      <w:pPr>
        <w:pStyle w:val="ISProposalTitle28pt"/>
        <w:rPr>
          <w:rFonts w:asciiTheme="minorHAnsi" w:hAnsiTheme="minorHAnsi" w:cs="Arial"/>
          <w:lang w:val="en-US"/>
        </w:rPr>
      </w:pPr>
      <w:r w:rsidRPr="00B832BA">
        <w:rPr>
          <w:rFonts w:asciiTheme="minorHAnsi" w:hAnsiTheme="minorHAnsi" w:cs="Arial"/>
          <w:lang w:val="en-US"/>
        </w:rPr>
        <w:t>B2B Assets Migration from 5.5 to 5.7</w:t>
      </w:r>
      <w:r w:rsidR="00511448" w:rsidRPr="00B832BA">
        <w:rPr>
          <w:rFonts w:asciiTheme="minorHAnsi" w:hAnsiTheme="minorHAnsi" w:cs="Arial"/>
          <w:lang w:val="en-US"/>
        </w:rPr>
        <w:t>.0</w:t>
      </w:r>
      <w:r w:rsidRPr="00B832BA">
        <w:rPr>
          <w:rFonts w:asciiTheme="minorHAnsi" w:hAnsiTheme="minorHAnsi" w:cs="Arial"/>
          <w:lang w:val="en-US"/>
        </w:rPr>
        <w:t>.0</w:t>
      </w:r>
    </w:p>
    <w:p w:rsidR="00EF5948" w:rsidRPr="00B832BA" w:rsidRDefault="00F05777" w:rsidP="00EF5948">
      <w:pPr>
        <w:pStyle w:val="ISProposalSubTitle20pt"/>
        <w:rPr>
          <w:rFonts w:asciiTheme="minorHAnsi" w:hAnsiTheme="minorHAnsi"/>
          <w:lang w:val="en-US"/>
        </w:rPr>
      </w:pPr>
      <w:r w:rsidRPr="00B832BA">
        <w:rPr>
          <w:rFonts w:asciiTheme="minorHAnsi" w:hAnsiTheme="minorHAnsi"/>
          <w:lang w:val="en-US"/>
        </w:rPr>
        <w:t>Steps</w:t>
      </w:r>
      <w:r w:rsidR="00670C49" w:rsidRPr="00B832BA">
        <w:rPr>
          <w:rFonts w:asciiTheme="minorHAnsi" w:hAnsiTheme="minorHAnsi"/>
          <w:lang w:val="en-US"/>
        </w:rPr>
        <w:t xml:space="preserve"> to Migration</w:t>
      </w:r>
      <w:r w:rsidR="00582FBB" w:rsidRPr="00B832BA">
        <w:rPr>
          <w:rFonts w:asciiTheme="minorHAnsi" w:hAnsiTheme="minorHAnsi"/>
          <w:lang w:val="en-US"/>
        </w:rPr>
        <w:t xml:space="preserve"> of Code</w:t>
      </w:r>
    </w:p>
    <w:p w:rsidR="00EF5948" w:rsidRPr="00B832BA" w:rsidRDefault="00EF5948" w:rsidP="00EF5948">
      <w:pPr>
        <w:rPr>
          <w:rStyle w:val="StyleBackground1"/>
          <w:rFonts w:asciiTheme="minorHAnsi" w:hAnsiTheme="minorHAnsi"/>
          <w:lang w:val="en-US"/>
        </w:rPr>
      </w:pPr>
    </w:p>
    <w:p w:rsidR="00EF5948" w:rsidRPr="00B832BA" w:rsidRDefault="00EF5948" w:rsidP="00EF5948">
      <w:pPr>
        <w:rPr>
          <w:rStyle w:val="StyleBackground1"/>
          <w:rFonts w:asciiTheme="minorHAnsi" w:hAnsiTheme="minorHAnsi"/>
          <w:lang w:val="en-US"/>
        </w:rPr>
      </w:pPr>
    </w:p>
    <w:p w:rsidR="00EF5948" w:rsidRPr="00B832BA" w:rsidRDefault="00EF5948" w:rsidP="00EF5948">
      <w:pPr>
        <w:rPr>
          <w:rFonts w:asciiTheme="minorHAnsi" w:hAnsiTheme="minorHAnsi"/>
          <w:lang w:val="en-US"/>
        </w:rPr>
        <w:sectPr w:rsidR="00EF5948" w:rsidRPr="00B832BA" w:rsidSect="005E6551">
          <w:footerReference w:type="default" r:id="rId9"/>
          <w:headerReference w:type="first" r:id="rId10"/>
          <w:footerReference w:type="first" r:id="rId11"/>
          <w:pgSz w:w="11909" w:h="16834" w:code="9"/>
          <w:pgMar w:top="864" w:right="864" w:bottom="864" w:left="864" w:header="864" w:footer="864" w:gutter="0"/>
          <w:pgNumType w:start="0"/>
          <w:cols w:space="720"/>
          <w:titlePg/>
          <w:docGrid w:linePitch="360"/>
        </w:sectPr>
      </w:pPr>
    </w:p>
    <w:p w:rsidR="00EF5948" w:rsidRPr="00B832BA" w:rsidRDefault="00EF5948" w:rsidP="00EF5948">
      <w:pPr>
        <w:pStyle w:val="IS-TOCTitleCentered"/>
        <w:jc w:val="left"/>
        <w:rPr>
          <w:rFonts w:asciiTheme="minorHAnsi" w:hAnsiTheme="minorHAnsi" w:cs="Arial"/>
          <w:lang w:val="en-US"/>
        </w:rPr>
      </w:pPr>
      <w:r w:rsidRPr="00B832BA">
        <w:rPr>
          <w:rFonts w:asciiTheme="minorHAnsi" w:hAnsiTheme="minorHAnsi" w:cs="Arial"/>
          <w:lang w:val="en-US"/>
        </w:rPr>
        <w:lastRenderedPageBreak/>
        <w:t>Document History</w:t>
      </w:r>
    </w:p>
    <w:tbl>
      <w:tblPr>
        <w:tblStyle w:val="TableGrid"/>
        <w:tblW w:w="0" w:type="auto"/>
        <w:tblLook w:val="04A0"/>
      </w:tblPr>
      <w:tblGrid>
        <w:gridCol w:w="2599"/>
        <w:gridCol w:w="2599"/>
        <w:gridCol w:w="2599"/>
        <w:gridCol w:w="2600"/>
      </w:tblGrid>
      <w:tr w:rsidR="00EF5948" w:rsidRPr="00B832BA" w:rsidTr="005E6551">
        <w:tc>
          <w:tcPr>
            <w:tcW w:w="2599" w:type="dxa"/>
            <w:shd w:val="clear" w:color="auto" w:fill="FFC000"/>
          </w:tcPr>
          <w:p w:rsidR="00EF5948" w:rsidRPr="00B832BA" w:rsidRDefault="00EF5948" w:rsidP="005E6551">
            <w:pPr>
              <w:pStyle w:val="IS-TOCTitleCentered"/>
              <w:jc w:val="left"/>
              <w:rPr>
                <w:rFonts w:asciiTheme="minorHAnsi" w:hAnsiTheme="minorHAnsi" w:cs="Arial"/>
                <w:color w:val="auto"/>
                <w:sz w:val="22"/>
                <w:szCs w:val="22"/>
                <w:lang w:val="en-US"/>
              </w:rPr>
            </w:pPr>
            <w:r w:rsidRPr="00B832BA">
              <w:rPr>
                <w:rFonts w:asciiTheme="minorHAnsi" w:hAnsiTheme="minorHAnsi" w:cs="Arial"/>
                <w:color w:val="auto"/>
                <w:sz w:val="22"/>
                <w:szCs w:val="22"/>
                <w:lang w:val="en-US"/>
              </w:rPr>
              <w:t>Version</w:t>
            </w:r>
          </w:p>
        </w:tc>
        <w:tc>
          <w:tcPr>
            <w:tcW w:w="2599" w:type="dxa"/>
            <w:shd w:val="clear" w:color="auto" w:fill="FFC000"/>
          </w:tcPr>
          <w:p w:rsidR="00EF5948" w:rsidRPr="00B832BA" w:rsidRDefault="00EF5948" w:rsidP="005E6551">
            <w:pPr>
              <w:pStyle w:val="IS-TOCTitleCentered"/>
              <w:jc w:val="left"/>
              <w:rPr>
                <w:rFonts w:asciiTheme="minorHAnsi" w:hAnsiTheme="minorHAnsi" w:cs="Arial"/>
                <w:color w:val="auto"/>
                <w:sz w:val="22"/>
                <w:szCs w:val="22"/>
                <w:lang w:val="en-US"/>
              </w:rPr>
            </w:pPr>
            <w:r w:rsidRPr="00B832BA">
              <w:rPr>
                <w:rFonts w:asciiTheme="minorHAnsi" w:hAnsiTheme="minorHAnsi" w:cs="Arial"/>
                <w:color w:val="auto"/>
                <w:sz w:val="22"/>
                <w:szCs w:val="22"/>
                <w:lang w:val="en-US"/>
              </w:rPr>
              <w:t>Updated By</w:t>
            </w:r>
          </w:p>
        </w:tc>
        <w:tc>
          <w:tcPr>
            <w:tcW w:w="2599" w:type="dxa"/>
            <w:shd w:val="clear" w:color="auto" w:fill="FFC000"/>
          </w:tcPr>
          <w:p w:rsidR="00EF5948" w:rsidRPr="00B832BA" w:rsidRDefault="00EF5948" w:rsidP="009054DC">
            <w:pPr>
              <w:pStyle w:val="IS-TOCTitleCentered"/>
              <w:jc w:val="left"/>
              <w:rPr>
                <w:rFonts w:asciiTheme="minorHAnsi" w:hAnsiTheme="minorHAnsi" w:cs="Arial"/>
                <w:color w:val="auto"/>
                <w:sz w:val="22"/>
                <w:szCs w:val="22"/>
                <w:lang w:val="en-US"/>
              </w:rPr>
            </w:pPr>
            <w:r w:rsidRPr="00B832BA">
              <w:rPr>
                <w:rFonts w:asciiTheme="minorHAnsi" w:hAnsiTheme="minorHAnsi" w:cs="Arial"/>
                <w:color w:val="auto"/>
                <w:sz w:val="22"/>
                <w:szCs w:val="22"/>
                <w:lang w:val="en-US"/>
              </w:rPr>
              <w:t>Date</w:t>
            </w:r>
            <w:r w:rsidR="00623573" w:rsidRPr="00B832BA">
              <w:rPr>
                <w:rFonts w:asciiTheme="minorHAnsi" w:hAnsiTheme="minorHAnsi" w:cs="Arial"/>
                <w:color w:val="auto"/>
                <w:sz w:val="22"/>
                <w:szCs w:val="22"/>
                <w:lang w:val="en-US"/>
              </w:rPr>
              <w:t xml:space="preserve"> </w:t>
            </w:r>
            <w:r w:rsidR="00DD72AD" w:rsidRPr="00B832BA">
              <w:rPr>
                <w:rFonts w:asciiTheme="minorHAnsi" w:hAnsiTheme="minorHAnsi" w:cs="Arial"/>
                <w:color w:val="auto"/>
                <w:sz w:val="22"/>
                <w:szCs w:val="22"/>
                <w:lang w:val="en-US"/>
              </w:rPr>
              <w:t>(</w:t>
            </w:r>
            <w:proofErr w:type="spellStart"/>
            <w:r w:rsidR="009054DC" w:rsidRPr="00B832BA">
              <w:rPr>
                <w:rFonts w:asciiTheme="minorHAnsi" w:hAnsiTheme="minorHAnsi" w:cs="Arial"/>
                <w:color w:val="auto"/>
                <w:sz w:val="22"/>
                <w:szCs w:val="22"/>
                <w:lang w:val="en-US"/>
              </w:rPr>
              <w:t>dd</w:t>
            </w:r>
            <w:proofErr w:type="spellEnd"/>
            <w:r w:rsidR="00DD72AD" w:rsidRPr="00B832BA">
              <w:rPr>
                <w:rFonts w:asciiTheme="minorHAnsi" w:hAnsiTheme="minorHAnsi" w:cs="Arial"/>
                <w:color w:val="auto"/>
                <w:sz w:val="22"/>
                <w:szCs w:val="22"/>
                <w:lang w:val="en-US"/>
              </w:rPr>
              <w:t>/</w:t>
            </w:r>
            <w:r w:rsidR="009054DC" w:rsidRPr="00B832BA">
              <w:rPr>
                <w:rFonts w:asciiTheme="minorHAnsi" w:hAnsiTheme="minorHAnsi" w:cs="Arial"/>
                <w:color w:val="auto"/>
                <w:sz w:val="22"/>
                <w:szCs w:val="22"/>
                <w:lang w:val="en-US"/>
              </w:rPr>
              <w:t>mm</w:t>
            </w:r>
            <w:r w:rsidR="00DD72AD" w:rsidRPr="00B832BA">
              <w:rPr>
                <w:rFonts w:asciiTheme="minorHAnsi" w:hAnsiTheme="minorHAnsi" w:cs="Arial"/>
                <w:color w:val="auto"/>
                <w:sz w:val="22"/>
                <w:szCs w:val="22"/>
                <w:lang w:val="en-US"/>
              </w:rPr>
              <w:t>/</w:t>
            </w:r>
            <w:proofErr w:type="spellStart"/>
            <w:r w:rsidR="009054DC" w:rsidRPr="00B832BA">
              <w:rPr>
                <w:rFonts w:asciiTheme="minorHAnsi" w:hAnsiTheme="minorHAnsi" w:cs="Arial"/>
                <w:color w:val="auto"/>
                <w:sz w:val="22"/>
                <w:szCs w:val="22"/>
                <w:lang w:val="en-US"/>
              </w:rPr>
              <w:t>yyyy</w:t>
            </w:r>
            <w:proofErr w:type="spellEnd"/>
            <w:r w:rsidR="00DD72AD" w:rsidRPr="00B832BA">
              <w:rPr>
                <w:rFonts w:asciiTheme="minorHAnsi" w:hAnsiTheme="minorHAnsi" w:cs="Arial"/>
                <w:color w:val="auto"/>
                <w:sz w:val="22"/>
                <w:szCs w:val="22"/>
                <w:lang w:val="en-US"/>
              </w:rPr>
              <w:t>)</w:t>
            </w:r>
          </w:p>
        </w:tc>
        <w:tc>
          <w:tcPr>
            <w:tcW w:w="2600" w:type="dxa"/>
            <w:shd w:val="clear" w:color="auto" w:fill="FFC000"/>
          </w:tcPr>
          <w:p w:rsidR="00EF5948" w:rsidRPr="00B832BA" w:rsidRDefault="00EF5948" w:rsidP="005E6551">
            <w:pPr>
              <w:pStyle w:val="IS-TOCTitleCentered"/>
              <w:jc w:val="left"/>
              <w:rPr>
                <w:rFonts w:asciiTheme="minorHAnsi" w:hAnsiTheme="minorHAnsi" w:cs="Arial"/>
                <w:color w:val="auto"/>
                <w:sz w:val="22"/>
                <w:szCs w:val="22"/>
                <w:lang w:val="en-US"/>
              </w:rPr>
            </w:pPr>
            <w:r w:rsidRPr="00B832BA">
              <w:rPr>
                <w:rFonts w:asciiTheme="minorHAnsi" w:hAnsiTheme="minorHAnsi" w:cs="Arial"/>
                <w:color w:val="auto"/>
                <w:sz w:val="22"/>
                <w:szCs w:val="22"/>
                <w:lang w:val="en-US"/>
              </w:rPr>
              <w:t>Comments</w:t>
            </w:r>
          </w:p>
        </w:tc>
      </w:tr>
      <w:tr w:rsidR="00EF5948" w:rsidRPr="00B832BA" w:rsidTr="005E6551">
        <w:tc>
          <w:tcPr>
            <w:tcW w:w="2599" w:type="dxa"/>
          </w:tcPr>
          <w:p w:rsidR="00EF5948" w:rsidRPr="00B832BA" w:rsidRDefault="00280760" w:rsidP="005E6551">
            <w:pPr>
              <w:pStyle w:val="IS-TOCTitleCentered"/>
              <w:jc w:val="left"/>
              <w:rPr>
                <w:rFonts w:asciiTheme="minorHAnsi" w:hAnsiTheme="minorHAnsi" w:cs="Arial"/>
                <w:color w:val="000000" w:themeColor="text1"/>
                <w:sz w:val="22"/>
                <w:szCs w:val="22"/>
                <w:lang w:val="en-US"/>
              </w:rPr>
            </w:pPr>
            <w:r w:rsidRPr="00B832BA">
              <w:rPr>
                <w:rFonts w:asciiTheme="minorHAnsi" w:hAnsiTheme="minorHAnsi" w:cs="Arial"/>
                <w:color w:val="000000" w:themeColor="text1"/>
                <w:sz w:val="22"/>
                <w:szCs w:val="22"/>
                <w:lang w:val="en-US"/>
              </w:rPr>
              <w:t>1.0</w:t>
            </w:r>
          </w:p>
        </w:tc>
        <w:tc>
          <w:tcPr>
            <w:tcW w:w="2599" w:type="dxa"/>
          </w:tcPr>
          <w:p w:rsidR="00EF5948" w:rsidRPr="00B832BA" w:rsidRDefault="007D3BCC" w:rsidP="005E6551">
            <w:pPr>
              <w:pStyle w:val="IS-TOCTitleCentered"/>
              <w:jc w:val="left"/>
              <w:rPr>
                <w:rFonts w:asciiTheme="minorHAnsi" w:hAnsiTheme="minorHAnsi" w:cs="Arial"/>
                <w:color w:val="000000" w:themeColor="text1"/>
                <w:sz w:val="22"/>
                <w:szCs w:val="22"/>
                <w:lang w:val="en-US"/>
              </w:rPr>
            </w:pPr>
            <w:r w:rsidRPr="00B832BA">
              <w:rPr>
                <w:rFonts w:asciiTheme="minorHAnsi" w:hAnsiTheme="minorHAnsi" w:cs="Arial"/>
                <w:color w:val="000000" w:themeColor="text1"/>
                <w:sz w:val="22"/>
                <w:szCs w:val="22"/>
                <w:lang w:val="en-US"/>
              </w:rPr>
              <w:t>Venkatesh Dasari</w:t>
            </w:r>
          </w:p>
        </w:tc>
        <w:tc>
          <w:tcPr>
            <w:tcW w:w="2599" w:type="dxa"/>
          </w:tcPr>
          <w:p w:rsidR="00EF5948" w:rsidRPr="00B832BA" w:rsidRDefault="007D3BCC" w:rsidP="005E6551">
            <w:pPr>
              <w:pStyle w:val="IS-TOCTitleCentered"/>
              <w:jc w:val="left"/>
              <w:rPr>
                <w:rFonts w:asciiTheme="minorHAnsi" w:hAnsiTheme="minorHAnsi" w:cs="Arial"/>
                <w:color w:val="000000" w:themeColor="text1"/>
                <w:sz w:val="22"/>
                <w:szCs w:val="22"/>
                <w:lang w:val="en-US"/>
              </w:rPr>
            </w:pPr>
            <w:r w:rsidRPr="00B832BA">
              <w:rPr>
                <w:rFonts w:asciiTheme="minorHAnsi" w:hAnsiTheme="minorHAnsi" w:cs="Arial"/>
                <w:color w:val="000000" w:themeColor="text1"/>
                <w:sz w:val="22"/>
                <w:szCs w:val="22"/>
                <w:lang w:val="en-US"/>
              </w:rPr>
              <w:t>08/12/2015</w:t>
            </w:r>
          </w:p>
        </w:tc>
        <w:tc>
          <w:tcPr>
            <w:tcW w:w="2600" w:type="dxa"/>
          </w:tcPr>
          <w:p w:rsidR="00EF5948" w:rsidRPr="00B832BA" w:rsidRDefault="00EF5948" w:rsidP="005E6551">
            <w:pPr>
              <w:pStyle w:val="IS-TOCTitleCentered"/>
              <w:jc w:val="left"/>
              <w:rPr>
                <w:rFonts w:asciiTheme="minorHAnsi" w:hAnsiTheme="minorHAnsi" w:cs="Arial"/>
                <w:color w:val="000000" w:themeColor="text1"/>
                <w:sz w:val="22"/>
                <w:szCs w:val="22"/>
                <w:lang w:val="en-US"/>
              </w:rPr>
            </w:pPr>
            <w:r w:rsidRPr="00B832BA">
              <w:rPr>
                <w:rFonts w:asciiTheme="minorHAnsi" w:hAnsiTheme="minorHAnsi" w:cs="Arial"/>
                <w:color w:val="000000" w:themeColor="text1"/>
                <w:sz w:val="22"/>
                <w:szCs w:val="22"/>
                <w:lang w:val="en-US"/>
              </w:rPr>
              <w:t>Initial Draft</w:t>
            </w:r>
          </w:p>
        </w:tc>
      </w:tr>
      <w:tr w:rsidR="00190707" w:rsidRPr="00B832BA" w:rsidTr="005E6551">
        <w:tc>
          <w:tcPr>
            <w:tcW w:w="2599" w:type="dxa"/>
          </w:tcPr>
          <w:p w:rsidR="00190707" w:rsidRPr="00B832BA" w:rsidRDefault="00280760" w:rsidP="00D90EB0">
            <w:pPr>
              <w:pStyle w:val="IS-TOCTitleCentered"/>
              <w:jc w:val="left"/>
              <w:rPr>
                <w:rFonts w:asciiTheme="minorHAnsi" w:hAnsiTheme="minorHAnsi" w:cs="Arial"/>
                <w:color w:val="000000" w:themeColor="text1"/>
                <w:sz w:val="22"/>
                <w:szCs w:val="22"/>
                <w:lang w:val="en-US"/>
              </w:rPr>
            </w:pPr>
            <w:r w:rsidRPr="00B832BA">
              <w:rPr>
                <w:rFonts w:asciiTheme="minorHAnsi" w:hAnsiTheme="minorHAnsi" w:cs="Arial"/>
                <w:color w:val="000000" w:themeColor="text1"/>
                <w:sz w:val="22"/>
                <w:szCs w:val="22"/>
                <w:lang w:val="en-US"/>
              </w:rPr>
              <w:t>1.0</w:t>
            </w:r>
          </w:p>
        </w:tc>
        <w:tc>
          <w:tcPr>
            <w:tcW w:w="2599" w:type="dxa"/>
          </w:tcPr>
          <w:p w:rsidR="00190707" w:rsidRPr="00B832BA" w:rsidRDefault="00190707" w:rsidP="00DD427C">
            <w:pPr>
              <w:pStyle w:val="IS-TOCTitleCentered"/>
              <w:jc w:val="left"/>
              <w:rPr>
                <w:rFonts w:asciiTheme="minorHAnsi" w:hAnsiTheme="minorHAnsi" w:cs="Arial"/>
                <w:color w:val="000000" w:themeColor="text1"/>
                <w:sz w:val="22"/>
                <w:szCs w:val="22"/>
                <w:lang w:val="en-US"/>
              </w:rPr>
            </w:pPr>
            <w:r w:rsidRPr="00B832BA">
              <w:rPr>
                <w:rFonts w:asciiTheme="minorHAnsi" w:hAnsiTheme="minorHAnsi" w:cs="Arial"/>
                <w:color w:val="000000" w:themeColor="text1"/>
                <w:sz w:val="22"/>
                <w:szCs w:val="22"/>
                <w:lang w:val="en-US"/>
              </w:rPr>
              <w:t xml:space="preserve">Kinnari </w:t>
            </w:r>
            <w:proofErr w:type="spellStart"/>
            <w:r w:rsidRPr="00B832BA">
              <w:rPr>
                <w:rFonts w:asciiTheme="minorHAnsi" w:hAnsiTheme="minorHAnsi" w:cs="Arial"/>
                <w:color w:val="000000" w:themeColor="text1"/>
                <w:sz w:val="22"/>
                <w:szCs w:val="22"/>
                <w:lang w:val="en-US"/>
              </w:rPr>
              <w:t>Pandam</w:t>
            </w:r>
            <w:proofErr w:type="spellEnd"/>
          </w:p>
        </w:tc>
        <w:tc>
          <w:tcPr>
            <w:tcW w:w="2599" w:type="dxa"/>
          </w:tcPr>
          <w:p w:rsidR="00190707" w:rsidRPr="00B832BA" w:rsidRDefault="00190707" w:rsidP="00DD427C">
            <w:pPr>
              <w:pStyle w:val="IS-TOCTitleCentered"/>
              <w:jc w:val="left"/>
              <w:rPr>
                <w:rFonts w:asciiTheme="minorHAnsi" w:hAnsiTheme="minorHAnsi" w:cs="Arial"/>
                <w:color w:val="000000" w:themeColor="text1"/>
                <w:sz w:val="22"/>
                <w:szCs w:val="22"/>
                <w:lang w:val="en-US"/>
              </w:rPr>
            </w:pPr>
            <w:r w:rsidRPr="00B832BA">
              <w:rPr>
                <w:rFonts w:asciiTheme="minorHAnsi" w:hAnsiTheme="minorHAnsi" w:cs="Arial"/>
                <w:color w:val="000000" w:themeColor="text1"/>
                <w:sz w:val="22"/>
                <w:szCs w:val="22"/>
                <w:lang w:val="en-US"/>
              </w:rPr>
              <w:t>08/12/2015</w:t>
            </w:r>
          </w:p>
        </w:tc>
        <w:tc>
          <w:tcPr>
            <w:tcW w:w="2600" w:type="dxa"/>
          </w:tcPr>
          <w:p w:rsidR="00190707" w:rsidRPr="00B832BA" w:rsidRDefault="00190707" w:rsidP="00DD427C">
            <w:pPr>
              <w:pStyle w:val="IS-TOCTitleCentered"/>
              <w:jc w:val="left"/>
              <w:rPr>
                <w:rFonts w:asciiTheme="minorHAnsi" w:hAnsiTheme="minorHAnsi" w:cs="Arial"/>
                <w:color w:val="000000" w:themeColor="text1"/>
                <w:sz w:val="22"/>
                <w:szCs w:val="22"/>
                <w:lang w:val="en-US"/>
              </w:rPr>
            </w:pPr>
            <w:r w:rsidRPr="00B832BA">
              <w:rPr>
                <w:rFonts w:asciiTheme="minorHAnsi" w:hAnsiTheme="minorHAnsi" w:cs="Arial"/>
                <w:color w:val="000000" w:themeColor="text1"/>
                <w:sz w:val="22"/>
                <w:szCs w:val="22"/>
                <w:lang w:val="en-US"/>
              </w:rPr>
              <w:t>Initial Draft</w:t>
            </w:r>
          </w:p>
        </w:tc>
      </w:tr>
      <w:tr w:rsidR="00280760" w:rsidRPr="00B832BA" w:rsidTr="005E6551">
        <w:tc>
          <w:tcPr>
            <w:tcW w:w="2599" w:type="dxa"/>
          </w:tcPr>
          <w:p w:rsidR="00280760" w:rsidRPr="00B832BA" w:rsidRDefault="00280760" w:rsidP="00DD427C">
            <w:pPr>
              <w:pStyle w:val="IS-TOCTitleCentered"/>
              <w:jc w:val="left"/>
              <w:rPr>
                <w:rFonts w:asciiTheme="minorHAnsi" w:hAnsiTheme="minorHAnsi" w:cs="Arial"/>
                <w:color w:val="000000" w:themeColor="text1"/>
                <w:sz w:val="22"/>
                <w:szCs w:val="22"/>
                <w:lang w:val="en-US"/>
              </w:rPr>
            </w:pPr>
            <w:r w:rsidRPr="00B832BA">
              <w:rPr>
                <w:rFonts w:asciiTheme="minorHAnsi" w:hAnsiTheme="minorHAnsi" w:cs="Arial"/>
                <w:color w:val="000000" w:themeColor="text1"/>
                <w:sz w:val="22"/>
                <w:szCs w:val="22"/>
                <w:lang w:val="en-US"/>
              </w:rPr>
              <w:t>1.0</w:t>
            </w:r>
          </w:p>
        </w:tc>
        <w:tc>
          <w:tcPr>
            <w:tcW w:w="2599" w:type="dxa"/>
          </w:tcPr>
          <w:p w:rsidR="00280760" w:rsidRPr="00B832BA" w:rsidRDefault="00280760" w:rsidP="00DD427C">
            <w:pPr>
              <w:pStyle w:val="IS-TOCTitleCentered"/>
              <w:jc w:val="left"/>
              <w:rPr>
                <w:rFonts w:asciiTheme="minorHAnsi" w:hAnsiTheme="minorHAnsi" w:cs="Arial"/>
                <w:color w:val="000000" w:themeColor="text1"/>
                <w:sz w:val="22"/>
                <w:szCs w:val="22"/>
                <w:lang w:val="en-US"/>
              </w:rPr>
            </w:pPr>
            <w:r w:rsidRPr="00B832BA">
              <w:rPr>
                <w:rFonts w:asciiTheme="minorHAnsi" w:hAnsiTheme="minorHAnsi" w:cs="Arial"/>
                <w:color w:val="000000" w:themeColor="text1"/>
                <w:sz w:val="22"/>
                <w:szCs w:val="22"/>
                <w:lang w:val="en-US"/>
              </w:rPr>
              <w:t>Namrata Kapaleshwari</w:t>
            </w:r>
          </w:p>
        </w:tc>
        <w:tc>
          <w:tcPr>
            <w:tcW w:w="2599" w:type="dxa"/>
          </w:tcPr>
          <w:p w:rsidR="00280760" w:rsidRPr="00B832BA" w:rsidRDefault="00280760" w:rsidP="00DD427C">
            <w:pPr>
              <w:pStyle w:val="IS-TOCTitleCentered"/>
              <w:jc w:val="left"/>
              <w:rPr>
                <w:rFonts w:asciiTheme="minorHAnsi" w:hAnsiTheme="minorHAnsi" w:cs="Arial"/>
                <w:color w:val="000000" w:themeColor="text1"/>
                <w:sz w:val="22"/>
                <w:szCs w:val="22"/>
                <w:lang w:val="en-US"/>
              </w:rPr>
            </w:pPr>
            <w:r w:rsidRPr="00B832BA">
              <w:rPr>
                <w:rFonts w:asciiTheme="minorHAnsi" w:hAnsiTheme="minorHAnsi" w:cs="Arial"/>
                <w:color w:val="000000" w:themeColor="text1"/>
                <w:sz w:val="22"/>
                <w:szCs w:val="22"/>
                <w:lang w:val="en-US"/>
              </w:rPr>
              <w:t>04/12/2015</w:t>
            </w:r>
          </w:p>
        </w:tc>
        <w:tc>
          <w:tcPr>
            <w:tcW w:w="2600" w:type="dxa"/>
          </w:tcPr>
          <w:p w:rsidR="00280760" w:rsidRPr="00B832BA" w:rsidRDefault="00280760" w:rsidP="00DD427C">
            <w:pPr>
              <w:pStyle w:val="IS-TOCTitleCentered"/>
              <w:jc w:val="left"/>
              <w:rPr>
                <w:rFonts w:asciiTheme="minorHAnsi" w:hAnsiTheme="minorHAnsi" w:cs="Arial"/>
                <w:color w:val="000000" w:themeColor="text1"/>
                <w:sz w:val="22"/>
                <w:szCs w:val="22"/>
                <w:lang w:val="en-US"/>
              </w:rPr>
            </w:pPr>
            <w:r w:rsidRPr="00B832BA">
              <w:rPr>
                <w:rFonts w:asciiTheme="minorHAnsi" w:hAnsiTheme="minorHAnsi" w:cs="Arial"/>
                <w:color w:val="000000" w:themeColor="text1"/>
                <w:sz w:val="22"/>
                <w:szCs w:val="22"/>
                <w:lang w:val="en-US"/>
              </w:rPr>
              <w:t>Initial Draft</w:t>
            </w:r>
          </w:p>
        </w:tc>
      </w:tr>
    </w:tbl>
    <w:p w:rsidR="00EF5948" w:rsidRPr="00B832BA" w:rsidRDefault="00EF5948" w:rsidP="00EF5948">
      <w:pPr>
        <w:pStyle w:val="IS-TOCTitleCentered"/>
        <w:jc w:val="left"/>
        <w:rPr>
          <w:rFonts w:asciiTheme="minorHAnsi" w:hAnsiTheme="minorHAnsi" w:cs="Arial"/>
          <w:lang w:val="en-US"/>
        </w:rPr>
      </w:pPr>
    </w:p>
    <w:p w:rsidR="00EF5948" w:rsidRPr="00B832BA" w:rsidRDefault="00EF5948" w:rsidP="00EF5948">
      <w:pPr>
        <w:pStyle w:val="IS-TOCTitleCentered"/>
        <w:jc w:val="left"/>
        <w:rPr>
          <w:rFonts w:asciiTheme="minorHAnsi" w:hAnsiTheme="minorHAnsi" w:cs="Arial"/>
          <w:lang w:val="en-US"/>
        </w:rPr>
      </w:pPr>
      <w:r w:rsidRPr="00B832BA">
        <w:rPr>
          <w:rFonts w:asciiTheme="minorHAnsi" w:hAnsiTheme="minorHAnsi" w:cs="Arial"/>
          <w:lang w:val="en-US"/>
        </w:rPr>
        <w:t>Document Sign-Off</w:t>
      </w:r>
    </w:p>
    <w:tbl>
      <w:tblPr>
        <w:tblStyle w:val="TableGrid"/>
        <w:tblW w:w="0" w:type="auto"/>
        <w:tblLook w:val="04A0"/>
      </w:tblPr>
      <w:tblGrid>
        <w:gridCol w:w="3465"/>
        <w:gridCol w:w="3466"/>
        <w:gridCol w:w="3466"/>
      </w:tblGrid>
      <w:tr w:rsidR="00EF5948" w:rsidRPr="00B832BA" w:rsidTr="005E6551">
        <w:tc>
          <w:tcPr>
            <w:tcW w:w="3465" w:type="dxa"/>
            <w:shd w:val="clear" w:color="auto" w:fill="FFC000"/>
          </w:tcPr>
          <w:p w:rsidR="00EF5948" w:rsidRPr="00B832BA" w:rsidRDefault="00EF5948" w:rsidP="005E6551">
            <w:pPr>
              <w:pStyle w:val="IS-TOCTitleCentered"/>
              <w:jc w:val="left"/>
              <w:rPr>
                <w:rFonts w:asciiTheme="minorHAnsi" w:hAnsiTheme="minorHAnsi" w:cs="Arial"/>
                <w:color w:val="000000" w:themeColor="text1"/>
                <w:sz w:val="22"/>
                <w:szCs w:val="22"/>
                <w:lang w:val="en-US"/>
              </w:rPr>
            </w:pPr>
            <w:r w:rsidRPr="00B832BA">
              <w:rPr>
                <w:rFonts w:asciiTheme="minorHAnsi" w:hAnsiTheme="minorHAnsi" w:cs="Arial"/>
                <w:color w:val="000000" w:themeColor="text1"/>
                <w:sz w:val="22"/>
                <w:szCs w:val="22"/>
                <w:lang w:val="en-US"/>
              </w:rPr>
              <w:t>Name</w:t>
            </w:r>
          </w:p>
        </w:tc>
        <w:tc>
          <w:tcPr>
            <w:tcW w:w="3466" w:type="dxa"/>
            <w:shd w:val="clear" w:color="auto" w:fill="FFC000"/>
          </w:tcPr>
          <w:p w:rsidR="00EF5948" w:rsidRPr="00B832BA" w:rsidRDefault="00EF5948" w:rsidP="005E6551">
            <w:pPr>
              <w:pStyle w:val="IS-TOCTitleCentered"/>
              <w:jc w:val="left"/>
              <w:rPr>
                <w:rFonts w:asciiTheme="minorHAnsi" w:hAnsiTheme="minorHAnsi" w:cs="Arial"/>
                <w:color w:val="auto"/>
                <w:sz w:val="22"/>
                <w:szCs w:val="22"/>
                <w:lang w:val="en-US"/>
              </w:rPr>
            </w:pPr>
            <w:r w:rsidRPr="00B832BA">
              <w:rPr>
                <w:rFonts w:asciiTheme="minorHAnsi" w:hAnsiTheme="minorHAnsi" w:cs="Arial"/>
                <w:color w:val="auto"/>
                <w:sz w:val="22"/>
                <w:szCs w:val="22"/>
                <w:lang w:val="en-US"/>
              </w:rPr>
              <w:t>Role</w:t>
            </w:r>
          </w:p>
        </w:tc>
        <w:tc>
          <w:tcPr>
            <w:tcW w:w="3466" w:type="dxa"/>
            <w:shd w:val="clear" w:color="auto" w:fill="FFC000"/>
          </w:tcPr>
          <w:p w:rsidR="00EF5948" w:rsidRPr="00B832BA" w:rsidRDefault="00EF5948" w:rsidP="005E6551">
            <w:pPr>
              <w:pStyle w:val="IS-TOCTitleCentered"/>
              <w:jc w:val="left"/>
              <w:rPr>
                <w:rFonts w:asciiTheme="minorHAnsi" w:hAnsiTheme="minorHAnsi" w:cs="Arial"/>
                <w:color w:val="auto"/>
                <w:sz w:val="22"/>
                <w:szCs w:val="22"/>
                <w:lang w:val="en-US"/>
              </w:rPr>
            </w:pPr>
            <w:r w:rsidRPr="00B832BA">
              <w:rPr>
                <w:rFonts w:asciiTheme="minorHAnsi" w:hAnsiTheme="minorHAnsi" w:cs="Arial"/>
                <w:color w:val="auto"/>
                <w:sz w:val="22"/>
                <w:szCs w:val="22"/>
                <w:lang w:val="en-US"/>
              </w:rPr>
              <w:t>Signature/Date</w:t>
            </w:r>
          </w:p>
        </w:tc>
      </w:tr>
      <w:tr w:rsidR="00242FEF" w:rsidRPr="00B832BA" w:rsidTr="005E6551">
        <w:tc>
          <w:tcPr>
            <w:tcW w:w="3465" w:type="dxa"/>
          </w:tcPr>
          <w:p w:rsidR="00242FEF" w:rsidRPr="00B832BA" w:rsidRDefault="00242FEF" w:rsidP="00DD427C">
            <w:pPr>
              <w:pStyle w:val="IS-TOCTitleCentered"/>
              <w:jc w:val="left"/>
              <w:rPr>
                <w:rFonts w:asciiTheme="minorHAnsi" w:hAnsiTheme="minorHAnsi" w:cs="Arial"/>
                <w:color w:val="000000" w:themeColor="text1"/>
                <w:sz w:val="22"/>
                <w:szCs w:val="22"/>
                <w:lang w:val="en-US"/>
              </w:rPr>
            </w:pPr>
            <w:r w:rsidRPr="00B832BA">
              <w:rPr>
                <w:rFonts w:asciiTheme="minorHAnsi" w:hAnsiTheme="minorHAnsi" w:cs="Arial"/>
                <w:color w:val="000000" w:themeColor="text1"/>
                <w:sz w:val="22"/>
                <w:szCs w:val="22"/>
                <w:lang w:val="en-US"/>
              </w:rPr>
              <w:t>Deepali Rathore</w:t>
            </w:r>
          </w:p>
        </w:tc>
        <w:tc>
          <w:tcPr>
            <w:tcW w:w="3466" w:type="dxa"/>
          </w:tcPr>
          <w:p w:rsidR="00242FEF" w:rsidRPr="00B832BA" w:rsidRDefault="00242FEF" w:rsidP="005E6551">
            <w:pPr>
              <w:pStyle w:val="IS-TOCTitleCentered"/>
              <w:jc w:val="left"/>
              <w:rPr>
                <w:rFonts w:asciiTheme="minorHAnsi" w:hAnsiTheme="minorHAnsi" w:cs="Arial"/>
                <w:color w:val="000000" w:themeColor="text1"/>
                <w:sz w:val="22"/>
                <w:szCs w:val="22"/>
                <w:lang w:val="en-US"/>
              </w:rPr>
            </w:pPr>
          </w:p>
        </w:tc>
        <w:tc>
          <w:tcPr>
            <w:tcW w:w="3466" w:type="dxa"/>
          </w:tcPr>
          <w:p w:rsidR="00242FEF" w:rsidRPr="00B832BA" w:rsidRDefault="00242FEF" w:rsidP="005E6551">
            <w:pPr>
              <w:pStyle w:val="IS-TOCTitleCentered"/>
              <w:jc w:val="left"/>
              <w:rPr>
                <w:rFonts w:asciiTheme="minorHAnsi" w:hAnsiTheme="minorHAnsi" w:cs="Arial"/>
                <w:color w:val="000000" w:themeColor="text1"/>
                <w:sz w:val="22"/>
                <w:szCs w:val="22"/>
                <w:lang w:val="en-US"/>
              </w:rPr>
            </w:pPr>
          </w:p>
        </w:tc>
      </w:tr>
      <w:tr w:rsidR="00242FEF" w:rsidRPr="00B832BA" w:rsidTr="005E6551">
        <w:tc>
          <w:tcPr>
            <w:tcW w:w="3465" w:type="dxa"/>
          </w:tcPr>
          <w:p w:rsidR="00242FEF" w:rsidRPr="00B832BA" w:rsidRDefault="00242FEF" w:rsidP="00DD427C">
            <w:pPr>
              <w:pStyle w:val="IS-TOCTitleCentered"/>
              <w:jc w:val="left"/>
              <w:rPr>
                <w:rFonts w:asciiTheme="minorHAnsi" w:hAnsiTheme="minorHAnsi" w:cs="Arial"/>
                <w:color w:val="000000" w:themeColor="text1"/>
                <w:sz w:val="22"/>
                <w:szCs w:val="22"/>
                <w:lang w:val="en-US"/>
              </w:rPr>
            </w:pPr>
            <w:r w:rsidRPr="00B832BA">
              <w:rPr>
                <w:rFonts w:asciiTheme="minorHAnsi" w:hAnsiTheme="minorHAnsi" w:cs="Arial"/>
                <w:color w:val="000000" w:themeColor="text1"/>
                <w:sz w:val="22"/>
                <w:szCs w:val="22"/>
                <w:lang w:val="en-US"/>
              </w:rPr>
              <w:t>Gyaneshwar Dubey</w:t>
            </w:r>
          </w:p>
        </w:tc>
        <w:tc>
          <w:tcPr>
            <w:tcW w:w="3466" w:type="dxa"/>
          </w:tcPr>
          <w:p w:rsidR="00242FEF" w:rsidRPr="00B832BA" w:rsidRDefault="00242FEF" w:rsidP="005E6551">
            <w:pPr>
              <w:pStyle w:val="IS-TOCTitleCentered"/>
              <w:jc w:val="left"/>
              <w:rPr>
                <w:rFonts w:asciiTheme="minorHAnsi" w:hAnsiTheme="minorHAnsi" w:cs="Arial"/>
                <w:color w:val="000000" w:themeColor="text1"/>
                <w:sz w:val="22"/>
                <w:szCs w:val="22"/>
                <w:lang w:val="en-US"/>
              </w:rPr>
            </w:pPr>
          </w:p>
        </w:tc>
        <w:tc>
          <w:tcPr>
            <w:tcW w:w="3466" w:type="dxa"/>
          </w:tcPr>
          <w:p w:rsidR="00242FEF" w:rsidRPr="00B832BA" w:rsidRDefault="00242FEF" w:rsidP="005E6551">
            <w:pPr>
              <w:pStyle w:val="IS-TOCTitleCentered"/>
              <w:jc w:val="left"/>
              <w:rPr>
                <w:rFonts w:asciiTheme="minorHAnsi" w:hAnsiTheme="minorHAnsi" w:cs="Arial"/>
                <w:color w:val="000000" w:themeColor="text1"/>
                <w:sz w:val="22"/>
                <w:szCs w:val="22"/>
                <w:lang w:val="en-US"/>
              </w:rPr>
            </w:pPr>
          </w:p>
        </w:tc>
      </w:tr>
      <w:tr w:rsidR="00242FEF" w:rsidRPr="00B832BA" w:rsidTr="005E6551">
        <w:tc>
          <w:tcPr>
            <w:tcW w:w="3465" w:type="dxa"/>
          </w:tcPr>
          <w:p w:rsidR="00242FEF" w:rsidRPr="00B832BA" w:rsidRDefault="00242FEF" w:rsidP="005E6551">
            <w:pPr>
              <w:pStyle w:val="IS-TOCTitleCentered"/>
              <w:jc w:val="left"/>
              <w:rPr>
                <w:rFonts w:asciiTheme="minorHAnsi" w:hAnsiTheme="minorHAnsi" w:cs="Arial"/>
                <w:color w:val="000000" w:themeColor="text1"/>
                <w:sz w:val="22"/>
                <w:szCs w:val="22"/>
                <w:lang w:val="fr-FR"/>
              </w:rPr>
            </w:pPr>
          </w:p>
        </w:tc>
        <w:tc>
          <w:tcPr>
            <w:tcW w:w="3466" w:type="dxa"/>
          </w:tcPr>
          <w:p w:rsidR="00242FEF" w:rsidRPr="00B832BA" w:rsidRDefault="00242FEF" w:rsidP="005E6551">
            <w:pPr>
              <w:pStyle w:val="IS-TOCTitleCentered"/>
              <w:jc w:val="left"/>
              <w:rPr>
                <w:rFonts w:asciiTheme="minorHAnsi" w:hAnsiTheme="minorHAnsi" w:cs="Arial"/>
                <w:color w:val="000000" w:themeColor="text1"/>
                <w:sz w:val="22"/>
                <w:szCs w:val="22"/>
                <w:lang w:val="fr-FR"/>
              </w:rPr>
            </w:pPr>
          </w:p>
        </w:tc>
        <w:tc>
          <w:tcPr>
            <w:tcW w:w="3466" w:type="dxa"/>
          </w:tcPr>
          <w:p w:rsidR="00242FEF" w:rsidRPr="00B832BA" w:rsidRDefault="00242FEF" w:rsidP="005E6551">
            <w:pPr>
              <w:pStyle w:val="IS-TOCTitleCentered"/>
              <w:jc w:val="left"/>
              <w:rPr>
                <w:rFonts w:asciiTheme="minorHAnsi" w:hAnsiTheme="minorHAnsi" w:cs="Arial"/>
                <w:color w:val="000000" w:themeColor="text1"/>
                <w:sz w:val="22"/>
                <w:szCs w:val="22"/>
                <w:lang w:val="fr-FR"/>
              </w:rPr>
            </w:pPr>
          </w:p>
        </w:tc>
      </w:tr>
    </w:tbl>
    <w:p w:rsidR="00EF5948" w:rsidRPr="00B832BA" w:rsidRDefault="00EF5948" w:rsidP="00EF5948">
      <w:pPr>
        <w:pStyle w:val="IS-TOCTitleCentered"/>
        <w:rPr>
          <w:rFonts w:asciiTheme="minorHAnsi" w:hAnsiTheme="minorHAnsi" w:cs="Arial"/>
          <w:lang w:val="fr-FR"/>
        </w:rPr>
      </w:pPr>
    </w:p>
    <w:p w:rsidR="00EF5948" w:rsidRPr="00B832BA" w:rsidRDefault="00EF5948" w:rsidP="00EF5948">
      <w:pPr>
        <w:pStyle w:val="IS-TOCTitleCentered"/>
        <w:rPr>
          <w:rFonts w:asciiTheme="minorHAnsi" w:hAnsiTheme="minorHAnsi" w:cs="Arial"/>
          <w:lang w:val="fr-FR"/>
        </w:rPr>
      </w:pPr>
    </w:p>
    <w:p w:rsidR="00EF5948" w:rsidRPr="00B832BA" w:rsidRDefault="00EF5948" w:rsidP="00213098">
      <w:pPr>
        <w:pStyle w:val="IS-TOCTitleCentered"/>
        <w:spacing w:before="0"/>
        <w:rPr>
          <w:rFonts w:asciiTheme="minorHAnsi" w:hAnsiTheme="minorHAnsi" w:cs="Arial"/>
          <w:lang w:val="fr-FR"/>
        </w:rPr>
      </w:pPr>
    </w:p>
    <w:p w:rsidR="00EF5948" w:rsidRPr="0076767F" w:rsidRDefault="00EF5948" w:rsidP="00EF5948">
      <w:pPr>
        <w:pStyle w:val="IS-TOCTitleCentered"/>
        <w:rPr>
          <w:rFonts w:asciiTheme="minorHAnsi" w:hAnsiTheme="minorHAnsi" w:cs="Arial"/>
          <w:sz w:val="22"/>
          <w:szCs w:val="22"/>
          <w:lang w:val="en-US"/>
        </w:rPr>
      </w:pPr>
      <w:r w:rsidRPr="0076767F">
        <w:rPr>
          <w:rFonts w:asciiTheme="minorHAnsi" w:hAnsiTheme="minorHAnsi" w:cs="Arial"/>
          <w:sz w:val="22"/>
          <w:szCs w:val="22"/>
          <w:lang w:val="en-US"/>
        </w:rPr>
        <w:lastRenderedPageBreak/>
        <w:t>Table of Contents</w:t>
      </w:r>
    </w:p>
    <w:p w:rsidR="00E96EC7" w:rsidRDefault="00EA7531">
      <w:pPr>
        <w:pStyle w:val="TOC1"/>
        <w:rPr>
          <w:rFonts w:asciiTheme="minorHAnsi" w:eastAsiaTheme="minorEastAsia" w:hAnsiTheme="minorHAnsi" w:cstheme="minorBidi"/>
          <w:b w:val="0"/>
          <w:color w:val="auto"/>
          <w:szCs w:val="22"/>
          <w:lang w:val="en-US"/>
        </w:rPr>
      </w:pPr>
      <w:r w:rsidRPr="00EA7531">
        <w:rPr>
          <w:rFonts w:asciiTheme="minorHAnsi" w:hAnsiTheme="minorHAnsi"/>
          <w:noProof w:val="0"/>
          <w:color w:val="009BCC" w:themeColor="text2"/>
          <w:szCs w:val="22"/>
          <w:lang w:val="en-US"/>
        </w:rPr>
        <w:fldChar w:fldCharType="begin"/>
      </w:r>
      <w:r w:rsidR="00EF5948" w:rsidRPr="0076767F">
        <w:rPr>
          <w:rFonts w:asciiTheme="minorHAnsi" w:hAnsiTheme="minorHAnsi"/>
          <w:noProof w:val="0"/>
          <w:szCs w:val="22"/>
          <w:lang w:val="en-US"/>
        </w:rPr>
        <w:instrText xml:space="preserve"> TOC \o "1-3" \h \z \u </w:instrText>
      </w:r>
      <w:r w:rsidRPr="00EA7531">
        <w:rPr>
          <w:rFonts w:asciiTheme="minorHAnsi" w:hAnsiTheme="minorHAnsi"/>
          <w:noProof w:val="0"/>
          <w:color w:val="009BCC" w:themeColor="text2"/>
          <w:szCs w:val="22"/>
          <w:lang w:val="en-US"/>
        </w:rPr>
        <w:fldChar w:fldCharType="separate"/>
      </w:r>
      <w:hyperlink w:anchor="_Toc442102778" w:history="1">
        <w:r w:rsidR="00E96EC7" w:rsidRPr="0025542F">
          <w:rPr>
            <w:rStyle w:val="Hyperlink"/>
            <w:w w:val="0"/>
            <w:lang w:val="en-US"/>
          </w:rPr>
          <w:t>1.</w:t>
        </w:r>
        <w:r w:rsidR="00E96EC7">
          <w:rPr>
            <w:rFonts w:asciiTheme="minorHAnsi" w:eastAsiaTheme="minorEastAsia" w:hAnsiTheme="minorHAnsi" w:cstheme="minorBidi"/>
            <w:b w:val="0"/>
            <w:color w:val="auto"/>
            <w:szCs w:val="22"/>
            <w:lang w:val="en-US"/>
          </w:rPr>
          <w:tab/>
        </w:r>
        <w:r w:rsidR="00E96EC7" w:rsidRPr="0025542F">
          <w:rPr>
            <w:rStyle w:val="Hyperlink"/>
            <w:lang w:val="en-US"/>
          </w:rPr>
          <w:t>Introduction</w:t>
        </w:r>
        <w:r w:rsidR="00E96EC7">
          <w:rPr>
            <w:webHidden/>
          </w:rPr>
          <w:tab/>
        </w:r>
        <w:r w:rsidR="00E96EC7">
          <w:rPr>
            <w:webHidden/>
          </w:rPr>
          <w:fldChar w:fldCharType="begin"/>
        </w:r>
        <w:r w:rsidR="00E96EC7">
          <w:rPr>
            <w:webHidden/>
          </w:rPr>
          <w:instrText xml:space="preserve"> PAGEREF _Toc442102778 \h </w:instrText>
        </w:r>
        <w:r w:rsidR="00E96EC7">
          <w:rPr>
            <w:webHidden/>
          </w:rPr>
        </w:r>
        <w:r w:rsidR="00E96EC7">
          <w:rPr>
            <w:webHidden/>
          </w:rPr>
          <w:fldChar w:fldCharType="separate"/>
        </w:r>
        <w:r w:rsidR="00E96EC7">
          <w:rPr>
            <w:webHidden/>
          </w:rPr>
          <w:t>4</w:t>
        </w:r>
        <w:r w:rsidR="00E96EC7">
          <w:rPr>
            <w:webHidden/>
          </w:rPr>
          <w:fldChar w:fldCharType="end"/>
        </w:r>
      </w:hyperlink>
    </w:p>
    <w:p w:rsidR="00E96EC7" w:rsidRDefault="00E96EC7">
      <w:pPr>
        <w:pStyle w:val="TOC2"/>
        <w:rPr>
          <w:rFonts w:asciiTheme="minorHAnsi" w:eastAsiaTheme="minorEastAsia" w:hAnsiTheme="minorHAnsi" w:cstheme="minorBidi"/>
          <w:sz w:val="22"/>
          <w:szCs w:val="22"/>
          <w:lang w:val="en-US"/>
        </w:rPr>
      </w:pPr>
      <w:hyperlink w:anchor="_Toc442102779" w:history="1">
        <w:r w:rsidRPr="0025542F">
          <w:rPr>
            <w:rStyle w:val="Hyperlink"/>
            <w:lang w:val="en-US"/>
          </w:rPr>
          <w:t>1.1</w:t>
        </w:r>
        <w:r>
          <w:rPr>
            <w:rFonts w:asciiTheme="minorHAnsi" w:eastAsiaTheme="minorEastAsia" w:hAnsiTheme="minorHAnsi" w:cstheme="minorBidi"/>
            <w:sz w:val="22"/>
            <w:szCs w:val="22"/>
            <w:lang w:val="en-US"/>
          </w:rPr>
          <w:tab/>
        </w:r>
        <w:r w:rsidRPr="0025542F">
          <w:rPr>
            <w:rStyle w:val="Hyperlink"/>
            <w:lang w:val="en-US"/>
          </w:rPr>
          <w:t>Purpose</w:t>
        </w:r>
        <w:r>
          <w:rPr>
            <w:webHidden/>
          </w:rPr>
          <w:tab/>
        </w:r>
        <w:r>
          <w:rPr>
            <w:webHidden/>
          </w:rPr>
          <w:fldChar w:fldCharType="begin"/>
        </w:r>
        <w:r>
          <w:rPr>
            <w:webHidden/>
          </w:rPr>
          <w:instrText xml:space="preserve"> PAGEREF _Toc442102779 \h </w:instrText>
        </w:r>
        <w:r>
          <w:rPr>
            <w:webHidden/>
          </w:rPr>
        </w:r>
        <w:r>
          <w:rPr>
            <w:webHidden/>
          </w:rPr>
          <w:fldChar w:fldCharType="separate"/>
        </w:r>
        <w:r>
          <w:rPr>
            <w:webHidden/>
          </w:rPr>
          <w:t>4</w:t>
        </w:r>
        <w:r>
          <w:rPr>
            <w:webHidden/>
          </w:rPr>
          <w:fldChar w:fldCharType="end"/>
        </w:r>
      </w:hyperlink>
    </w:p>
    <w:p w:rsidR="00E96EC7" w:rsidRDefault="00E96EC7">
      <w:pPr>
        <w:pStyle w:val="TOC2"/>
        <w:rPr>
          <w:rFonts w:asciiTheme="minorHAnsi" w:eastAsiaTheme="minorEastAsia" w:hAnsiTheme="minorHAnsi" w:cstheme="minorBidi"/>
          <w:sz w:val="22"/>
          <w:szCs w:val="22"/>
          <w:lang w:val="en-US"/>
        </w:rPr>
      </w:pPr>
      <w:hyperlink w:anchor="_Toc442102780" w:history="1">
        <w:r w:rsidRPr="0025542F">
          <w:rPr>
            <w:rStyle w:val="Hyperlink"/>
            <w:lang w:val="en-US"/>
          </w:rPr>
          <w:t>1.2</w:t>
        </w:r>
        <w:r>
          <w:rPr>
            <w:rFonts w:asciiTheme="minorHAnsi" w:eastAsiaTheme="minorEastAsia" w:hAnsiTheme="minorHAnsi" w:cstheme="minorBidi"/>
            <w:sz w:val="22"/>
            <w:szCs w:val="22"/>
            <w:lang w:val="en-US"/>
          </w:rPr>
          <w:tab/>
        </w:r>
        <w:r w:rsidRPr="0025542F">
          <w:rPr>
            <w:rStyle w:val="Hyperlink"/>
            <w:lang w:val="en-US"/>
          </w:rPr>
          <w:t>Intended Audience</w:t>
        </w:r>
        <w:r>
          <w:rPr>
            <w:webHidden/>
          </w:rPr>
          <w:tab/>
        </w:r>
        <w:r>
          <w:rPr>
            <w:webHidden/>
          </w:rPr>
          <w:fldChar w:fldCharType="begin"/>
        </w:r>
        <w:r>
          <w:rPr>
            <w:webHidden/>
          </w:rPr>
          <w:instrText xml:space="preserve"> PAGEREF _Toc442102780 \h </w:instrText>
        </w:r>
        <w:r>
          <w:rPr>
            <w:webHidden/>
          </w:rPr>
        </w:r>
        <w:r>
          <w:rPr>
            <w:webHidden/>
          </w:rPr>
          <w:fldChar w:fldCharType="separate"/>
        </w:r>
        <w:r>
          <w:rPr>
            <w:webHidden/>
          </w:rPr>
          <w:t>4</w:t>
        </w:r>
        <w:r>
          <w:rPr>
            <w:webHidden/>
          </w:rPr>
          <w:fldChar w:fldCharType="end"/>
        </w:r>
      </w:hyperlink>
    </w:p>
    <w:p w:rsidR="00E96EC7" w:rsidRDefault="00E96EC7">
      <w:pPr>
        <w:pStyle w:val="TOC2"/>
        <w:rPr>
          <w:rFonts w:asciiTheme="minorHAnsi" w:eastAsiaTheme="minorEastAsia" w:hAnsiTheme="minorHAnsi" w:cstheme="minorBidi"/>
          <w:sz w:val="22"/>
          <w:szCs w:val="22"/>
          <w:lang w:val="en-US"/>
        </w:rPr>
      </w:pPr>
      <w:hyperlink w:anchor="_Toc442102781" w:history="1">
        <w:r w:rsidRPr="0025542F">
          <w:rPr>
            <w:rStyle w:val="Hyperlink"/>
            <w:lang w:val="en-US"/>
          </w:rPr>
          <w:t>1.3</w:t>
        </w:r>
        <w:r>
          <w:rPr>
            <w:rFonts w:asciiTheme="minorHAnsi" w:eastAsiaTheme="minorEastAsia" w:hAnsiTheme="minorHAnsi" w:cstheme="minorBidi"/>
            <w:sz w:val="22"/>
            <w:szCs w:val="22"/>
            <w:lang w:val="en-US"/>
          </w:rPr>
          <w:tab/>
        </w:r>
        <w:r w:rsidRPr="0025542F">
          <w:rPr>
            <w:rStyle w:val="Hyperlink"/>
            <w:lang w:val="en-US"/>
          </w:rPr>
          <w:t>Document Scope</w:t>
        </w:r>
        <w:r>
          <w:rPr>
            <w:webHidden/>
          </w:rPr>
          <w:tab/>
        </w:r>
        <w:r>
          <w:rPr>
            <w:webHidden/>
          </w:rPr>
          <w:fldChar w:fldCharType="begin"/>
        </w:r>
        <w:r>
          <w:rPr>
            <w:webHidden/>
          </w:rPr>
          <w:instrText xml:space="preserve"> PAGEREF _Toc442102781 \h </w:instrText>
        </w:r>
        <w:r>
          <w:rPr>
            <w:webHidden/>
          </w:rPr>
        </w:r>
        <w:r>
          <w:rPr>
            <w:webHidden/>
          </w:rPr>
          <w:fldChar w:fldCharType="separate"/>
        </w:r>
        <w:r>
          <w:rPr>
            <w:webHidden/>
          </w:rPr>
          <w:t>4</w:t>
        </w:r>
        <w:r>
          <w:rPr>
            <w:webHidden/>
          </w:rPr>
          <w:fldChar w:fldCharType="end"/>
        </w:r>
      </w:hyperlink>
    </w:p>
    <w:p w:rsidR="00E96EC7" w:rsidRDefault="00E96EC7">
      <w:pPr>
        <w:pStyle w:val="TOC2"/>
        <w:rPr>
          <w:rFonts w:asciiTheme="minorHAnsi" w:eastAsiaTheme="minorEastAsia" w:hAnsiTheme="minorHAnsi" w:cstheme="minorBidi"/>
          <w:sz w:val="22"/>
          <w:szCs w:val="22"/>
          <w:lang w:val="en-US"/>
        </w:rPr>
      </w:pPr>
      <w:hyperlink w:anchor="_Toc442102782" w:history="1">
        <w:r w:rsidRPr="0025542F">
          <w:rPr>
            <w:rStyle w:val="Hyperlink"/>
            <w:lang w:val="en-US"/>
          </w:rPr>
          <w:t>1.4</w:t>
        </w:r>
        <w:r>
          <w:rPr>
            <w:rFonts w:asciiTheme="minorHAnsi" w:eastAsiaTheme="minorEastAsia" w:hAnsiTheme="minorHAnsi" w:cstheme="minorBidi"/>
            <w:sz w:val="22"/>
            <w:szCs w:val="22"/>
            <w:lang w:val="en-US"/>
          </w:rPr>
          <w:tab/>
        </w:r>
        <w:r w:rsidRPr="0025542F">
          <w:rPr>
            <w:rStyle w:val="Hyperlink"/>
            <w:lang w:val="en-US"/>
          </w:rPr>
          <w:t>Pre-requisite</w:t>
        </w:r>
        <w:r>
          <w:rPr>
            <w:webHidden/>
          </w:rPr>
          <w:tab/>
        </w:r>
        <w:r>
          <w:rPr>
            <w:webHidden/>
          </w:rPr>
          <w:fldChar w:fldCharType="begin"/>
        </w:r>
        <w:r>
          <w:rPr>
            <w:webHidden/>
          </w:rPr>
          <w:instrText xml:space="preserve"> PAGEREF _Toc442102782 \h </w:instrText>
        </w:r>
        <w:r>
          <w:rPr>
            <w:webHidden/>
          </w:rPr>
        </w:r>
        <w:r>
          <w:rPr>
            <w:webHidden/>
          </w:rPr>
          <w:fldChar w:fldCharType="separate"/>
        </w:r>
        <w:r>
          <w:rPr>
            <w:webHidden/>
          </w:rPr>
          <w:t>4</w:t>
        </w:r>
        <w:r>
          <w:rPr>
            <w:webHidden/>
          </w:rPr>
          <w:fldChar w:fldCharType="end"/>
        </w:r>
      </w:hyperlink>
    </w:p>
    <w:p w:rsidR="00E96EC7" w:rsidRDefault="00E96EC7">
      <w:pPr>
        <w:pStyle w:val="TOC2"/>
        <w:rPr>
          <w:rFonts w:asciiTheme="minorHAnsi" w:eastAsiaTheme="minorEastAsia" w:hAnsiTheme="minorHAnsi" w:cstheme="minorBidi"/>
          <w:sz w:val="22"/>
          <w:szCs w:val="22"/>
          <w:lang w:val="en-US"/>
        </w:rPr>
      </w:pPr>
      <w:hyperlink w:anchor="_Toc442102783" w:history="1">
        <w:r w:rsidRPr="0025542F">
          <w:rPr>
            <w:rStyle w:val="Hyperlink"/>
            <w:lang w:val="en-US"/>
          </w:rPr>
          <w:t>1.5</w:t>
        </w:r>
        <w:r>
          <w:rPr>
            <w:rFonts w:asciiTheme="minorHAnsi" w:eastAsiaTheme="minorEastAsia" w:hAnsiTheme="minorHAnsi" w:cstheme="minorBidi"/>
            <w:sz w:val="22"/>
            <w:szCs w:val="22"/>
            <w:lang w:val="en-US"/>
          </w:rPr>
          <w:tab/>
        </w:r>
        <w:r w:rsidRPr="0025542F">
          <w:rPr>
            <w:rStyle w:val="Hyperlink"/>
            <w:lang w:val="en-US"/>
          </w:rPr>
          <w:t>Assumptions/Restrictions</w:t>
        </w:r>
        <w:r>
          <w:rPr>
            <w:webHidden/>
          </w:rPr>
          <w:tab/>
        </w:r>
        <w:r>
          <w:rPr>
            <w:webHidden/>
          </w:rPr>
          <w:fldChar w:fldCharType="begin"/>
        </w:r>
        <w:r>
          <w:rPr>
            <w:webHidden/>
          </w:rPr>
          <w:instrText xml:space="preserve"> PAGEREF _Toc442102783 \h </w:instrText>
        </w:r>
        <w:r>
          <w:rPr>
            <w:webHidden/>
          </w:rPr>
        </w:r>
        <w:r>
          <w:rPr>
            <w:webHidden/>
          </w:rPr>
          <w:fldChar w:fldCharType="separate"/>
        </w:r>
        <w:r>
          <w:rPr>
            <w:webHidden/>
          </w:rPr>
          <w:t>4</w:t>
        </w:r>
        <w:r>
          <w:rPr>
            <w:webHidden/>
          </w:rPr>
          <w:fldChar w:fldCharType="end"/>
        </w:r>
      </w:hyperlink>
    </w:p>
    <w:p w:rsidR="00E96EC7" w:rsidRDefault="00E96EC7">
      <w:pPr>
        <w:pStyle w:val="TOC2"/>
        <w:rPr>
          <w:rFonts w:asciiTheme="minorHAnsi" w:eastAsiaTheme="minorEastAsia" w:hAnsiTheme="minorHAnsi" w:cstheme="minorBidi"/>
          <w:sz w:val="22"/>
          <w:szCs w:val="22"/>
          <w:lang w:val="en-US"/>
        </w:rPr>
      </w:pPr>
      <w:hyperlink w:anchor="_Toc442102784" w:history="1">
        <w:r w:rsidRPr="0025542F">
          <w:rPr>
            <w:rStyle w:val="Hyperlink"/>
            <w:lang w:val="en-US"/>
          </w:rPr>
          <w:t>1.6</w:t>
        </w:r>
        <w:r>
          <w:rPr>
            <w:rFonts w:asciiTheme="minorHAnsi" w:eastAsiaTheme="minorEastAsia" w:hAnsiTheme="minorHAnsi" w:cstheme="minorBidi"/>
            <w:sz w:val="22"/>
            <w:szCs w:val="22"/>
            <w:lang w:val="en-US"/>
          </w:rPr>
          <w:tab/>
        </w:r>
        <w:r w:rsidRPr="0025542F">
          <w:rPr>
            <w:rStyle w:val="Hyperlink"/>
            <w:lang w:val="en-US"/>
          </w:rPr>
          <w:t>Documents Structure</w:t>
        </w:r>
        <w:r>
          <w:rPr>
            <w:webHidden/>
          </w:rPr>
          <w:tab/>
        </w:r>
        <w:r>
          <w:rPr>
            <w:webHidden/>
          </w:rPr>
          <w:fldChar w:fldCharType="begin"/>
        </w:r>
        <w:r>
          <w:rPr>
            <w:webHidden/>
          </w:rPr>
          <w:instrText xml:space="preserve"> PAGEREF _Toc442102784 \h </w:instrText>
        </w:r>
        <w:r>
          <w:rPr>
            <w:webHidden/>
          </w:rPr>
        </w:r>
        <w:r>
          <w:rPr>
            <w:webHidden/>
          </w:rPr>
          <w:fldChar w:fldCharType="separate"/>
        </w:r>
        <w:r>
          <w:rPr>
            <w:webHidden/>
          </w:rPr>
          <w:t>4</w:t>
        </w:r>
        <w:r>
          <w:rPr>
            <w:webHidden/>
          </w:rPr>
          <w:fldChar w:fldCharType="end"/>
        </w:r>
      </w:hyperlink>
    </w:p>
    <w:p w:rsidR="00E96EC7" w:rsidRDefault="00E96EC7">
      <w:pPr>
        <w:pStyle w:val="TOC1"/>
        <w:rPr>
          <w:rFonts w:asciiTheme="minorHAnsi" w:eastAsiaTheme="minorEastAsia" w:hAnsiTheme="minorHAnsi" w:cstheme="minorBidi"/>
          <w:b w:val="0"/>
          <w:color w:val="auto"/>
          <w:szCs w:val="22"/>
          <w:lang w:val="en-US"/>
        </w:rPr>
      </w:pPr>
      <w:hyperlink w:anchor="_Toc442102785" w:history="1">
        <w:r w:rsidRPr="0025542F">
          <w:rPr>
            <w:rStyle w:val="Hyperlink"/>
            <w:w w:val="0"/>
            <w:lang w:val="en-US"/>
          </w:rPr>
          <w:t>2.</w:t>
        </w:r>
        <w:r>
          <w:rPr>
            <w:rFonts w:asciiTheme="minorHAnsi" w:eastAsiaTheme="minorEastAsia" w:hAnsiTheme="minorHAnsi" w:cstheme="minorBidi"/>
            <w:b w:val="0"/>
            <w:color w:val="auto"/>
            <w:szCs w:val="22"/>
            <w:lang w:val="en-US"/>
          </w:rPr>
          <w:tab/>
        </w:r>
        <w:r w:rsidRPr="0025542F">
          <w:rPr>
            <w:rStyle w:val="Hyperlink"/>
            <w:lang w:val="en-US"/>
          </w:rPr>
          <w:t>Installation and Configuration</w:t>
        </w:r>
        <w:r>
          <w:rPr>
            <w:webHidden/>
          </w:rPr>
          <w:tab/>
        </w:r>
        <w:r>
          <w:rPr>
            <w:webHidden/>
          </w:rPr>
          <w:fldChar w:fldCharType="begin"/>
        </w:r>
        <w:r>
          <w:rPr>
            <w:webHidden/>
          </w:rPr>
          <w:instrText xml:space="preserve"> PAGEREF _Toc442102785 \h </w:instrText>
        </w:r>
        <w:r>
          <w:rPr>
            <w:webHidden/>
          </w:rPr>
        </w:r>
        <w:r>
          <w:rPr>
            <w:webHidden/>
          </w:rPr>
          <w:fldChar w:fldCharType="separate"/>
        </w:r>
        <w:r>
          <w:rPr>
            <w:webHidden/>
          </w:rPr>
          <w:t>5</w:t>
        </w:r>
        <w:r>
          <w:rPr>
            <w:webHidden/>
          </w:rPr>
          <w:fldChar w:fldCharType="end"/>
        </w:r>
      </w:hyperlink>
    </w:p>
    <w:p w:rsidR="00E96EC7" w:rsidRDefault="00E96EC7">
      <w:pPr>
        <w:pStyle w:val="TOC2"/>
        <w:rPr>
          <w:rFonts w:asciiTheme="minorHAnsi" w:eastAsiaTheme="minorEastAsia" w:hAnsiTheme="minorHAnsi" w:cstheme="minorBidi"/>
          <w:sz w:val="22"/>
          <w:szCs w:val="22"/>
          <w:lang w:val="en-US"/>
        </w:rPr>
      </w:pPr>
      <w:hyperlink w:anchor="_Toc442102786" w:history="1">
        <w:r w:rsidRPr="0025542F">
          <w:rPr>
            <w:rStyle w:val="Hyperlink"/>
          </w:rPr>
          <w:t>2.1</w:t>
        </w:r>
        <w:r>
          <w:rPr>
            <w:rFonts w:asciiTheme="minorHAnsi" w:eastAsiaTheme="minorEastAsia" w:hAnsiTheme="minorHAnsi" w:cstheme="minorBidi"/>
            <w:sz w:val="22"/>
            <w:szCs w:val="22"/>
            <w:lang w:val="en-US"/>
          </w:rPr>
          <w:tab/>
        </w:r>
        <w:r w:rsidRPr="0025542F">
          <w:rPr>
            <w:rStyle w:val="Hyperlink"/>
          </w:rPr>
          <w:t>Installation steps of hybris 5.7.0.0</w:t>
        </w:r>
        <w:r>
          <w:rPr>
            <w:webHidden/>
          </w:rPr>
          <w:tab/>
        </w:r>
        <w:r>
          <w:rPr>
            <w:webHidden/>
          </w:rPr>
          <w:fldChar w:fldCharType="begin"/>
        </w:r>
        <w:r>
          <w:rPr>
            <w:webHidden/>
          </w:rPr>
          <w:instrText xml:space="preserve"> PAGEREF _Toc442102786 \h </w:instrText>
        </w:r>
        <w:r>
          <w:rPr>
            <w:webHidden/>
          </w:rPr>
        </w:r>
        <w:r>
          <w:rPr>
            <w:webHidden/>
          </w:rPr>
          <w:fldChar w:fldCharType="separate"/>
        </w:r>
        <w:r>
          <w:rPr>
            <w:webHidden/>
          </w:rPr>
          <w:t>5</w:t>
        </w:r>
        <w:r>
          <w:rPr>
            <w:webHidden/>
          </w:rPr>
          <w:fldChar w:fldCharType="end"/>
        </w:r>
      </w:hyperlink>
    </w:p>
    <w:p w:rsidR="00E96EC7" w:rsidRDefault="00E96EC7">
      <w:pPr>
        <w:pStyle w:val="TOC2"/>
        <w:rPr>
          <w:rFonts w:asciiTheme="minorHAnsi" w:eastAsiaTheme="minorEastAsia" w:hAnsiTheme="minorHAnsi" w:cstheme="minorBidi"/>
          <w:sz w:val="22"/>
          <w:szCs w:val="22"/>
          <w:lang w:val="en-US"/>
        </w:rPr>
      </w:pPr>
      <w:hyperlink w:anchor="_Toc442102787" w:history="1">
        <w:r w:rsidRPr="0025542F">
          <w:rPr>
            <w:rStyle w:val="Hyperlink"/>
          </w:rPr>
          <w:t>2.2</w:t>
        </w:r>
        <w:r>
          <w:rPr>
            <w:rFonts w:asciiTheme="minorHAnsi" w:eastAsiaTheme="minorEastAsia" w:hAnsiTheme="minorHAnsi" w:cstheme="minorBidi"/>
            <w:sz w:val="22"/>
            <w:szCs w:val="22"/>
            <w:lang w:val="en-US"/>
          </w:rPr>
          <w:tab/>
        </w:r>
        <w:r w:rsidRPr="0025542F">
          <w:rPr>
            <w:rStyle w:val="Hyperlink"/>
          </w:rPr>
          <w:t>Configuration Steps for B2BAssets (Powertools) Store Up</w:t>
        </w:r>
        <w:r>
          <w:rPr>
            <w:webHidden/>
          </w:rPr>
          <w:tab/>
        </w:r>
        <w:r>
          <w:rPr>
            <w:webHidden/>
          </w:rPr>
          <w:fldChar w:fldCharType="begin"/>
        </w:r>
        <w:r>
          <w:rPr>
            <w:webHidden/>
          </w:rPr>
          <w:instrText xml:space="preserve"> PAGEREF _Toc442102787 \h </w:instrText>
        </w:r>
        <w:r>
          <w:rPr>
            <w:webHidden/>
          </w:rPr>
        </w:r>
        <w:r>
          <w:rPr>
            <w:webHidden/>
          </w:rPr>
          <w:fldChar w:fldCharType="separate"/>
        </w:r>
        <w:r>
          <w:rPr>
            <w:webHidden/>
          </w:rPr>
          <w:t>6</w:t>
        </w:r>
        <w:r>
          <w:rPr>
            <w:webHidden/>
          </w:rPr>
          <w:fldChar w:fldCharType="end"/>
        </w:r>
      </w:hyperlink>
    </w:p>
    <w:p w:rsidR="00E96EC7" w:rsidRDefault="00E96EC7">
      <w:pPr>
        <w:pStyle w:val="TOC3"/>
        <w:rPr>
          <w:rFonts w:asciiTheme="minorHAnsi" w:eastAsiaTheme="minorEastAsia" w:hAnsiTheme="minorHAnsi" w:cstheme="minorBidi"/>
          <w:sz w:val="22"/>
          <w:szCs w:val="22"/>
          <w:lang w:val="en-US"/>
        </w:rPr>
      </w:pPr>
      <w:hyperlink w:anchor="_Toc442102788" w:history="1">
        <w:r w:rsidRPr="0025542F">
          <w:rPr>
            <w:rStyle w:val="Hyperlink"/>
          </w:rPr>
          <w:t>2.2.1</w:t>
        </w:r>
        <w:r>
          <w:rPr>
            <w:rFonts w:asciiTheme="minorHAnsi" w:eastAsiaTheme="minorEastAsia" w:hAnsiTheme="minorHAnsi" w:cstheme="minorBidi"/>
            <w:sz w:val="22"/>
            <w:szCs w:val="22"/>
            <w:lang w:val="en-US"/>
          </w:rPr>
          <w:tab/>
        </w:r>
        <w:r w:rsidRPr="0025542F">
          <w:rPr>
            <w:rStyle w:val="Hyperlink"/>
          </w:rPr>
          <w:t>Changes in b2bassetscore</w:t>
        </w:r>
        <w:r>
          <w:rPr>
            <w:webHidden/>
          </w:rPr>
          <w:tab/>
        </w:r>
        <w:r>
          <w:rPr>
            <w:webHidden/>
          </w:rPr>
          <w:fldChar w:fldCharType="begin"/>
        </w:r>
        <w:r>
          <w:rPr>
            <w:webHidden/>
          </w:rPr>
          <w:instrText xml:space="preserve"> PAGEREF _Toc442102788 \h </w:instrText>
        </w:r>
        <w:r>
          <w:rPr>
            <w:webHidden/>
          </w:rPr>
        </w:r>
        <w:r>
          <w:rPr>
            <w:webHidden/>
          </w:rPr>
          <w:fldChar w:fldCharType="separate"/>
        </w:r>
        <w:r>
          <w:rPr>
            <w:webHidden/>
          </w:rPr>
          <w:t>7</w:t>
        </w:r>
        <w:r>
          <w:rPr>
            <w:webHidden/>
          </w:rPr>
          <w:fldChar w:fldCharType="end"/>
        </w:r>
      </w:hyperlink>
    </w:p>
    <w:p w:rsidR="00E96EC7" w:rsidRDefault="00E96EC7">
      <w:pPr>
        <w:pStyle w:val="TOC3"/>
        <w:rPr>
          <w:rFonts w:asciiTheme="minorHAnsi" w:eastAsiaTheme="minorEastAsia" w:hAnsiTheme="minorHAnsi" w:cstheme="minorBidi"/>
          <w:sz w:val="22"/>
          <w:szCs w:val="22"/>
          <w:lang w:val="en-US"/>
        </w:rPr>
      </w:pPr>
      <w:hyperlink w:anchor="_Toc442102789" w:history="1">
        <w:r w:rsidRPr="0025542F">
          <w:rPr>
            <w:rStyle w:val="Hyperlink"/>
          </w:rPr>
          <w:t>2.2.2</w:t>
        </w:r>
        <w:r>
          <w:rPr>
            <w:rFonts w:asciiTheme="minorHAnsi" w:eastAsiaTheme="minorEastAsia" w:hAnsiTheme="minorHAnsi" w:cstheme="minorBidi"/>
            <w:sz w:val="22"/>
            <w:szCs w:val="22"/>
            <w:lang w:val="en-US"/>
          </w:rPr>
          <w:tab/>
        </w:r>
        <w:r w:rsidRPr="0025542F">
          <w:rPr>
            <w:rStyle w:val="Hyperlink"/>
          </w:rPr>
          <w:t>Changes in b2bassetsinitialdata</w:t>
        </w:r>
        <w:r>
          <w:rPr>
            <w:webHidden/>
          </w:rPr>
          <w:tab/>
        </w:r>
        <w:r>
          <w:rPr>
            <w:webHidden/>
          </w:rPr>
          <w:fldChar w:fldCharType="begin"/>
        </w:r>
        <w:r>
          <w:rPr>
            <w:webHidden/>
          </w:rPr>
          <w:instrText xml:space="preserve"> PAGEREF _Toc442102789 \h </w:instrText>
        </w:r>
        <w:r>
          <w:rPr>
            <w:webHidden/>
          </w:rPr>
        </w:r>
        <w:r>
          <w:rPr>
            <w:webHidden/>
          </w:rPr>
          <w:fldChar w:fldCharType="separate"/>
        </w:r>
        <w:r>
          <w:rPr>
            <w:webHidden/>
          </w:rPr>
          <w:t>9</w:t>
        </w:r>
        <w:r>
          <w:rPr>
            <w:webHidden/>
          </w:rPr>
          <w:fldChar w:fldCharType="end"/>
        </w:r>
      </w:hyperlink>
    </w:p>
    <w:p w:rsidR="00E96EC7" w:rsidRDefault="00E96EC7">
      <w:pPr>
        <w:pStyle w:val="TOC1"/>
        <w:rPr>
          <w:rFonts w:asciiTheme="minorHAnsi" w:eastAsiaTheme="minorEastAsia" w:hAnsiTheme="minorHAnsi" w:cstheme="minorBidi"/>
          <w:b w:val="0"/>
          <w:color w:val="auto"/>
          <w:szCs w:val="22"/>
          <w:lang w:val="en-US"/>
        </w:rPr>
      </w:pPr>
      <w:hyperlink w:anchor="_Toc442102790" w:history="1">
        <w:r w:rsidRPr="0025542F">
          <w:rPr>
            <w:rStyle w:val="Hyperlink"/>
            <w:w w:val="0"/>
            <w:lang w:val="en-US"/>
          </w:rPr>
          <w:t>3.</w:t>
        </w:r>
        <w:r>
          <w:rPr>
            <w:rFonts w:asciiTheme="minorHAnsi" w:eastAsiaTheme="minorEastAsia" w:hAnsiTheme="minorHAnsi" w:cstheme="minorBidi"/>
            <w:b w:val="0"/>
            <w:color w:val="auto"/>
            <w:szCs w:val="22"/>
            <w:lang w:val="en-US"/>
          </w:rPr>
          <w:tab/>
        </w:r>
        <w:r w:rsidRPr="0025542F">
          <w:rPr>
            <w:rStyle w:val="Hyperlink"/>
            <w:lang w:val="en-US"/>
          </w:rPr>
          <w:t>Addons Configuration</w:t>
        </w:r>
        <w:r>
          <w:rPr>
            <w:webHidden/>
          </w:rPr>
          <w:tab/>
        </w:r>
        <w:r>
          <w:rPr>
            <w:webHidden/>
          </w:rPr>
          <w:fldChar w:fldCharType="begin"/>
        </w:r>
        <w:r>
          <w:rPr>
            <w:webHidden/>
          </w:rPr>
          <w:instrText xml:space="preserve"> PAGEREF _Toc442102790 \h </w:instrText>
        </w:r>
        <w:r>
          <w:rPr>
            <w:webHidden/>
          </w:rPr>
        </w:r>
        <w:r>
          <w:rPr>
            <w:webHidden/>
          </w:rPr>
          <w:fldChar w:fldCharType="separate"/>
        </w:r>
        <w:r>
          <w:rPr>
            <w:webHidden/>
          </w:rPr>
          <w:t>11</w:t>
        </w:r>
        <w:r>
          <w:rPr>
            <w:webHidden/>
          </w:rPr>
          <w:fldChar w:fldCharType="end"/>
        </w:r>
      </w:hyperlink>
    </w:p>
    <w:p w:rsidR="00E96EC7" w:rsidRDefault="00E96EC7">
      <w:pPr>
        <w:pStyle w:val="TOC2"/>
        <w:rPr>
          <w:rFonts w:asciiTheme="minorHAnsi" w:eastAsiaTheme="minorEastAsia" w:hAnsiTheme="minorHAnsi" w:cstheme="minorBidi"/>
          <w:sz w:val="22"/>
          <w:szCs w:val="22"/>
          <w:lang w:val="en-US"/>
        </w:rPr>
      </w:pPr>
      <w:hyperlink w:anchor="_Toc442102791" w:history="1">
        <w:r w:rsidRPr="0025542F">
          <w:rPr>
            <w:rStyle w:val="Hyperlink"/>
          </w:rPr>
          <w:t>3.1</w:t>
        </w:r>
        <w:r>
          <w:rPr>
            <w:rFonts w:asciiTheme="minorHAnsi" w:eastAsiaTheme="minorEastAsia" w:hAnsiTheme="minorHAnsi" w:cstheme="minorBidi"/>
            <w:sz w:val="22"/>
            <w:szCs w:val="22"/>
            <w:lang w:val="en-US"/>
          </w:rPr>
          <w:tab/>
        </w:r>
        <w:r w:rsidRPr="0025542F">
          <w:rPr>
            <w:rStyle w:val="Hyperlink"/>
          </w:rPr>
          <w:t>Multicarts</w:t>
        </w:r>
        <w:r>
          <w:rPr>
            <w:webHidden/>
          </w:rPr>
          <w:tab/>
        </w:r>
        <w:r>
          <w:rPr>
            <w:webHidden/>
          </w:rPr>
          <w:fldChar w:fldCharType="begin"/>
        </w:r>
        <w:r>
          <w:rPr>
            <w:webHidden/>
          </w:rPr>
          <w:instrText xml:space="preserve"> PAGEREF _Toc442102791 \h </w:instrText>
        </w:r>
        <w:r>
          <w:rPr>
            <w:webHidden/>
          </w:rPr>
        </w:r>
        <w:r>
          <w:rPr>
            <w:webHidden/>
          </w:rPr>
          <w:fldChar w:fldCharType="separate"/>
        </w:r>
        <w:r>
          <w:rPr>
            <w:webHidden/>
          </w:rPr>
          <w:t>11</w:t>
        </w:r>
        <w:r>
          <w:rPr>
            <w:webHidden/>
          </w:rPr>
          <w:fldChar w:fldCharType="end"/>
        </w:r>
      </w:hyperlink>
    </w:p>
    <w:p w:rsidR="00E96EC7" w:rsidRDefault="00E96EC7">
      <w:pPr>
        <w:pStyle w:val="TOC3"/>
        <w:rPr>
          <w:rFonts w:asciiTheme="minorHAnsi" w:eastAsiaTheme="minorEastAsia" w:hAnsiTheme="minorHAnsi" w:cstheme="minorBidi"/>
          <w:sz w:val="22"/>
          <w:szCs w:val="22"/>
          <w:lang w:val="en-US"/>
        </w:rPr>
      </w:pPr>
      <w:hyperlink w:anchor="_Toc442102792" w:history="1">
        <w:r w:rsidRPr="0025542F">
          <w:rPr>
            <w:rStyle w:val="Hyperlink"/>
          </w:rPr>
          <w:t>3.1.1</w:t>
        </w:r>
        <w:r>
          <w:rPr>
            <w:rFonts w:asciiTheme="minorHAnsi" w:eastAsiaTheme="minorEastAsia" w:hAnsiTheme="minorHAnsi" w:cstheme="minorBidi"/>
            <w:sz w:val="22"/>
            <w:szCs w:val="22"/>
            <w:lang w:val="en-US"/>
          </w:rPr>
          <w:tab/>
        </w:r>
        <w:r w:rsidRPr="0025542F">
          <w:rPr>
            <w:rStyle w:val="Hyperlink"/>
          </w:rPr>
          <w:t>Installation steps for Multicarts addon</w:t>
        </w:r>
        <w:r>
          <w:rPr>
            <w:webHidden/>
          </w:rPr>
          <w:tab/>
        </w:r>
        <w:r>
          <w:rPr>
            <w:webHidden/>
          </w:rPr>
          <w:fldChar w:fldCharType="begin"/>
        </w:r>
        <w:r>
          <w:rPr>
            <w:webHidden/>
          </w:rPr>
          <w:instrText xml:space="preserve"> PAGEREF _Toc442102792 \h </w:instrText>
        </w:r>
        <w:r>
          <w:rPr>
            <w:webHidden/>
          </w:rPr>
        </w:r>
        <w:r>
          <w:rPr>
            <w:webHidden/>
          </w:rPr>
          <w:fldChar w:fldCharType="separate"/>
        </w:r>
        <w:r>
          <w:rPr>
            <w:webHidden/>
          </w:rPr>
          <w:t>11</w:t>
        </w:r>
        <w:r>
          <w:rPr>
            <w:webHidden/>
          </w:rPr>
          <w:fldChar w:fldCharType="end"/>
        </w:r>
      </w:hyperlink>
    </w:p>
    <w:p w:rsidR="00E96EC7" w:rsidRDefault="00E96EC7">
      <w:pPr>
        <w:pStyle w:val="TOC3"/>
        <w:rPr>
          <w:rFonts w:asciiTheme="minorHAnsi" w:eastAsiaTheme="minorEastAsia" w:hAnsiTheme="minorHAnsi" w:cstheme="minorBidi"/>
          <w:sz w:val="22"/>
          <w:szCs w:val="22"/>
          <w:lang w:val="en-US"/>
        </w:rPr>
      </w:pPr>
      <w:hyperlink w:anchor="_Toc442102793" w:history="1">
        <w:r w:rsidRPr="0025542F">
          <w:rPr>
            <w:rStyle w:val="Hyperlink"/>
          </w:rPr>
          <w:t>3.1.2</w:t>
        </w:r>
        <w:r>
          <w:rPr>
            <w:rFonts w:asciiTheme="minorHAnsi" w:eastAsiaTheme="minorEastAsia" w:hAnsiTheme="minorHAnsi" w:cstheme="minorBidi"/>
            <w:sz w:val="22"/>
            <w:szCs w:val="22"/>
            <w:lang w:val="en-US"/>
          </w:rPr>
          <w:tab/>
        </w:r>
        <w:r w:rsidRPr="0025542F">
          <w:rPr>
            <w:rStyle w:val="Hyperlink"/>
          </w:rPr>
          <w:t>Configuration steps for the Multicarts addon</w:t>
        </w:r>
        <w:r>
          <w:rPr>
            <w:webHidden/>
          </w:rPr>
          <w:tab/>
        </w:r>
        <w:r>
          <w:rPr>
            <w:webHidden/>
          </w:rPr>
          <w:fldChar w:fldCharType="begin"/>
        </w:r>
        <w:r>
          <w:rPr>
            <w:webHidden/>
          </w:rPr>
          <w:instrText xml:space="preserve"> PAGEREF _Toc442102793 \h </w:instrText>
        </w:r>
        <w:r>
          <w:rPr>
            <w:webHidden/>
          </w:rPr>
        </w:r>
        <w:r>
          <w:rPr>
            <w:webHidden/>
          </w:rPr>
          <w:fldChar w:fldCharType="separate"/>
        </w:r>
        <w:r>
          <w:rPr>
            <w:webHidden/>
          </w:rPr>
          <w:t>12</w:t>
        </w:r>
        <w:r>
          <w:rPr>
            <w:webHidden/>
          </w:rPr>
          <w:fldChar w:fldCharType="end"/>
        </w:r>
      </w:hyperlink>
    </w:p>
    <w:p w:rsidR="00E96EC7" w:rsidRDefault="00E96EC7">
      <w:pPr>
        <w:pStyle w:val="TOC2"/>
        <w:rPr>
          <w:rFonts w:asciiTheme="minorHAnsi" w:eastAsiaTheme="minorEastAsia" w:hAnsiTheme="minorHAnsi" w:cstheme="minorBidi"/>
          <w:sz w:val="22"/>
          <w:szCs w:val="22"/>
          <w:lang w:val="en-US"/>
        </w:rPr>
      </w:pPr>
      <w:hyperlink w:anchor="_Toc442102794" w:history="1">
        <w:r w:rsidRPr="0025542F">
          <w:rPr>
            <w:rStyle w:val="Hyperlink"/>
          </w:rPr>
          <w:t>3.2</w:t>
        </w:r>
        <w:r>
          <w:rPr>
            <w:rFonts w:asciiTheme="minorHAnsi" w:eastAsiaTheme="minorEastAsia" w:hAnsiTheme="minorHAnsi" w:cstheme="minorBidi"/>
            <w:sz w:val="22"/>
            <w:szCs w:val="22"/>
            <w:lang w:val="en-US"/>
          </w:rPr>
          <w:tab/>
        </w:r>
        <w:r w:rsidRPr="0025542F">
          <w:rPr>
            <w:rStyle w:val="Hyperlink"/>
          </w:rPr>
          <w:t>OrderSearch</w:t>
        </w:r>
        <w:r>
          <w:rPr>
            <w:webHidden/>
          </w:rPr>
          <w:tab/>
        </w:r>
        <w:r>
          <w:rPr>
            <w:webHidden/>
          </w:rPr>
          <w:fldChar w:fldCharType="begin"/>
        </w:r>
        <w:r>
          <w:rPr>
            <w:webHidden/>
          </w:rPr>
          <w:instrText xml:space="preserve"> PAGEREF _Toc442102794 \h </w:instrText>
        </w:r>
        <w:r>
          <w:rPr>
            <w:webHidden/>
          </w:rPr>
        </w:r>
        <w:r>
          <w:rPr>
            <w:webHidden/>
          </w:rPr>
          <w:fldChar w:fldCharType="separate"/>
        </w:r>
        <w:r>
          <w:rPr>
            <w:webHidden/>
          </w:rPr>
          <w:t>14</w:t>
        </w:r>
        <w:r>
          <w:rPr>
            <w:webHidden/>
          </w:rPr>
          <w:fldChar w:fldCharType="end"/>
        </w:r>
      </w:hyperlink>
    </w:p>
    <w:p w:rsidR="00E96EC7" w:rsidRDefault="00E96EC7">
      <w:pPr>
        <w:pStyle w:val="TOC3"/>
        <w:rPr>
          <w:rFonts w:asciiTheme="minorHAnsi" w:eastAsiaTheme="minorEastAsia" w:hAnsiTheme="minorHAnsi" w:cstheme="minorBidi"/>
          <w:sz w:val="22"/>
          <w:szCs w:val="22"/>
          <w:lang w:val="en-US"/>
        </w:rPr>
      </w:pPr>
      <w:hyperlink w:anchor="_Toc442102795" w:history="1">
        <w:r w:rsidRPr="0025542F">
          <w:rPr>
            <w:rStyle w:val="Hyperlink"/>
          </w:rPr>
          <w:t>3.2.1</w:t>
        </w:r>
        <w:r>
          <w:rPr>
            <w:rFonts w:asciiTheme="minorHAnsi" w:eastAsiaTheme="minorEastAsia" w:hAnsiTheme="minorHAnsi" w:cstheme="minorBidi"/>
            <w:sz w:val="22"/>
            <w:szCs w:val="22"/>
            <w:lang w:val="en-US"/>
          </w:rPr>
          <w:tab/>
        </w:r>
        <w:r w:rsidRPr="0025542F">
          <w:rPr>
            <w:rStyle w:val="Hyperlink"/>
          </w:rPr>
          <w:t>Installation steps for OrderSearch addon</w:t>
        </w:r>
        <w:r>
          <w:rPr>
            <w:webHidden/>
          </w:rPr>
          <w:tab/>
        </w:r>
        <w:r>
          <w:rPr>
            <w:webHidden/>
          </w:rPr>
          <w:fldChar w:fldCharType="begin"/>
        </w:r>
        <w:r>
          <w:rPr>
            <w:webHidden/>
          </w:rPr>
          <w:instrText xml:space="preserve"> PAGEREF _Toc442102795 \h </w:instrText>
        </w:r>
        <w:r>
          <w:rPr>
            <w:webHidden/>
          </w:rPr>
        </w:r>
        <w:r>
          <w:rPr>
            <w:webHidden/>
          </w:rPr>
          <w:fldChar w:fldCharType="separate"/>
        </w:r>
        <w:r>
          <w:rPr>
            <w:webHidden/>
          </w:rPr>
          <w:t>14</w:t>
        </w:r>
        <w:r>
          <w:rPr>
            <w:webHidden/>
          </w:rPr>
          <w:fldChar w:fldCharType="end"/>
        </w:r>
      </w:hyperlink>
    </w:p>
    <w:p w:rsidR="00E96EC7" w:rsidRDefault="00E96EC7">
      <w:pPr>
        <w:pStyle w:val="TOC3"/>
        <w:rPr>
          <w:rFonts w:asciiTheme="minorHAnsi" w:eastAsiaTheme="minorEastAsia" w:hAnsiTheme="minorHAnsi" w:cstheme="minorBidi"/>
          <w:sz w:val="22"/>
          <w:szCs w:val="22"/>
          <w:lang w:val="en-US"/>
        </w:rPr>
      </w:pPr>
      <w:hyperlink w:anchor="_Toc442102796" w:history="1">
        <w:r w:rsidRPr="0025542F">
          <w:rPr>
            <w:rStyle w:val="Hyperlink"/>
          </w:rPr>
          <w:t>3.2.2</w:t>
        </w:r>
        <w:r>
          <w:rPr>
            <w:rFonts w:asciiTheme="minorHAnsi" w:eastAsiaTheme="minorEastAsia" w:hAnsiTheme="minorHAnsi" w:cstheme="minorBidi"/>
            <w:sz w:val="22"/>
            <w:szCs w:val="22"/>
            <w:lang w:val="en-US"/>
          </w:rPr>
          <w:tab/>
        </w:r>
        <w:r w:rsidRPr="0025542F">
          <w:rPr>
            <w:rStyle w:val="Hyperlink"/>
          </w:rPr>
          <w:t>Configuration steps for the OrderSearch addon</w:t>
        </w:r>
        <w:r>
          <w:rPr>
            <w:webHidden/>
          </w:rPr>
          <w:tab/>
        </w:r>
        <w:r>
          <w:rPr>
            <w:webHidden/>
          </w:rPr>
          <w:fldChar w:fldCharType="begin"/>
        </w:r>
        <w:r>
          <w:rPr>
            <w:webHidden/>
          </w:rPr>
          <w:instrText xml:space="preserve"> PAGEREF _Toc442102796 \h </w:instrText>
        </w:r>
        <w:r>
          <w:rPr>
            <w:webHidden/>
          </w:rPr>
        </w:r>
        <w:r>
          <w:rPr>
            <w:webHidden/>
          </w:rPr>
          <w:fldChar w:fldCharType="separate"/>
        </w:r>
        <w:r>
          <w:rPr>
            <w:webHidden/>
          </w:rPr>
          <w:t>15</w:t>
        </w:r>
        <w:r>
          <w:rPr>
            <w:webHidden/>
          </w:rPr>
          <w:fldChar w:fldCharType="end"/>
        </w:r>
      </w:hyperlink>
    </w:p>
    <w:p w:rsidR="00E96EC7" w:rsidRDefault="00E96EC7">
      <w:pPr>
        <w:pStyle w:val="TOC2"/>
        <w:rPr>
          <w:rFonts w:asciiTheme="minorHAnsi" w:eastAsiaTheme="minorEastAsia" w:hAnsiTheme="minorHAnsi" w:cstheme="minorBidi"/>
          <w:sz w:val="22"/>
          <w:szCs w:val="22"/>
          <w:lang w:val="en-US"/>
        </w:rPr>
      </w:pPr>
      <w:hyperlink w:anchor="_Toc442102797" w:history="1">
        <w:r w:rsidRPr="0025542F">
          <w:rPr>
            <w:rStyle w:val="Hyperlink"/>
          </w:rPr>
          <w:t>3.3</w:t>
        </w:r>
        <w:r>
          <w:rPr>
            <w:rFonts w:asciiTheme="minorHAnsi" w:eastAsiaTheme="minorEastAsia" w:hAnsiTheme="minorHAnsi" w:cstheme="minorBidi"/>
            <w:sz w:val="22"/>
            <w:szCs w:val="22"/>
            <w:lang w:val="en-US"/>
          </w:rPr>
          <w:tab/>
        </w:r>
        <w:r w:rsidRPr="0025542F">
          <w:rPr>
            <w:rStyle w:val="Hyperlink"/>
          </w:rPr>
          <w:t>ProductSearch</w:t>
        </w:r>
        <w:r>
          <w:rPr>
            <w:webHidden/>
          </w:rPr>
          <w:tab/>
        </w:r>
        <w:r>
          <w:rPr>
            <w:webHidden/>
          </w:rPr>
          <w:fldChar w:fldCharType="begin"/>
        </w:r>
        <w:r>
          <w:rPr>
            <w:webHidden/>
          </w:rPr>
          <w:instrText xml:space="preserve"> PAGEREF _Toc442102797 \h </w:instrText>
        </w:r>
        <w:r>
          <w:rPr>
            <w:webHidden/>
          </w:rPr>
        </w:r>
        <w:r>
          <w:rPr>
            <w:webHidden/>
          </w:rPr>
          <w:fldChar w:fldCharType="separate"/>
        </w:r>
        <w:r>
          <w:rPr>
            <w:webHidden/>
          </w:rPr>
          <w:t>20</w:t>
        </w:r>
        <w:r>
          <w:rPr>
            <w:webHidden/>
          </w:rPr>
          <w:fldChar w:fldCharType="end"/>
        </w:r>
      </w:hyperlink>
    </w:p>
    <w:p w:rsidR="00E96EC7" w:rsidRDefault="00E96EC7">
      <w:pPr>
        <w:pStyle w:val="TOC3"/>
        <w:rPr>
          <w:rFonts w:asciiTheme="minorHAnsi" w:eastAsiaTheme="minorEastAsia" w:hAnsiTheme="minorHAnsi" w:cstheme="minorBidi"/>
          <w:sz w:val="22"/>
          <w:szCs w:val="22"/>
          <w:lang w:val="en-US"/>
        </w:rPr>
      </w:pPr>
      <w:hyperlink w:anchor="_Toc442102798" w:history="1">
        <w:r w:rsidRPr="0025542F">
          <w:rPr>
            <w:rStyle w:val="Hyperlink"/>
          </w:rPr>
          <w:t>3.3.1</w:t>
        </w:r>
        <w:r>
          <w:rPr>
            <w:rFonts w:asciiTheme="minorHAnsi" w:eastAsiaTheme="minorEastAsia" w:hAnsiTheme="minorHAnsi" w:cstheme="minorBidi"/>
            <w:sz w:val="22"/>
            <w:szCs w:val="22"/>
            <w:lang w:val="en-US"/>
          </w:rPr>
          <w:tab/>
        </w:r>
        <w:r w:rsidRPr="0025542F">
          <w:rPr>
            <w:rStyle w:val="Hyperlink"/>
          </w:rPr>
          <w:t>Installation steps for ProductSearch addon</w:t>
        </w:r>
        <w:r>
          <w:rPr>
            <w:webHidden/>
          </w:rPr>
          <w:tab/>
        </w:r>
        <w:r>
          <w:rPr>
            <w:webHidden/>
          </w:rPr>
          <w:fldChar w:fldCharType="begin"/>
        </w:r>
        <w:r>
          <w:rPr>
            <w:webHidden/>
          </w:rPr>
          <w:instrText xml:space="preserve"> PAGEREF _Toc442102798 \h </w:instrText>
        </w:r>
        <w:r>
          <w:rPr>
            <w:webHidden/>
          </w:rPr>
        </w:r>
        <w:r>
          <w:rPr>
            <w:webHidden/>
          </w:rPr>
          <w:fldChar w:fldCharType="separate"/>
        </w:r>
        <w:r>
          <w:rPr>
            <w:webHidden/>
          </w:rPr>
          <w:t>20</w:t>
        </w:r>
        <w:r>
          <w:rPr>
            <w:webHidden/>
          </w:rPr>
          <w:fldChar w:fldCharType="end"/>
        </w:r>
      </w:hyperlink>
    </w:p>
    <w:p w:rsidR="00E96EC7" w:rsidRDefault="00E96EC7">
      <w:pPr>
        <w:pStyle w:val="TOC3"/>
        <w:rPr>
          <w:rFonts w:asciiTheme="minorHAnsi" w:eastAsiaTheme="minorEastAsia" w:hAnsiTheme="minorHAnsi" w:cstheme="minorBidi"/>
          <w:sz w:val="22"/>
          <w:szCs w:val="22"/>
          <w:lang w:val="en-US"/>
        </w:rPr>
      </w:pPr>
      <w:hyperlink w:anchor="_Toc442102799" w:history="1">
        <w:r w:rsidRPr="0025542F">
          <w:rPr>
            <w:rStyle w:val="Hyperlink"/>
          </w:rPr>
          <w:t>3.3.2</w:t>
        </w:r>
        <w:r>
          <w:rPr>
            <w:rFonts w:asciiTheme="minorHAnsi" w:eastAsiaTheme="minorEastAsia" w:hAnsiTheme="minorHAnsi" w:cstheme="minorBidi"/>
            <w:sz w:val="22"/>
            <w:szCs w:val="22"/>
            <w:lang w:val="en-US"/>
          </w:rPr>
          <w:tab/>
        </w:r>
        <w:r w:rsidRPr="0025542F">
          <w:rPr>
            <w:rStyle w:val="Hyperlink"/>
          </w:rPr>
          <w:t>Configuration steps for the ProductSearch addon</w:t>
        </w:r>
        <w:r>
          <w:rPr>
            <w:webHidden/>
          </w:rPr>
          <w:tab/>
        </w:r>
        <w:r>
          <w:rPr>
            <w:webHidden/>
          </w:rPr>
          <w:fldChar w:fldCharType="begin"/>
        </w:r>
        <w:r>
          <w:rPr>
            <w:webHidden/>
          </w:rPr>
          <w:instrText xml:space="preserve"> PAGEREF _Toc442102799 \h </w:instrText>
        </w:r>
        <w:r>
          <w:rPr>
            <w:webHidden/>
          </w:rPr>
        </w:r>
        <w:r>
          <w:rPr>
            <w:webHidden/>
          </w:rPr>
          <w:fldChar w:fldCharType="separate"/>
        </w:r>
        <w:r>
          <w:rPr>
            <w:webHidden/>
          </w:rPr>
          <w:t>21</w:t>
        </w:r>
        <w:r>
          <w:rPr>
            <w:webHidden/>
          </w:rPr>
          <w:fldChar w:fldCharType="end"/>
        </w:r>
      </w:hyperlink>
    </w:p>
    <w:p w:rsidR="00E96EC7" w:rsidRDefault="00E96EC7">
      <w:pPr>
        <w:pStyle w:val="TOC2"/>
        <w:rPr>
          <w:rFonts w:asciiTheme="minorHAnsi" w:eastAsiaTheme="minorEastAsia" w:hAnsiTheme="minorHAnsi" w:cstheme="minorBidi"/>
          <w:sz w:val="22"/>
          <w:szCs w:val="22"/>
          <w:lang w:val="en-US"/>
        </w:rPr>
      </w:pPr>
      <w:hyperlink w:anchor="_Toc442102800" w:history="1">
        <w:r w:rsidRPr="0025542F">
          <w:rPr>
            <w:rStyle w:val="Hyperlink"/>
          </w:rPr>
          <w:t>3.4</w:t>
        </w:r>
        <w:r>
          <w:rPr>
            <w:rFonts w:asciiTheme="minorHAnsi" w:eastAsiaTheme="minorEastAsia" w:hAnsiTheme="minorHAnsi" w:cstheme="minorBidi"/>
            <w:sz w:val="22"/>
            <w:szCs w:val="22"/>
            <w:lang w:val="en-US"/>
          </w:rPr>
          <w:tab/>
        </w:r>
        <w:r w:rsidRPr="0025542F">
          <w:rPr>
            <w:rStyle w:val="Hyperlink"/>
          </w:rPr>
          <w:t>QuickOrder</w:t>
        </w:r>
        <w:r>
          <w:rPr>
            <w:webHidden/>
          </w:rPr>
          <w:tab/>
        </w:r>
        <w:r>
          <w:rPr>
            <w:webHidden/>
          </w:rPr>
          <w:fldChar w:fldCharType="begin"/>
        </w:r>
        <w:r>
          <w:rPr>
            <w:webHidden/>
          </w:rPr>
          <w:instrText xml:space="preserve"> PAGEREF _Toc442102800 \h </w:instrText>
        </w:r>
        <w:r>
          <w:rPr>
            <w:webHidden/>
          </w:rPr>
        </w:r>
        <w:r>
          <w:rPr>
            <w:webHidden/>
          </w:rPr>
          <w:fldChar w:fldCharType="separate"/>
        </w:r>
        <w:r>
          <w:rPr>
            <w:webHidden/>
          </w:rPr>
          <w:t>24</w:t>
        </w:r>
        <w:r>
          <w:rPr>
            <w:webHidden/>
          </w:rPr>
          <w:fldChar w:fldCharType="end"/>
        </w:r>
      </w:hyperlink>
    </w:p>
    <w:p w:rsidR="00E96EC7" w:rsidRDefault="00E96EC7">
      <w:pPr>
        <w:pStyle w:val="TOC3"/>
        <w:rPr>
          <w:rFonts w:asciiTheme="minorHAnsi" w:eastAsiaTheme="minorEastAsia" w:hAnsiTheme="minorHAnsi" w:cstheme="minorBidi"/>
          <w:sz w:val="22"/>
          <w:szCs w:val="22"/>
          <w:lang w:val="en-US"/>
        </w:rPr>
      </w:pPr>
      <w:hyperlink w:anchor="_Toc442102801" w:history="1">
        <w:r w:rsidRPr="0025542F">
          <w:rPr>
            <w:rStyle w:val="Hyperlink"/>
          </w:rPr>
          <w:t>3.4.1</w:t>
        </w:r>
        <w:r>
          <w:rPr>
            <w:rFonts w:asciiTheme="minorHAnsi" w:eastAsiaTheme="minorEastAsia" w:hAnsiTheme="minorHAnsi" w:cstheme="minorBidi"/>
            <w:sz w:val="22"/>
            <w:szCs w:val="22"/>
            <w:lang w:val="en-US"/>
          </w:rPr>
          <w:tab/>
        </w:r>
        <w:r w:rsidRPr="0025542F">
          <w:rPr>
            <w:rStyle w:val="Hyperlink"/>
          </w:rPr>
          <w:t>Installation steps for QuickOrder addon</w:t>
        </w:r>
        <w:r>
          <w:rPr>
            <w:webHidden/>
          </w:rPr>
          <w:tab/>
        </w:r>
        <w:r>
          <w:rPr>
            <w:webHidden/>
          </w:rPr>
          <w:fldChar w:fldCharType="begin"/>
        </w:r>
        <w:r>
          <w:rPr>
            <w:webHidden/>
          </w:rPr>
          <w:instrText xml:space="preserve"> PAGEREF _Toc442102801 \h </w:instrText>
        </w:r>
        <w:r>
          <w:rPr>
            <w:webHidden/>
          </w:rPr>
        </w:r>
        <w:r>
          <w:rPr>
            <w:webHidden/>
          </w:rPr>
          <w:fldChar w:fldCharType="separate"/>
        </w:r>
        <w:r>
          <w:rPr>
            <w:webHidden/>
          </w:rPr>
          <w:t>24</w:t>
        </w:r>
        <w:r>
          <w:rPr>
            <w:webHidden/>
          </w:rPr>
          <w:fldChar w:fldCharType="end"/>
        </w:r>
      </w:hyperlink>
    </w:p>
    <w:p w:rsidR="00E96EC7" w:rsidRDefault="00E96EC7">
      <w:pPr>
        <w:pStyle w:val="TOC2"/>
        <w:rPr>
          <w:rFonts w:asciiTheme="minorHAnsi" w:eastAsiaTheme="minorEastAsia" w:hAnsiTheme="minorHAnsi" w:cstheme="minorBidi"/>
          <w:sz w:val="22"/>
          <w:szCs w:val="22"/>
          <w:lang w:val="en-US"/>
        </w:rPr>
      </w:pPr>
      <w:hyperlink w:anchor="_Toc442102802" w:history="1">
        <w:r w:rsidRPr="0025542F">
          <w:rPr>
            <w:rStyle w:val="Hyperlink"/>
          </w:rPr>
          <w:t>3.5</w:t>
        </w:r>
        <w:r>
          <w:rPr>
            <w:rFonts w:asciiTheme="minorHAnsi" w:eastAsiaTheme="minorEastAsia" w:hAnsiTheme="minorHAnsi" w:cstheme="minorBidi"/>
            <w:sz w:val="22"/>
            <w:szCs w:val="22"/>
            <w:lang w:val="en-US"/>
          </w:rPr>
          <w:tab/>
        </w:r>
        <w:r w:rsidRPr="0025542F">
          <w:rPr>
            <w:rStyle w:val="Hyperlink"/>
          </w:rPr>
          <w:t>SingleViewOrders</w:t>
        </w:r>
        <w:r>
          <w:rPr>
            <w:webHidden/>
          </w:rPr>
          <w:tab/>
        </w:r>
        <w:r>
          <w:rPr>
            <w:webHidden/>
          </w:rPr>
          <w:fldChar w:fldCharType="begin"/>
        </w:r>
        <w:r>
          <w:rPr>
            <w:webHidden/>
          </w:rPr>
          <w:instrText xml:space="preserve"> PAGEREF _Toc442102802 \h </w:instrText>
        </w:r>
        <w:r>
          <w:rPr>
            <w:webHidden/>
          </w:rPr>
        </w:r>
        <w:r>
          <w:rPr>
            <w:webHidden/>
          </w:rPr>
          <w:fldChar w:fldCharType="separate"/>
        </w:r>
        <w:r>
          <w:rPr>
            <w:webHidden/>
          </w:rPr>
          <w:t>26</w:t>
        </w:r>
        <w:r>
          <w:rPr>
            <w:webHidden/>
          </w:rPr>
          <w:fldChar w:fldCharType="end"/>
        </w:r>
      </w:hyperlink>
    </w:p>
    <w:p w:rsidR="00E96EC7" w:rsidRDefault="00E96EC7">
      <w:pPr>
        <w:pStyle w:val="TOC3"/>
        <w:rPr>
          <w:rFonts w:asciiTheme="minorHAnsi" w:eastAsiaTheme="minorEastAsia" w:hAnsiTheme="minorHAnsi" w:cstheme="minorBidi"/>
          <w:sz w:val="22"/>
          <w:szCs w:val="22"/>
          <w:lang w:val="en-US"/>
        </w:rPr>
      </w:pPr>
      <w:hyperlink w:anchor="_Toc442102803" w:history="1">
        <w:r w:rsidRPr="0025542F">
          <w:rPr>
            <w:rStyle w:val="Hyperlink"/>
          </w:rPr>
          <w:t>3.5.1</w:t>
        </w:r>
        <w:r>
          <w:rPr>
            <w:rFonts w:asciiTheme="minorHAnsi" w:eastAsiaTheme="minorEastAsia" w:hAnsiTheme="minorHAnsi" w:cstheme="minorBidi"/>
            <w:sz w:val="22"/>
            <w:szCs w:val="22"/>
            <w:lang w:val="en-US"/>
          </w:rPr>
          <w:tab/>
        </w:r>
        <w:r w:rsidRPr="0025542F">
          <w:rPr>
            <w:rStyle w:val="Hyperlink"/>
          </w:rPr>
          <w:t>Installation steps for SingleViewOrders addon</w:t>
        </w:r>
        <w:r>
          <w:rPr>
            <w:webHidden/>
          </w:rPr>
          <w:tab/>
        </w:r>
        <w:r>
          <w:rPr>
            <w:webHidden/>
          </w:rPr>
          <w:fldChar w:fldCharType="begin"/>
        </w:r>
        <w:r>
          <w:rPr>
            <w:webHidden/>
          </w:rPr>
          <w:instrText xml:space="preserve"> PAGEREF _Toc442102803 \h </w:instrText>
        </w:r>
        <w:r>
          <w:rPr>
            <w:webHidden/>
          </w:rPr>
        </w:r>
        <w:r>
          <w:rPr>
            <w:webHidden/>
          </w:rPr>
          <w:fldChar w:fldCharType="separate"/>
        </w:r>
        <w:r>
          <w:rPr>
            <w:webHidden/>
          </w:rPr>
          <w:t>26</w:t>
        </w:r>
        <w:r>
          <w:rPr>
            <w:webHidden/>
          </w:rPr>
          <w:fldChar w:fldCharType="end"/>
        </w:r>
      </w:hyperlink>
    </w:p>
    <w:p w:rsidR="00E96EC7" w:rsidRDefault="00E96EC7">
      <w:pPr>
        <w:pStyle w:val="TOC3"/>
        <w:rPr>
          <w:rFonts w:asciiTheme="minorHAnsi" w:eastAsiaTheme="minorEastAsia" w:hAnsiTheme="minorHAnsi" w:cstheme="minorBidi"/>
          <w:sz w:val="22"/>
          <w:szCs w:val="22"/>
          <w:lang w:val="en-US"/>
        </w:rPr>
      </w:pPr>
      <w:hyperlink w:anchor="_Toc442102804" w:history="1">
        <w:r w:rsidRPr="0025542F">
          <w:rPr>
            <w:rStyle w:val="Hyperlink"/>
          </w:rPr>
          <w:t>3.5.2</w:t>
        </w:r>
        <w:r>
          <w:rPr>
            <w:rFonts w:asciiTheme="minorHAnsi" w:eastAsiaTheme="minorEastAsia" w:hAnsiTheme="minorHAnsi" w:cstheme="minorBidi"/>
            <w:sz w:val="22"/>
            <w:szCs w:val="22"/>
            <w:lang w:val="en-US"/>
          </w:rPr>
          <w:tab/>
        </w:r>
        <w:r w:rsidRPr="0025542F">
          <w:rPr>
            <w:rStyle w:val="Hyperlink"/>
          </w:rPr>
          <w:t>Configuration steps for the SingleViewOrders addon</w:t>
        </w:r>
        <w:r>
          <w:rPr>
            <w:webHidden/>
          </w:rPr>
          <w:tab/>
        </w:r>
        <w:r>
          <w:rPr>
            <w:webHidden/>
          </w:rPr>
          <w:fldChar w:fldCharType="begin"/>
        </w:r>
        <w:r>
          <w:rPr>
            <w:webHidden/>
          </w:rPr>
          <w:instrText xml:space="preserve"> PAGEREF _Toc442102804 \h </w:instrText>
        </w:r>
        <w:r>
          <w:rPr>
            <w:webHidden/>
          </w:rPr>
        </w:r>
        <w:r>
          <w:rPr>
            <w:webHidden/>
          </w:rPr>
          <w:fldChar w:fldCharType="separate"/>
        </w:r>
        <w:r>
          <w:rPr>
            <w:webHidden/>
          </w:rPr>
          <w:t>27</w:t>
        </w:r>
        <w:r>
          <w:rPr>
            <w:webHidden/>
          </w:rPr>
          <w:fldChar w:fldCharType="end"/>
        </w:r>
      </w:hyperlink>
    </w:p>
    <w:p w:rsidR="00E96EC7" w:rsidRDefault="00E96EC7">
      <w:pPr>
        <w:pStyle w:val="TOC2"/>
        <w:rPr>
          <w:rFonts w:asciiTheme="minorHAnsi" w:eastAsiaTheme="minorEastAsia" w:hAnsiTheme="minorHAnsi" w:cstheme="minorBidi"/>
          <w:sz w:val="22"/>
          <w:szCs w:val="22"/>
          <w:lang w:val="en-US"/>
        </w:rPr>
      </w:pPr>
      <w:hyperlink w:anchor="_Toc442102805" w:history="1">
        <w:r w:rsidRPr="0025542F">
          <w:rPr>
            <w:rStyle w:val="Hyperlink"/>
          </w:rPr>
          <w:t>3.6</w:t>
        </w:r>
        <w:r>
          <w:rPr>
            <w:rFonts w:asciiTheme="minorHAnsi" w:eastAsiaTheme="minorEastAsia" w:hAnsiTheme="minorHAnsi" w:cstheme="minorBidi"/>
            <w:sz w:val="22"/>
            <w:szCs w:val="22"/>
            <w:lang w:val="en-US"/>
          </w:rPr>
          <w:tab/>
        </w:r>
        <w:r w:rsidRPr="0025542F">
          <w:rPr>
            <w:rStyle w:val="Hyperlink"/>
          </w:rPr>
          <w:t>InterfaceError</w:t>
        </w:r>
        <w:r>
          <w:rPr>
            <w:webHidden/>
          </w:rPr>
          <w:tab/>
        </w:r>
        <w:r>
          <w:rPr>
            <w:webHidden/>
          </w:rPr>
          <w:fldChar w:fldCharType="begin"/>
        </w:r>
        <w:r>
          <w:rPr>
            <w:webHidden/>
          </w:rPr>
          <w:instrText xml:space="preserve"> PAGEREF _Toc442102805 \h </w:instrText>
        </w:r>
        <w:r>
          <w:rPr>
            <w:webHidden/>
          </w:rPr>
        </w:r>
        <w:r>
          <w:rPr>
            <w:webHidden/>
          </w:rPr>
          <w:fldChar w:fldCharType="separate"/>
        </w:r>
        <w:r>
          <w:rPr>
            <w:webHidden/>
          </w:rPr>
          <w:t>29</w:t>
        </w:r>
        <w:r>
          <w:rPr>
            <w:webHidden/>
          </w:rPr>
          <w:fldChar w:fldCharType="end"/>
        </w:r>
      </w:hyperlink>
    </w:p>
    <w:p w:rsidR="00E96EC7" w:rsidRDefault="00E96EC7">
      <w:pPr>
        <w:pStyle w:val="TOC3"/>
        <w:rPr>
          <w:rFonts w:asciiTheme="minorHAnsi" w:eastAsiaTheme="minorEastAsia" w:hAnsiTheme="minorHAnsi" w:cstheme="minorBidi"/>
          <w:sz w:val="22"/>
          <w:szCs w:val="22"/>
          <w:lang w:val="en-US"/>
        </w:rPr>
      </w:pPr>
      <w:hyperlink w:anchor="_Toc442102806" w:history="1">
        <w:r w:rsidRPr="0025542F">
          <w:rPr>
            <w:rStyle w:val="Hyperlink"/>
          </w:rPr>
          <w:t>3.6.1</w:t>
        </w:r>
        <w:r>
          <w:rPr>
            <w:rFonts w:asciiTheme="minorHAnsi" w:eastAsiaTheme="minorEastAsia" w:hAnsiTheme="minorHAnsi" w:cstheme="minorBidi"/>
            <w:sz w:val="22"/>
            <w:szCs w:val="22"/>
            <w:lang w:val="en-US"/>
          </w:rPr>
          <w:tab/>
        </w:r>
        <w:r w:rsidRPr="0025542F">
          <w:rPr>
            <w:rStyle w:val="Hyperlink"/>
          </w:rPr>
          <w:t>Installation steps for InterfaceError addon</w:t>
        </w:r>
        <w:r>
          <w:rPr>
            <w:webHidden/>
          </w:rPr>
          <w:tab/>
        </w:r>
        <w:r>
          <w:rPr>
            <w:webHidden/>
          </w:rPr>
          <w:fldChar w:fldCharType="begin"/>
        </w:r>
        <w:r>
          <w:rPr>
            <w:webHidden/>
          </w:rPr>
          <w:instrText xml:space="preserve"> PAGEREF _Toc442102806 \h </w:instrText>
        </w:r>
        <w:r>
          <w:rPr>
            <w:webHidden/>
          </w:rPr>
        </w:r>
        <w:r>
          <w:rPr>
            <w:webHidden/>
          </w:rPr>
          <w:fldChar w:fldCharType="separate"/>
        </w:r>
        <w:r>
          <w:rPr>
            <w:webHidden/>
          </w:rPr>
          <w:t>29</w:t>
        </w:r>
        <w:r>
          <w:rPr>
            <w:webHidden/>
          </w:rPr>
          <w:fldChar w:fldCharType="end"/>
        </w:r>
      </w:hyperlink>
    </w:p>
    <w:p w:rsidR="00E96EC7" w:rsidRDefault="00E96EC7">
      <w:pPr>
        <w:pStyle w:val="TOC2"/>
        <w:rPr>
          <w:rFonts w:asciiTheme="minorHAnsi" w:eastAsiaTheme="minorEastAsia" w:hAnsiTheme="minorHAnsi" w:cstheme="minorBidi"/>
          <w:sz w:val="22"/>
          <w:szCs w:val="22"/>
          <w:lang w:val="en-US"/>
        </w:rPr>
      </w:pPr>
      <w:hyperlink w:anchor="_Toc442102807" w:history="1">
        <w:r w:rsidRPr="0025542F">
          <w:rPr>
            <w:rStyle w:val="Hyperlink"/>
          </w:rPr>
          <w:t>3.7</w:t>
        </w:r>
        <w:r>
          <w:rPr>
            <w:rFonts w:asciiTheme="minorHAnsi" w:eastAsiaTheme="minorEastAsia" w:hAnsiTheme="minorHAnsi" w:cstheme="minorBidi"/>
            <w:sz w:val="22"/>
            <w:szCs w:val="22"/>
            <w:lang w:val="en-US"/>
          </w:rPr>
          <w:tab/>
        </w:r>
        <w:r w:rsidRPr="0025542F">
          <w:rPr>
            <w:rStyle w:val="Hyperlink"/>
          </w:rPr>
          <w:t>SolrSearchRestriction</w:t>
        </w:r>
        <w:r>
          <w:rPr>
            <w:webHidden/>
          </w:rPr>
          <w:tab/>
        </w:r>
        <w:r>
          <w:rPr>
            <w:webHidden/>
          </w:rPr>
          <w:fldChar w:fldCharType="begin"/>
        </w:r>
        <w:r>
          <w:rPr>
            <w:webHidden/>
          </w:rPr>
          <w:instrText xml:space="preserve"> PAGEREF _Toc442102807 \h </w:instrText>
        </w:r>
        <w:r>
          <w:rPr>
            <w:webHidden/>
          </w:rPr>
        </w:r>
        <w:r>
          <w:rPr>
            <w:webHidden/>
          </w:rPr>
          <w:fldChar w:fldCharType="separate"/>
        </w:r>
        <w:r>
          <w:rPr>
            <w:webHidden/>
          </w:rPr>
          <w:t>29</w:t>
        </w:r>
        <w:r>
          <w:rPr>
            <w:webHidden/>
          </w:rPr>
          <w:fldChar w:fldCharType="end"/>
        </w:r>
      </w:hyperlink>
    </w:p>
    <w:p w:rsidR="00E96EC7" w:rsidRDefault="00E96EC7">
      <w:pPr>
        <w:pStyle w:val="TOC3"/>
        <w:rPr>
          <w:rFonts w:asciiTheme="minorHAnsi" w:eastAsiaTheme="minorEastAsia" w:hAnsiTheme="minorHAnsi" w:cstheme="minorBidi"/>
          <w:sz w:val="22"/>
          <w:szCs w:val="22"/>
          <w:lang w:val="en-US"/>
        </w:rPr>
      </w:pPr>
      <w:hyperlink w:anchor="_Toc442102808" w:history="1">
        <w:r w:rsidRPr="0025542F">
          <w:rPr>
            <w:rStyle w:val="Hyperlink"/>
          </w:rPr>
          <w:t>3.7.1</w:t>
        </w:r>
        <w:r>
          <w:rPr>
            <w:rFonts w:asciiTheme="minorHAnsi" w:eastAsiaTheme="minorEastAsia" w:hAnsiTheme="minorHAnsi" w:cstheme="minorBidi"/>
            <w:sz w:val="22"/>
            <w:szCs w:val="22"/>
            <w:lang w:val="en-US"/>
          </w:rPr>
          <w:tab/>
        </w:r>
        <w:r w:rsidRPr="0025542F">
          <w:rPr>
            <w:rStyle w:val="Hyperlink"/>
          </w:rPr>
          <w:t>Installation steps for SolrSearchRestriction addon</w:t>
        </w:r>
        <w:r>
          <w:rPr>
            <w:webHidden/>
          </w:rPr>
          <w:tab/>
        </w:r>
        <w:r>
          <w:rPr>
            <w:webHidden/>
          </w:rPr>
          <w:fldChar w:fldCharType="begin"/>
        </w:r>
        <w:r>
          <w:rPr>
            <w:webHidden/>
          </w:rPr>
          <w:instrText xml:space="preserve"> PAGEREF _Toc442102808 \h </w:instrText>
        </w:r>
        <w:r>
          <w:rPr>
            <w:webHidden/>
          </w:rPr>
        </w:r>
        <w:r>
          <w:rPr>
            <w:webHidden/>
          </w:rPr>
          <w:fldChar w:fldCharType="separate"/>
        </w:r>
        <w:r>
          <w:rPr>
            <w:webHidden/>
          </w:rPr>
          <w:t>29</w:t>
        </w:r>
        <w:r>
          <w:rPr>
            <w:webHidden/>
          </w:rPr>
          <w:fldChar w:fldCharType="end"/>
        </w:r>
      </w:hyperlink>
    </w:p>
    <w:p w:rsidR="00E96EC7" w:rsidRDefault="00E96EC7">
      <w:pPr>
        <w:pStyle w:val="TOC3"/>
        <w:rPr>
          <w:rFonts w:asciiTheme="minorHAnsi" w:eastAsiaTheme="minorEastAsia" w:hAnsiTheme="minorHAnsi" w:cstheme="minorBidi"/>
          <w:sz w:val="22"/>
          <w:szCs w:val="22"/>
          <w:lang w:val="en-US"/>
        </w:rPr>
      </w:pPr>
      <w:hyperlink w:anchor="_Toc442102809" w:history="1">
        <w:r w:rsidRPr="0025542F">
          <w:rPr>
            <w:rStyle w:val="Hyperlink"/>
          </w:rPr>
          <w:t>3.7.2</w:t>
        </w:r>
        <w:r>
          <w:rPr>
            <w:rFonts w:asciiTheme="minorHAnsi" w:eastAsiaTheme="minorEastAsia" w:hAnsiTheme="minorHAnsi" w:cstheme="minorBidi"/>
            <w:sz w:val="22"/>
            <w:szCs w:val="22"/>
            <w:lang w:val="en-US"/>
          </w:rPr>
          <w:tab/>
        </w:r>
        <w:r w:rsidRPr="0025542F">
          <w:rPr>
            <w:rStyle w:val="Hyperlink"/>
          </w:rPr>
          <w:t>Configuration steps for the SolrSearchRestriction addon</w:t>
        </w:r>
        <w:r>
          <w:rPr>
            <w:webHidden/>
          </w:rPr>
          <w:tab/>
        </w:r>
        <w:r>
          <w:rPr>
            <w:webHidden/>
          </w:rPr>
          <w:fldChar w:fldCharType="begin"/>
        </w:r>
        <w:r>
          <w:rPr>
            <w:webHidden/>
          </w:rPr>
          <w:instrText xml:space="preserve"> PAGEREF _Toc442102809 \h </w:instrText>
        </w:r>
        <w:r>
          <w:rPr>
            <w:webHidden/>
          </w:rPr>
        </w:r>
        <w:r>
          <w:rPr>
            <w:webHidden/>
          </w:rPr>
          <w:fldChar w:fldCharType="separate"/>
        </w:r>
        <w:r>
          <w:rPr>
            <w:webHidden/>
          </w:rPr>
          <w:t>30</w:t>
        </w:r>
        <w:r>
          <w:rPr>
            <w:webHidden/>
          </w:rPr>
          <w:fldChar w:fldCharType="end"/>
        </w:r>
      </w:hyperlink>
    </w:p>
    <w:p w:rsidR="00E96EC7" w:rsidRDefault="00E96EC7">
      <w:pPr>
        <w:pStyle w:val="TOC2"/>
        <w:rPr>
          <w:rFonts w:asciiTheme="minorHAnsi" w:eastAsiaTheme="minorEastAsia" w:hAnsiTheme="minorHAnsi" w:cstheme="minorBidi"/>
          <w:sz w:val="22"/>
          <w:szCs w:val="22"/>
          <w:lang w:val="en-US"/>
        </w:rPr>
      </w:pPr>
      <w:hyperlink w:anchor="_Toc442102810" w:history="1">
        <w:r w:rsidRPr="0025542F">
          <w:rPr>
            <w:rStyle w:val="Hyperlink"/>
          </w:rPr>
          <w:t>3.8</w:t>
        </w:r>
        <w:r>
          <w:rPr>
            <w:rFonts w:asciiTheme="minorHAnsi" w:eastAsiaTheme="minorEastAsia" w:hAnsiTheme="minorHAnsi" w:cstheme="minorBidi"/>
            <w:sz w:val="22"/>
            <w:szCs w:val="22"/>
            <w:lang w:val="en-US"/>
          </w:rPr>
          <w:tab/>
        </w:r>
        <w:r w:rsidRPr="0025542F">
          <w:rPr>
            <w:rStyle w:val="Hyperlink"/>
          </w:rPr>
          <w:t>HotFolder</w:t>
        </w:r>
        <w:r>
          <w:rPr>
            <w:webHidden/>
          </w:rPr>
          <w:tab/>
        </w:r>
        <w:r>
          <w:rPr>
            <w:webHidden/>
          </w:rPr>
          <w:fldChar w:fldCharType="begin"/>
        </w:r>
        <w:r>
          <w:rPr>
            <w:webHidden/>
          </w:rPr>
          <w:instrText xml:space="preserve"> PAGEREF _Toc442102810 \h </w:instrText>
        </w:r>
        <w:r>
          <w:rPr>
            <w:webHidden/>
          </w:rPr>
        </w:r>
        <w:r>
          <w:rPr>
            <w:webHidden/>
          </w:rPr>
          <w:fldChar w:fldCharType="separate"/>
        </w:r>
        <w:r>
          <w:rPr>
            <w:webHidden/>
          </w:rPr>
          <w:t>31</w:t>
        </w:r>
        <w:r>
          <w:rPr>
            <w:webHidden/>
          </w:rPr>
          <w:fldChar w:fldCharType="end"/>
        </w:r>
      </w:hyperlink>
    </w:p>
    <w:p w:rsidR="00E96EC7" w:rsidRDefault="00E96EC7">
      <w:pPr>
        <w:pStyle w:val="TOC3"/>
        <w:rPr>
          <w:rFonts w:asciiTheme="minorHAnsi" w:eastAsiaTheme="minorEastAsia" w:hAnsiTheme="minorHAnsi" w:cstheme="minorBidi"/>
          <w:sz w:val="22"/>
          <w:szCs w:val="22"/>
          <w:lang w:val="en-US"/>
        </w:rPr>
      </w:pPr>
      <w:hyperlink w:anchor="_Toc442102811" w:history="1">
        <w:r w:rsidRPr="0025542F">
          <w:rPr>
            <w:rStyle w:val="Hyperlink"/>
          </w:rPr>
          <w:t>3.8.1</w:t>
        </w:r>
        <w:r>
          <w:rPr>
            <w:rFonts w:asciiTheme="minorHAnsi" w:eastAsiaTheme="minorEastAsia" w:hAnsiTheme="minorHAnsi" w:cstheme="minorBidi"/>
            <w:sz w:val="22"/>
            <w:szCs w:val="22"/>
            <w:lang w:val="en-US"/>
          </w:rPr>
          <w:tab/>
        </w:r>
        <w:r w:rsidRPr="0025542F">
          <w:rPr>
            <w:rStyle w:val="Hyperlink"/>
          </w:rPr>
          <w:t>Installation steps for Hotfolder addon</w:t>
        </w:r>
        <w:r>
          <w:rPr>
            <w:webHidden/>
          </w:rPr>
          <w:tab/>
        </w:r>
        <w:r>
          <w:rPr>
            <w:webHidden/>
          </w:rPr>
          <w:fldChar w:fldCharType="begin"/>
        </w:r>
        <w:r>
          <w:rPr>
            <w:webHidden/>
          </w:rPr>
          <w:instrText xml:space="preserve"> PAGEREF _Toc442102811 \h </w:instrText>
        </w:r>
        <w:r>
          <w:rPr>
            <w:webHidden/>
          </w:rPr>
        </w:r>
        <w:r>
          <w:rPr>
            <w:webHidden/>
          </w:rPr>
          <w:fldChar w:fldCharType="separate"/>
        </w:r>
        <w:r>
          <w:rPr>
            <w:webHidden/>
          </w:rPr>
          <w:t>31</w:t>
        </w:r>
        <w:r>
          <w:rPr>
            <w:webHidden/>
          </w:rPr>
          <w:fldChar w:fldCharType="end"/>
        </w:r>
      </w:hyperlink>
    </w:p>
    <w:p w:rsidR="00E96EC7" w:rsidRDefault="00E96EC7">
      <w:pPr>
        <w:pStyle w:val="TOC3"/>
        <w:rPr>
          <w:rFonts w:asciiTheme="minorHAnsi" w:eastAsiaTheme="minorEastAsia" w:hAnsiTheme="minorHAnsi" w:cstheme="minorBidi"/>
          <w:sz w:val="22"/>
          <w:szCs w:val="22"/>
          <w:lang w:val="en-US"/>
        </w:rPr>
      </w:pPr>
      <w:hyperlink w:anchor="_Toc442102812" w:history="1">
        <w:r w:rsidRPr="0025542F">
          <w:rPr>
            <w:rStyle w:val="Hyperlink"/>
          </w:rPr>
          <w:t>3.8.2</w:t>
        </w:r>
        <w:r>
          <w:rPr>
            <w:rFonts w:asciiTheme="minorHAnsi" w:eastAsiaTheme="minorEastAsia" w:hAnsiTheme="minorHAnsi" w:cstheme="minorBidi"/>
            <w:sz w:val="22"/>
            <w:szCs w:val="22"/>
            <w:lang w:val="en-US"/>
          </w:rPr>
          <w:tab/>
        </w:r>
        <w:r w:rsidRPr="0025542F">
          <w:rPr>
            <w:rStyle w:val="Hyperlink"/>
          </w:rPr>
          <w:t>Configuration steps for the HotFolder addon</w:t>
        </w:r>
        <w:r>
          <w:rPr>
            <w:webHidden/>
          </w:rPr>
          <w:tab/>
        </w:r>
        <w:r>
          <w:rPr>
            <w:webHidden/>
          </w:rPr>
          <w:fldChar w:fldCharType="begin"/>
        </w:r>
        <w:r>
          <w:rPr>
            <w:webHidden/>
          </w:rPr>
          <w:instrText xml:space="preserve"> PAGEREF _Toc442102812 \h </w:instrText>
        </w:r>
        <w:r>
          <w:rPr>
            <w:webHidden/>
          </w:rPr>
        </w:r>
        <w:r>
          <w:rPr>
            <w:webHidden/>
          </w:rPr>
          <w:fldChar w:fldCharType="separate"/>
        </w:r>
        <w:r>
          <w:rPr>
            <w:webHidden/>
          </w:rPr>
          <w:t>32</w:t>
        </w:r>
        <w:r>
          <w:rPr>
            <w:webHidden/>
          </w:rPr>
          <w:fldChar w:fldCharType="end"/>
        </w:r>
      </w:hyperlink>
    </w:p>
    <w:p w:rsidR="00E96EC7" w:rsidRDefault="00E96EC7">
      <w:pPr>
        <w:pStyle w:val="TOC1"/>
        <w:rPr>
          <w:rFonts w:asciiTheme="minorHAnsi" w:eastAsiaTheme="minorEastAsia" w:hAnsiTheme="minorHAnsi" w:cstheme="minorBidi"/>
          <w:b w:val="0"/>
          <w:color w:val="auto"/>
          <w:szCs w:val="22"/>
          <w:lang w:val="en-US"/>
        </w:rPr>
      </w:pPr>
      <w:hyperlink w:anchor="_Toc442102813" w:history="1">
        <w:r w:rsidRPr="0025542F">
          <w:rPr>
            <w:rStyle w:val="Hyperlink"/>
            <w:w w:val="0"/>
            <w:lang w:val="en-US"/>
          </w:rPr>
          <w:t>4.</w:t>
        </w:r>
        <w:r>
          <w:rPr>
            <w:rFonts w:asciiTheme="minorHAnsi" w:eastAsiaTheme="minorEastAsia" w:hAnsiTheme="minorHAnsi" w:cstheme="minorBidi"/>
            <w:b w:val="0"/>
            <w:color w:val="auto"/>
            <w:szCs w:val="22"/>
            <w:lang w:val="en-US"/>
          </w:rPr>
          <w:tab/>
        </w:r>
        <w:r w:rsidRPr="0025542F">
          <w:rPr>
            <w:rStyle w:val="Hyperlink"/>
            <w:lang w:val="en-US"/>
          </w:rPr>
          <w:t>Responsive UI &amp; Migr</w:t>
        </w:r>
        <w:r w:rsidRPr="0025542F">
          <w:rPr>
            <w:rStyle w:val="Hyperlink"/>
            <w:lang w:val="en-US"/>
          </w:rPr>
          <w:t>a</w:t>
        </w:r>
        <w:r w:rsidRPr="0025542F">
          <w:rPr>
            <w:rStyle w:val="Hyperlink"/>
            <w:lang w:val="en-US"/>
          </w:rPr>
          <w:t>tion</w:t>
        </w:r>
        <w:r>
          <w:rPr>
            <w:webHidden/>
          </w:rPr>
          <w:tab/>
        </w:r>
        <w:r>
          <w:rPr>
            <w:webHidden/>
          </w:rPr>
          <w:fldChar w:fldCharType="begin"/>
        </w:r>
        <w:r>
          <w:rPr>
            <w:webHidden/>
          </w:rPr>
          <w:instrText xml:space="preserve"> PAGEREF _Toc442102813 \h </w:instrText>
        </w:r>
        <w:r>
          <w:rPr>
            <w:webHidden/>
          </w:rPr>
        </w:r>
        <w:r>
          <w:rPr>
            <w:webHidden/>
          </w:rPr>
          <w:fldChar w:fldCharType="separate"/>
        </w:r>
        <w:r>
          <w:rPr>
            <w:webHidden/>
          </w:rPr>
          <w:t>34</w:t>
        </w:r>
        <w:r>
          <w:rPr>
            <w:webHidden/>
          </w:rPr>
          <w:fldChar w:fldCharType="end"/>
        </w:r>
      </w:hyperlink>
    </w:p>
    <w:p w:rsidR="00E96EC7" w:rsidRDefault="00E96EC7">
      <w:pPr>
        <w:pStyle w:val="TOC2"/>
        <w:rPr>
          <w:rFonts w:asciiTheme="minorHAnsi" w:eastAsiaTheme="minorEastAsia" w:hAnsiTheme="minorHAnsi" w:cstheme="minorBidi"/>
          <w:sz w:val="22"/>
          <w:szCs w:val="22"/>
          <w:lang w:val="en-US"/>
        </w:rPr>
      </w:pPr>
      <w:hyperlink w:anchor="_Toc442102814" w:history="1">
        <w:r w:rsidRPr="0025542F">
          <w:rPr>
            <w:rStyle w:val="Hyperlink"/>
          </w:rPr>
          <w:t>4.1</w:t>
        </w:r>
        <w:r>
          <w:rPr>
            <w:rFonts w:asciiTheme="minorHAnsi" w:eastAsiaTheme="minorEastAsia" w:hAnsiTheme="minorHAnsi" w:cstheme="minorBidi"/>
            <w:sz w:val="22"/>
            <w:szCs w:val="22"/>
            <w:lang w:val="en-US"/>
          </w:rPr>
          <w:tab/>
        </w:r>
        <w:r w:rsidRPr="0025542F">
          <w:rPr>
            <w:rStyle w:val="Hyperlink"/>
          </w:rPr>
          <w:t>Creating Template For UI In v5.7</w:t>
        </w:r>
        <w:r>
          <w:rPr>
            <w:webHidden/>
          </w:rPr>
          <w:tab/>
        </w:r>
        <w:r>
          <w:rPr>
            <w:webHidden/>
          </w:rPr>
          <w:fldChar w:fldCharType="begin"/>
        </w:r>
        <w:r>
          <w:rPr>
            <w:webHidden/>
          </w:rPr>
          <w:instrText xml:space="preserve"> PAGEREF _Toc442102814 \h </w:instrText>
        </w:r>
        <w:r>
          <w:rPr>
            <w:webHidden/>
          </w:rPr>
        </w:r>
        <w:r>
          <w:rPr>
            <w:webHidden/>
          </w:rPr>
          <w:fldChar w:fldCharType="separate"/>
        </w:r>
        <w:r>
          <w:rPr>
            <w:webHidden/>
          </w:rPr>
          <w:t>35</w:t>
        </w:r>
        <w:r>
          <w:rPr>
            <w:webHidden/>
          </w:rPr>
          <w:fldChar w:fldCharType="end"/>
        </w:r>
      </w:hyperlink>
    </w:p>
    <w:p w:rsidR="00E96EC7" w:rsidRDefault="00E96EC7">
      <w:pPr>
        <w:pStyle w:val="TOC2"/>
        <w:rPr>
          <w:rFonts w:asciiTheme="minorHAnsi" w:eastAsiaTheme="minorEastAsia" w:hAnsiTheme="minorHAnsi" w:cstheme="minorBidi"/>
          <w:sz w:val="22"/>
          <w:szCs w:val="22"/>
          <w:lang w:val="en-US"/>
        </w:rPr>
      </w:pPr>
      <w:hyperlink w:anchor="_Toc442102815" w:history="1">
        <w:r w:rsidRPr="0025542F">
          <w:rPr>
            <w:rStyle w:val="Hyperlink"/>
          </w:rPr>
          <w:t>4.2</w:t>
        </w:r>
        <w:r>
          <w:rPr>
            <w:rFonts w:asciiTheme="minorHAnsi" w:eastAsiaTheme="minorEastAsia" w:hAnsiTheme="minorHAnsi" w:cstheme="minorBidi"/>
            <w:sz w:val="22"/>
            <w:szCs w:val="22"/>
            <w:lang w:val="en-US"/>
          </w:rPr>
          <w:tab/>
        </w:r>
        <w:r w:rsidRPr="0025542F">
          <w:rPr>
            <w:rStyle w:val="Hyperlink"/>
          </w:rPr>
          <w:t xml:space="preserve">Changing Theme For </w:t>
        </w:r>
        <w:r w:rsidRPr="0025542F">
          <w:rPr>
            <w:rStyle w:val="Hyperlink"/>
            <w:lang w:val="en-US"/>
          </w:rPr>
          <w:t>B2BAssets</w:t>
        </w:r>
        <w:r>
          <w:rPr>
            <w:webHidden/>
          </w:rPr>
          <w:tab/>
        </w:r>
        <w:r>
          <w:rPr>
            <w:webHidden/>
          </w:rPr>
          <w:fldChar w:fldCharType="begin"/>
        </w:r>
        <w:r>
          <w:rPr>
            <w:webHidden/>
          </w:rPr>
          <w:instrText xml:space="preserve"> PAGEREF _Toc442102815 \h </w:instrText>
        </w:r>
        <w:r>
          <w:rPr>
            <w:webHidden/>
          </w:rPr>
        </w:r>
        <w:r>
          <w:rPr>
            <w:webHidden/>
          </w:rPr>
          <w:fldChar w:fldCharType="separate"/>
        </w:r>
        <w:r>
          <w:rPr>
            <w:webHidden/>
          </w:rPr>
          <w:t>37</w:t>
        </w:r>
        <w:r>
          <w:rPr>
            <w:webHidden/>
          </w:rPr>
          <w:fldChar w:fldCharType="end"/>
        </w:r>
      </w:hyperlink>
    </w:p>
    <w:p w:rsidR="00E96EC7" w:rsidRDefault="00E96EC7">
      <w:pPr>
        <w:pStyle w:val="TOC2"/>
        <w:rPr>
          <w:rFonts w:asciiTheme="minorHAnsi" w:eastAsiaTheme="minorEastAsia" w:hAnsiTheme="minorHAnsi" w:cstheme="minorBidi"/>
          <w:sz w:val="22"/>
          <w:szCs w:val="22"/>
          <w:lang w:val="en-US"/>
        </w:rPr>
      </w:pPr>
      <w:hyperlink w:anchor="_Toc442102816" w:history="1">
        <w:r w:rsidRPr="0025542F">
          <w:rPr>
            <w:rStyle w:val="Hyperlink"/>
          </w:rPr>
          <w:t>4.3</w:t>
        </w:r>
        <w:r>
          <w:rPr>
            <w:rFonts w:asciiTheme="minorHAnsi" w:eastAsiaTheme="minorEastAsia" w:hAnsiTheme="minorHAnsi" w:cstheme="minorBidi"/>
            <w:sz w:val="22"/>
            <w:szCs w:val="22"/>
            <w:lang w:val="en-US"/>
          </w:rPr>
          <w:tab/>
        </w:r>
        <w:r w:rsidRPr="0025542F">
          <w:rPr>
            <w:rStyle w:val="Hyperlink"/>
          </w:rPr>
          <w:t>To Make Pages &amp; Components Responsive:</w:t>
        </w:r>
        <w:r>
          <w:rPr>
            <w:webHidden/>
          </w:rPr>
          <w:tab/>
        </w:r>
        <w:r>
          <w:rPr>
            <w:webHidden/>
          </w:rPr>
          <w:fldChar w:fldCharType="begin"/>
        </w:r>
        <w:r>
          <w:rPr>
            <w:webHidden/>
          </w:rPr>
          <w:instrText xml:space="preserve"> PAGEREF _Toc442102816 \h </w:instrText>
        </w:r>
        <w:r>
          <w:rPr>
            <w:webHidden/>
          </w:rPr>
        </w:r>
        <w:r>
          <w:rPr>
            <w:webHidden/>
          </w:rPr>
          <w:fldChar w:fldCharType="separate"/>
        </w:r>
        <w:r>
          <w:rPr>
            <w:webHidden/>
          </w:rPr>
          <w:t>38</w:t>
        </w:r>
        <w:r>
          <w:rPr>
            <w:webHidden/>
          </w:rPr>
          <w:fldChar w:fldCharType="end"/>
        </w:r>
      </w:hyperlink>
    </w:p>
    <w:p w:rsidR="00E96EC7" w:rsidRDefault="00E96EC7">
      <w:pPr>
        <w:pStyle w:val="TOC2"/>
        <w:rPr>
          <w:rFonts w:asciiTheme="minorHAnsi" w:eastAsiaTheme="minorEastAsia" w:hAnsiTheme="minorHAnsi" w:cstheme="minorBidi"/>
          <w:sz w:val="22"/>
          <w:szCs w:val="22"/>
          <w:lang w:val="en-US"/>
        </w:rPr>
      </w:pPr>
      <w:hyperlink w:anchor="_Toc442102817" w:history="1">
        <w:r w:rsidRPr="0025542F">
          <w:rPr>
            <w:rStyle w:val="Hyperlink"/>
          </w:rPr>
          <w:t>4.4</w:t>
        </w:r>
        <w:r>
          <w:rPr>
            <w:rFonts w:asciiTheme="minorHAnsi" w:eastAsiaTheme="minorEastAsia" w:hAnsiTheme="minorHAnsi" w:cstheme="minorBidi"/>
            <w:sz w:val="22"/>
            <w:szCs w:val="22"/>
            <w:lang w:val="en-US"/>
          </w:rPr>
          <w:tab/>
        </w:r>
        <w:r w:rsidRPr="0025542F">
          <w:rPr>
            <w:rStyle w:val="Hyperlink"/>
          </w:rPr>
          <w:t>Modify Template Pages</w:t>
        </w:r>
        <w:r>
          <w:rPr>
            <w:webHidden/>
          </w:rPr>
          <w:tab/>
        </w:r>
        <w:r>
          <w:rPr>
            <w:webHidden/>
          </w:rPr>
          <w:fldChar w:fldCharType="begin"/>
        </w:r>
        <w:r>
          <w:rPr>
            <w:webHidden/>
          </w:rPr>
          <w:instrText xml:space="preserve"> PAGEREF _Toc442102817 \h </w:instrText>
        </w:r>
        <w:r>
          <w:rPr>
            <w:webHidden/>
          </w:rPr>
        </w:r>
        <w:r>
          <w:rPr>
            <w:webHidden/>
          </w:rPr>
          <w:fldChar w:fldCharType="separate"/>
        </w:r>
        <w:r>
          <w:rPr>
            <w:webHidden/>
          </w:rPr>
          <w:t>38</w:t>
        </w:r>
        <w:r>
          <w:rPr>
            <w:webHidden/>
          </w:rPr>
          <w:fldChar w:fldCharType="end"/>
        </w:r>
      </w:hyperlink>
    </w:p>
    <w:p w:rsidR="00E96EC7" w:rsidRDefault="00E96EC7">
      <w:pPr>
        <w:pStyle w:val="TOC2"/>
        <w:rPr>
          <w:rFonts w:asciiTheme="minorHAnsi" w:eastAsiaTheme="minorEastAsia" w:hAnsiTheme="minorHAnsi" w:cstheme="minorBidi"/>
          <w:sz w:val="22"/>
          <w:szCs w:val="22"/>
          <w:lang w:val="en-US"/>
        </w:rPr>
      </w:pPr>
      <w:hyperlink w:anchor="_Toc442102818" w:history="1">
        <w:r w:rsidRPr="0025542F">
          <w:rPr>
            <w:rStyle w:val="Hyperlink"/>
          </w:rPr>
          <w:t>4.5</w:t>
        </w:r>
        <w:r>
          <w:rPr>
            <w:rFonts w:asciiTheme="minorHAnsi" w:eastAsiaTheme="minorEastAsia" w:hAnsiTheme="minorHAnsi" w:cstheme="minorBidi"/>
            <w:sz w:val="22"/>
            <w:szCs w:val="22"/>
            <w:lang w:val="en-US"/>
          </w:rPr>
          <w:tab/>
        </w:r>
        <w:r w:rsidRPr="0025542F">
          <w:rPr>
            <w:rStyle w:val="Hyperlink"/>
          </w:rPr>
          <w:t>Modify JSP &amp; Tag Files</w:t>
        </w:r>
        <w:r>
          <w:rPr>
            <w:webHidden/>
          </w:rPr>
          <w:tab/>
        </w:r>
        <w:r>
          <w:rPr>
            <w:webHidden/>
          </w:rPr>
          <w:fldChar w:fldCharType="begin"/>
        </w:r>
        <w:r>
          <w:rPr>
            <w:webHidden/>
          </w:rPr>
          <w:instrText xml:space="preserve"> PAGEREF _Toc442102818 \h </w:instrText>
        </w:r>
        <w:r>
          <w:rPr>
            <w:webHidden/>
          </w:rPr>
        </w:r>
        <w:r>
          <w:rPr>
            <w:webHidden/>
          </w:rPr>
          <w:fldChar w:fldCharType="separate"/>
        </w:r>
        <w:r>
          <w:rPr>
            <w:webHidden/>
          </w:rPr>
          <w:t>39</w:t>
        </w:r>
        <w:r>
          <w:rPr>
            <w:webHidden/>
          </w:rPr>
          <w:fldChar w:fldCharType="end"/>
        </w:r>
      </w:hyperlink>
    </w:p>
    <w:p w:rsidR="00E96EC7" w:rsidRDefault="00E96EC7">
      <w:pPr>
        <w:pStyle w:val="TOC3"/>
        <w:rPr>
          <w:rFonts w:asciiTheme="minorHAnsi" w:eastAsiaTheme="minorEastAsia" w:hAnsiTheme="minorHAnsi" w:cstheme="minorBidi"/>
          <w:sz w:val="22"/>
          <w:szCs w:val="22"/>
          <w:lang w:val="en-US"/>
        </w:rPr>
      </w:pPr>
      <w:hyperlink w:anchor="_Toc442102819" w:history="1">
        <w:r w:rsidRPr="0025542F">
          <w:rPr>
            <w:rStyle w:val="Hyperlink"/>
            <w:lang w:val="en-US"/>
          </w:rPr>
          <w:t>4.5.1</w:t>
        </w:r>
        <w:r>
          <w:rPr>
            <w:rFonts w:asciiTheme="minorHAnsi" w:eastAsiaTheme="minorEastAsia" w:hAnsiTheme="minorHAnsi" w:cstheme="minorBidi"/>
            <w:sz w:val="22"/>
            <w:szCs w:val="22"/>
            <w:lang w:val="en-US"/>
          </w:rPr>
          <w:tab/>
        </w:r>
        <w:r w:rsidRPr="0025542F">
          <w:rPr>
            <w:rStyle w:val="Hyperlink"/>
            <w:lang w:val="en-US"/>
          </w:rPr>
          <w:t>Example</w:t>
        </w:r>
        <w:r>
          <w:rPr>
            <w:webHidden/>
          </w:rPr>
          <w:tab/>
        </w:r>
        <w:r>
          <w:rPr>
            <w:webHidden/>
          </w:rPr>
          <w:fldChar w:fldCharType="begin"/>
        </w:r>
        <w:r>
          <w:rPr>
            <w:webHidden/>
          </w:rPr>
          <w:instrText xml:space="preserve"> PAGEREF _Toc442102819 \h </w:instrText>
        </w:r>
        <w:r>
          <w:rPr>
            <w:webHidden/>
          </w:rPr>
        </w:r>
        <w:r>
          <w:rPr>
            <w:webHidden/>
          </w:rPr>
          <w:fldChar w:fldCharType="separate"/>
        </w:r>
        <w:r>
          <w:rPr>
            <w:webHidden/>
          </w:rPr>
          <w:t>39</w:t>
        </w:r>
        <w:r>
          <w:rPr>
            <w:webHidden/>
          </w:rPr>
          <w:fldChar w:fldCharType="end"/>
        </w:r>
      </w:hyperlink>
    </w:p>
    <w:p w:rsidR="00E96EC7" w:rsidRDefault="00E96EC7">
      <w:pPr>
        <w:pStyle w:val="TOC1"/>
        <w:rPr>
          <w:rFonts w:asciiTheme="minorHAnsi" w:eastAsiaTheme="minorEastAsia" w:hAnsiTheme="minorHAnsi" w:cstheme="minorBidi"/>
          <w:b w:val="0"/>
          <w:color w:val="auto"/>
          <w:szCs w:val="22"/>
          <w:lang w:val="en-US"/>
        </w:rPr>
      </w:pPr>
      <w:hyperlink w:anchor="_Toc442102820" w:history="1">
        <w:r w:rsidRPr="0025542F">
          <w:rPr>
            <w:rStyle w:val="Hyperlink"/>
            <w:w w:val="0"/>
            <w:lang w:val="en-US"/>
          </w:rPr>
          <w:t>5.</w:t>
        </w:r>
        <w:r>
          <w:rPr>
            <w:rFonts w:asciiTheme="minorHAnsi" w:eastAsiaTheme="minorEastAsia" w:hAnsiTheme="minorHAnsi" w:cstheme="minorBidi"/>
            <w:b w:val="0"/>
            <w:color w:val="auto"/>
            <w:szCs w:val="22"/>
            <w:lang w:val="en-US"/>
          </w:rPr>
          <w:tab/>
        </w:r>
        <w:r w:rsidRPr="0025542F">
          <w:rPr>
            <w:rStyle w:val="Hyperlink"/>
            <w:lang w:val="en-US"/>
          </w:rPr>
          <w:t>B2BAssets Responsive UI Designs</w:t>
        </w:r>
        <w:r>
          <w:rPr>
            <w:webHidden/>
          </w:rPr>
          <w:tab/>
        </w:r>
        <w:r>
          <w:rPr>
            <w:webHidden/>
          </w:rPr>
          <w:fldChar w:fldCharType="begin"/>
        </w:r>
        <w:r>
          <w:rPr>
            <w:webHidden/>
          </w:rPr>
          <w:instrText xml:space="preserve"> PAGEREF _Toc442102820 \h </w:instrText>
        </w:r>
        <w:r>
          <w:rPr>
            <w:webHidden/>
          </w:rPr>
        </w:r>
        <w:r>
          <w:rPr>
            <w:webHidden/>
          </w:rPr>
          <w:fldChar w:fldCharType="separate"/>
        </w:r>
        <w:r>
          <w:rPr>
            <w:webHidden/>
          </w:rPr>
          <w:t>42</w:t>
        </w:r>
        <w:r>
          <w:rPr>
            <w:webHidden/>
          </w:rPr>
          <w:fldChar w:fldCharType="end"/>
        </w:r>
      </w:hyperlink>
    </w:p>
    <w:p w:rsidR="00E96EC7" w:rsidRDefault="00E96EC7">
      <w:pPr>
        <w:pStyle w:val="TOC1"/>
        <w:rPr>
          <w:rFonts w:asciiTheme="minorHAnsi" w:eastAsiaTheme="minorEastAsia" w:hAnsiTheme="minorHAnsi" w:cstheme="minorBidi"/>
          <w:b w:val="0"/>
          <w:color w:val="auto"/>
          <w:szCs w:val="22"/>
          <w:lang w:val="en-US"/>
        </w:rPr>
      </w:pPr>
      <w:hyperlink w:anchor="_Toc442102821" w:history="1">
        <w:r w:rsidRPr="0025542F">
          <w:rPr>
            <w:rStyle w:val="Hyperlink"/>
            <w:w w:val="0"/>
            <w:lang w:val="en-US"/>
          </w:rPr>
          <w:t>6.</w:t>
        </w:r>
        <w:r>
          <w:rPr>
            <w:rFonts w:asciiTheme="minorHAnsi" w:eastAsiaTheme="minorEastAsia" w:hAnsiTheme="minorHAnsi" w:cstheme="minorBidi"/>
            <w:b w:val="0"/>
            <w:color w:val="auto"/>
            <w:szCs w:val="22"/>
            <w:lang w:val="en-US"/>
          </w:rPr>
          <w:tab/>
        </w:r>
        <w:r w:rsidRPr="0025542F">
          <w:rPr>
            <w:rStyle w:val="Hyperlink"/>
            <w:lang w:val="en-US"/>
          </w:rPr>
          <w:t>UI Changes In v5.7</w:t>
        </w:r>
        <w:r>
          <w:rPr>
            <w:webHidden/>
          </w:rPr>
          <w:tab/>
        </w:r>
        <w:r>
          <w:rPr>
            <w:webHidden/>
          </w:rPr>
          <w:fldChar w:fldCharType="begin"/>
        </w:r>
        <w:r>
          <w:rPr>
            <w:webHidden/>
          </w:rPr>
          <w:instrText xml:space="preserve"> PAGEREF _Toc442102821 \h </w:instrText>
        </w:r>
        <w:r>
          <w:rPr>
            <w:webHidden/>
          </w:rPr>
        </w:r>
        <w:r>
          <w:rPr>
            <w:webHidden/>
          </w:rPr>
          <w:fldChar w:fldCharType="separate"/>
        </w:r>
        <w:r>
          <w:rPr>
            <w:webHidden/>
          </w:rPr>
          <w:t>45</w:t>
        </w:r>
        <w:r>
          <w:rPr>
            <w:webHidden/>
          </w:rPr>
          <w:fldChar w:fldCharType="end"/>
        </w:r>
      </w:hyperlink>
    </w:p>
    <w:p w:rsidR="00E96EC7" w:rsidRDefault="00E96EC7">
      <w:pPr>
        <w:pStyle w:val="TOC2"/>
        <w:rPr>
          <w:rFonts w:asciiTheme="minorHAnsi" w:eastAsiaTheme="minorEastAsia" w:hAnsiTheme="minorHAnsi" w:cstheme="minorBidi"/>
          <w:sz w:val="22"/>
          <w:szCs w:val="22"/>
          <w:lang w:val="en-US"/>
        </w:rPr>
      </w:pPr>
      <w:hyperlink w:anchor="_Toc442102822" w:history="1">
        <w:r w:rsidRPr="0025542F">
          <w:rPr>
            <w:rStyle w:val="Hyperlink"/>
            <w:lang w:val="en-US"/>
          </w:rPr>
          <w:t>6.1</w:t>
        </w:r>
        <w:r>
          <w:rPr>
            <w:rFonts w:asciiTheme="minorHAnsi" w:eastAsiaTheme="minorEastAsia" w:hAnsiTheme="minorHAnsi" w:cstheme="minorBidi"/>
            <w:sz w:val="22"/>
            <w:szCs w:val="22"/>
            <w:lang w:val="en-US"/>
          </w:rPr>
          <w:tab/>
        </w:r>
        <w:r w:rsidRPr="0025542F">
          <w:rPr>
            <w:rStyle w:val="Hyperlink"/>
            <w:lang w:val="en-US"/>
          </w:rPr>
          <w:t>Newly Applied UI Changes For B2BAssets v5.7</w:t>
        </w:r>
        <w:r>
          <w:rPr>
            <w:webHidden/>
          </w:rPr>
          <w:tab/>
        </w:r>
        <w:r>
          <w:rPr>
            <w:webHidden/>
          </w:rPr>
          <w:fldChar w:fldCharType="begin"/>
        </w:r>
        <w:r>
          <w:rPr>
            <w:webHidden/>
          </w:rPr>
          <w:instrText xml:space="preserve"> PAGEREF _Toc442102822 \h </w:instrText>
        </w:r>
        <w:r>
          <w:rPr>
            <w:webHidden/>
          </w:rPr>
        </w:r>
        <w:r>
          <w:rPr>
            <w:webHidden/>
          </w:rPr>
          <w:fldChar w:fldCharType="separate"/>
        </w:r>
        <w:r>
          <w:rPr>
            <w:webHidden/>
          </w:rPr>
          <w:t>45</w:t>
        </w:r>
        <w:r>
          <w:rPr>
            <w:webHidden/>
          </w:rPr>
          <w:fldChar w:fldCharType="end"/>
        </w:r>
      </w:hyperlink>
    </w:p>
    <w:p w:rsidR="00E96EC7" w:rsidRDefault="00E96EC7">
      <w:pPr>
        <w:pStyle w:val="TOC2"/>
        <w:rPr>
          <w:rFonts w:asciiTheme="minorHAnsi" w:eastAsiaTheme="minorEastAsia" w:hAnsiTheme="minorHAnsi" w:cstheme="minorBidi"/>
          <w:sz w:val="22"/>
          <w:szCs w:val="22"/>
          <w:lang w:val="en-US"/>
        </w:rPr>
      </w:pPr>
      <w:hyperlink w:anchor="_Toc442102823" w:history="1">
        <w:r w:rsidRPr="0025542F">
          <w:rPr>
            <w:rStyle w:val="Hyperlink"/>
            <w:lang w:val="en-US"/>
          </w:rPr>
          <w:t>6.2</w:t>
        </w:r>
        <w:r>
          <w:rPr>
            <w:rFonts w:asciiTheme="minorHAnsi" w:eastAsiaTheme="minorEastAsia" w:hAnsiTheme="minorHAnsi" w:cstheme="minorBidi"/>
            <w:sz w:val="22"/>
            <w:szCs w:val="22"/>
            <w:lang w:val="en-US"/>
          </w:rPr>
          <w:tab/>
        </w:r>
        <w:r w:rsidRPr="0025542F">
          <w:rPr>
            <w:rStyle w:val="Hyperlink"/>
            <w:lang w:val="en-US"/>
          </w:rPr>
          <w:t>Resolved Extra Space Issue</w:t>
        </w:r>
        <w:r>
          <w:rPr>
            <w:webHidden/>
          </w:rPr>
          <w:tab/>
        </w:r>
        <w:r>
          <w:rPr>
            <w:webHidden/>
          </w:rPr>
          <w:fldChar w:fldCharType="begin"/>
        </w:r>
        <w:r>
          <w:rPr>
            <w:webHidden/>
          </w:rPr>
          <w:instrText xml:space="preserve"> PAGEREF _Toc442102823 \h </w:instrText>
        </w:r>
        <w:r>
          <w:rPr>
            <w:webHidden/>
          </w:rPr>
        </w:r>
        <w:r>
          <w:rPr>
            <w:webHidden/>
          </w:rPr>
          <w:fldChar w:fldCharType="separate"/>
        </w:r>
        <w:r>
          <w:rPr>
            <w:webHidden/>
          </w:rPr>
          <w:t>62</w:t>
        </w:r>
        <w:r>
          <w:rPr>
            <w:webHidden/>
          </w:rPr>
          <w:fldChar w:fldCharType="end"/>
        </w:r>
      </w:hyperlink>
    </w:p>
    <w:p w:rsidR="00E96EC7" w:rsidRDefault="00E96EC7">
      <w:pPr>
        <w:pStyle w:val="TOC2"/>
        <w:rPr>
          <w:rFonts w:asciiTheme="minorHAnsi" w:eastAsiaTheme="minorEastAsia" w:hAnsiTheme="minorHAnsi" w:cstheme="minorBidi"/>
          <w:sz w:val="22"/>
          <w:szCs w:val="22"/>
          <w:lang w:val="en-US"/>
        </w:rPr>
      </w:pPr>
      <w:hyperlink w:anchor="_Toc442102824" w:history="1">
        <w:r w:rsidRPr="0025542F">
          <w:rPr>
            <w:rStyle w:val="Hyperlink"/>
            <w:lang w:val="en-US"/>
          </w:rPr>
          <w:t>6.3</w:t>
        </w:r>
        <w:r>
          <w:rPr>
            <w:rFonts w:asciiTheme="minorHAnsi" w:eastAsiaTheme="minorEastAsia" w:hAnsiTheme="minorHAnsi" w:cstheme="minorBidi"/>
            <w:sz w:val="22"/>
            <w:szCs w:val="22"/>
            <w:lang w:val="en-US"/>
          </w:rPr>
          <w:tab/>
        </w:r>
        <w:r w:rsidRPr="0025542F">
          <w:rPr>
            <w:rStyle w:val="Hyperlink"/>
            <w:lang w:val="en-US"/>
          </w:rPr>
          <w:t>Checkout UI Difference In v5.7</w:t>
        </w:r>
        <w:r>
          <w:rPr>
            <w:webHidden/>
          </w:rPr>
          <w:tab/>
        </w:r>
        <w:r>
          <w:rPr>
            <w:webHidden/>
          </w:rPr>
          <w:fldChar w:fldCharType="begin"/>
        </w:r>
        <w:r>
          <w:rPr>
            <w:webHidden/>
          </w:rPr>
          <w:instrText xml:space="preserve"> PAGEREF _Toc442102824 \h </w:instrText>
        </w:r>
        <w:r>
          <w:rPr>
            <w:webHidden/>
          </w:rPr>
        </w:r>
        <w:r>
          <w:rPr>
            <w:webHidden/>
          </w:rPr>
          <w:fldChar w:fldCharType="separate"/>
        </w:r>
        <w:r>
          <w:rPr>
            <w:webHidden/>
          </w:rPr>
          <w:t>63</w:t>
        </w:r>
        <w:r>
          <w:rPr>
            <w:webHidden/>
          </w:rPr>
          <w:fldChar w:fldCharType="end"/>
        </w:r>
      </w:hyperlink>
    </w:p>
    <w:p w:rsidR="00EF5948" w:rsidRPr="00B832BA" w:rsidRDefault="00EA7531" w:rsidP="00EF5948">
      <w:pPr>
        <w:rPr>
          <w:rFonts w:asciiTheme="minorHAnsi" w:hAnsiTheme="minorHAnsi"/>
          <w:lang w:val="en-US"/>
        </w:rPr>
      </w:pPr>
      <w:r w:rsidRPr="0076767F">
        <w:rPr>
          <w:rFonts w:asciiTheme="minorHAnsi" w:hAnsiTheme="minorHAnsi"/>
          <w:b/>
          <w:color w:val="009BCC"/>
          <w:sz w:val="22"/>
          <w:szCs w:val="22"/>
          <w:lang w:val="en-US"/>
        </w:rPr>
        <w:fldChar w:fldCharType="end"/>
      </w:r>
      <w:r w:rsidR="00EF5948" w:rsidRPr="00B832BA">
        <w:rPr>
          <w:rFonts w:asciiTheme="minorHAnsi" w:hAnsiTheme="minorHAnsi"/>
          <w:lang w:val="en-US"/>
        </w:rPr>
        <w:br w:type="page"/>
      </w:r>
    </w:p>
    <w:p w:rsidR="00EF5948" w:rsidRPr="00B832BA" w:rsidRDefault="00EF5948" w:rsidP="00EF5948">
      <w:pPr>
        <w:pStyle w:val="IS-Heading1"/>
        <w:ind w:left="720" w:hanging="720"/>
        <w:rPr>
          <w:rFonts w:asciiTheme="minorHAnsi" w:hAnsiTheme="minorHAnsi"/>
          <w:lang w:val="en-US"/>
        </w:rPr>
      </w:pPr>
      <w:bookmarkStart w:id="0" w:name="_Toc442102778"/>
      <w:r w:rsidRPr="00B832BA">
        <w:rPr>
          <w:rFonts w:asciiTheme="minorHAnsi" w:hAnsiTheme="minorHAnsi"/>
          <w:lang w:val="en-US"/>
        </w:rPr>
        <w:lastRenderedPageBreak/>
        <w:t>Introduction</w:t>
      </w:r>
      <w:bookmarkEnd w:id="0"/>
      <w:r w:rsidRPr="00B832BA">
        <w:rPr>
          <w:rFonts w:asciiTheme="minorHAnsi" w:hAnsiTheme="minorHAnsi"/>
          <w:lang w:val="en-US"/>
        </w:rPr>
        <w:t xml:space="preserve"> </w:t>
      </w:r>
    </w:p>
    <w:p w:rsidR="00EF5948" w:rsidRPr="00B832BA" w:rsidRDefault="00EF5948" w:rsidP="00EF5948">
      <w:pPr>
        <w:pStyle w:val="IS-Heading2"/>
        <w:tabs>
          <w:tab w:val="num" w:pos="1116"/>
        </w:tabs>
        <w:ind w:left="1116"/>
        <w:rPr>
          <w:rFonts w:asciiTheme="minorHAnsi" w:hAnsiTheme="minorHAnsi"/>
          <w:lang w:val="en-US"/>
        </w:rPr>
      </w:pPr>
      <w:bookmarkStart w:id="1" w:name="_Toc442102779"/>
      <w:r w:rsidRPr="00B832BA">
        <w:rPr>
          <w:rFonts w:asciiTheme="minorHAnsi" w:hAnsiTheme="minorHAnsi"/>
          <w:lang w:val="en-US"/>
        </w:rPr>
        <w:t>Purpose</w:t>
      </w:r>
      <w:bookmarkEnd w:id="1"/>
      <w:r w:rsidRPr="00B832BA">
        <w:rPr>
          <w:rFonts w:asciiTheme="minorHAnsi" w:hAnsiTheme="minorHAnsi"/>
          <w:lang w:val="en-US"/>
        </w:rPr>
        <w:t xml:space="preserve"> </w:t>
      </w:r>
    </w:p>
    <w:p w:rsidR="00EF5948" w:rsidRPr="0076767F" w:rsidRDefault="00EF5948" w:rsidP="002C3D00">
      <w:pPr>
        <w:pStyle w:val="IS-Bodytext"/>
        <w:ind w:left="900"/>
        <w:rPr>
          <w:rFonts w:asciiTheme="minorHAnsi" w:hAnsiTheme="minorHAnsi"/>
          <w:sz w:val="22"/>
          <w:szCs w:val="22"/>
          <w:lang w:val="en-US"/>
        </w:rPr>
      </w:pPr>
      <w:r w:rsidRPr="0076767F">
        <w:rPr>
          <w:rFonts w:asciiTheme="minorHAnsi" w:hAnsiTheme="minorHAnsi"/>
          <w:sz w:val="22"/>
          <w:szCs w:val="22"/>
          <w:lang w:val="en-US"/>
        </w:rPr>
        <w:t xml:space="preserve">This document is the </w:t>
      </w:r>
      <w:r w:rsidR="00E41672" w:rsidRPr="0076767F">
        <w:rPr>
          <w:rFonts w:asciiTheme="minorHAnsi" w:hAnsiTheme="minorHAnsi"/>
          <w:sz w:val="22"/>
          <w:szCs w:val="22"/>
          <w:lang w:val="en-US"/>
        </w:rPr>
        <w:t>T</w:t>
      </w:r>
      <w:r w:rsidRPr="0076767F">
        <w:rPr>
          <w:rFonts w:asciiTheme="minorHAnsi" w:hAnsiTheme="minorHAnsi"/>
          <w:sz w:val="22"/>
          <w:szCs w:val="22"/>
          <w:lang w:val="en-US"/>
        </w:rPr>
        <w:t xml:space="preserve">echnical Design Document which </w:t>
      </w:r>
      <w:r w:rsidR="00F4387D" w:rsidRPr="0076767F">
        <w:rPr>
          <w:rFonts w:asciiTheme="minorHAnsi" w:hAnsiTheme="minorHAnsi"/>
          <w:sz w:val="22"/>
          <w:szCs w:val="22"/>
          <w:lang w:val="en-US"/>
        </w:rPr>
        <w:t>provides information on step</w:t>
      </w:r>
      <w:r w:rsidR="00F5339A" w:rsidRPr="0076767F">
        <w:rPr>
          <w:rFonts w:asciiTheme="minorHAnsi" w:hAnsiTheme="minorHAnsi"/>
          <w:sz w:val="22"/>
          <w:szCs w:val="22"/>
          <w:lang w:val="en-US"/>
        </w:rPr>
        <w:t>s to Migration B2BAs</w:t>
      </w:r>
      <w:r w:rsidR="00FB7450" w:rsidRPr="0076767F">
        <w:rPr>
          <w:rFonts w:asciiTheme="minorHAnsi" w:hAnsiTheme="minorHAnsi"/>
          <w:sz w:val="22"/>
          <w:szCs w:val="22"/>
          <w:lang w:val="en-US"/>
        </w:rPr>
        <w:t>s</w:t>
      </w:r>
      <w:r w:rsidR="00F5339A" w:rsidRPr="0076767F">
        <w:rPr>
          <w:rFonts w:asciiTheme="minorHAnsi" w:hAnsiTheme="minorHAnsi"/>
          <w:sz w:val="22"/>
          <w:szCs w:val="22"/>
          <w:lang w:val="en-US"/>
        </w:rPr>
        <w:t xml:space="preserve">ets </w:t>
      </w:r>
      <w:r w:rsidR="00FB7450" w:rsidRPr="0076767F">
        <w:rPr>
          <w:rFonts w:asciiTheme="minorHAnsi" w:hAnsiTheme="minorHAnsi"/>
          <w:sz w:val="22"/>
          <w:szCs w:val="22"/>
          <w:lang w:val="en-US"/>
        </w:rPr>
        <w:t xml:space="preserve">with </w:t>
      </w:r>
      <w:proofErr w:type="spellStart"/>
      <w:r w:rsidR="00FB7450" w:rsidRPr="0076767F">
        <w:rPr>
          <w:rFonts w:asciiTheme="minorHAnsi" w:hAnsiTheme="minorHAnsi"/>
          <w:sz w:val="22"/>
          <w:szCs w:val="22"/>
          <w:lang w:val="en-US"/>
        </w:rPr>
        <w:t>addons</w:t>
      </w:r>
      <w:proofErr w:type="spellEnd"/>
      <w:r w:rsidR="00FB7450" w:rsidRPr="0076767F">
        <w:rPr>
          <w:rFonts w:asciiTheme="minorHAnsi" w:hAnsiTheme="minorHAnsi"/>
          <w:sz w:val="22"/>
          <w:szCs w:val="22"/>
          <w:lang w:val="en-US"/>
        </w:rPr>
        <w:t xml:space="preserve"> and responsive</w:t>
      </w:r>
      <w:r w:rsidR="00BB2539" w:rsidRPr="0076767F">
        <w:rPr>
          <w:rFonts w:asciiTheme="minorHAnsi" w:hAnsiTheme="minorHAnsi"/>
          <w:sz w:val="22"/>
          <w:szCs w:val="22"/>
          <w:lang w:val="en-US"/>
        </w:rPr>
        <w:t xml:space="preserve"> UI </w:t>
      </w:r>
      <w:r w:rsidR="00F5339A" w:rsidRPr="0076767F">
        <w:rPr>
          <w:rFonts w:asciiTheme="minorHAnsi" w:hAnsiTheme="minorHAnsi"/>
          <w:sz w:val="22"/>
          <w:szCs w:val="22"/>
          <w:lang w:val="en-US"/>
        </w:rPr>
        <w:t>from 5.5</w:t>
      </w:r>
      <w:r w:rsidR="008F6561" w:rsidRPr="0076767F">
        <w:rPr>
          <w:rFonts w:asciiTheme="minorHAnsi" w:hAnsiTheme="minorHAnsi"/>
          <w:sz w:val="22"/>
          <w:szCs w:val="22"/>
          <w:lang w:val="en-US"/>
        </w:rPr>
        <w:t>.1.1</w:t>
      </w:r>
      <w:r w:rsidR="00F5339A" w:rsidRPr="0076767F">
        <w:rPr>
          <w:rFonts w:asciiTheme="minorHAnsi" w:hAnsiTheme="minorHAnsi"/>
          <w:sz w:val="22"/>
          <w:szCs w:val="22"/>
          <w:lang w:val="en-US"/>
        </w:rPr>
        <w:t xml:space="preserve"> to 5.7.0.0</w:t>
      </w:r>
      <w:r w:rsidRPr="0076767F">
        <w:rPr>
          <w:rFonts w:asciiTheme="minorHAnsi" w:hAnsiTheme="minorHAnsi"/>
          <w:sz w:val="22"/>
          <w:szCs w:val="22"/>
          <w:lang w:val="en-US"/>
        </w:rPr>
        <w:t>.</w:t>
      </w:r>
    </w:p>
    <w:p w:rsidR="00EF5948" w:rsidRPr="00B832BA" w:rsidRDefault="00EF5948" w:rsidP="00EF5948">
      <w:pPr>
        <w:pStyle w:val="IS-Heading2"/>
        <w:tabs>
          <w:tab w:val="num" w:pos="1116"/>
        </w:tabs>
        <w:ind w:left="1116"/>
        <w:rPr>
          <w:rFonts w:asciiTheme="minorHAnsi" w:hAnsiTheme="minorHAnsi"/>
          <w:lang w:val="en-US"/>
        </w:rPr>
      </w:pPr>
      <w:bookmarkStart w:id="2" w:name="_Toc442102780"/>
      <w:r w:rsidRPr="00B832BA">
        <w:rPr>
          <w:rFonts w:asciiTheme="minorHAnsi" w:hAnsiTheme="minorHAnsi"/>
          <w:lang w:val="en-US"/>
        </w:rPr>
        <w:t>Intended Audience</w:t>
      </w:r>
      <w:bookmarkEnd w:id="2"/>
    </w:p>
    <w:p w:rsidR="00EF5948" w:rsidRPr="0076767F" w:rsidRDefault="00EF5948" w:rsidP="00A27AC8">
      <w:pPr>
        <w:ind w:left="720"/>
        <w:rPr>
          <w:rFonts w:asciiTheme="minorHAnsi" w:hAnsiTheme="minorHAnsi"/>
          <w:b/>
          <w:bCs/>
          <w:iCs/>
          <w:sz w:val="22"/>
          <w:szCs w:val="22"/>
          <w:lang w:val="en-US"/>
        </w:rPr>
      </w:pPr>
      <w:bookmarkStart w:id="3" w:name="_Toc410834946"/>
      <w:bookmarkStart w:id="4" w:name="_Toc410837569"/>
      <w:bookmarkStart w:id="5" w:name="_Toc410922581"/>
      <w:bookmarkStart w:id="6" w:name="_Toc410931663"/>
      <w:bookmarkStart w:id="7" w:name="_Toc411260771"/>
      <w:bookmarkStart w:id="8" w:name="_Toc411269397"/>
      <w:bookmarkStart w:id="9" w:name="_Toc411349059"/>
      <w:r w:rsidRPr="0076767F">
        <w:rPr>
          <w:rFonts w:asciiTheme="minorHAnsi" w:hAnsiTheme="minorHAnsi"/>
          <w:sz w:val="22"/>
          <w:szCs w:val="22"/>
          <w:lang w:val="en-US"/>
        </w:rPr>
        <w:t xml:space="preserve">This document is </w:t>
      </w:r>
      <w:r w:rsidR="004068A4" w:rsidRPr="0076767F">
        <w:rPr>
          <w:rFonts w:asciiTheme="minorHAnsi" w:hAnsiTheme="minorHAnsi"/>
          <w:sz w:val="22"/>
          <w:szCs w:val="22"/>
          <w:lang w:val="en-US"/>
        </w:rPr>
        <w:t>aimed at Hybris developers and t</w:t>
      </w:r>
      <w:r w:rsidRPr="0076767F">
        <w:rPr>
          <w:rFonts w:asciiTheme="minorHAnsi" w:hAnsiTheme="minorHAnsi"/>
          <w:sz w:val="22"/>
          <w:szCs w:val="22"/>
          <w:lang w:val="en-US"/>
        </w:rPr>
        <w:t xml:space="preserve">echnical members who </w:t>
      </w:r>
      <w:bookmarkEnd w:id="3"/>
      <w:bookmarkEnd w:id="4"/>
      <w:bookmarkEnd w:id="5"/>
      <w:bookmarkEnd w:id="6"/>
      <w:bookmarkEnd w:id="7"/>
      <w:bookmarkEnd w:id="8"/>
      <w:bookmarkEnd w:id="9"/>
      <w:r w:rsidR="00337155">
        <w:rPr>
          <w:rFonts w:asciiTheme="minorHAnsi" w:hAnsiTheme="minorHAnsi"/>
          <w:sz w:val="22"/>
          <w:szCs w:val="22"/>
          <w:lang w:val="en-US"/>
        </w:rPr>
        <w:t>want</w:t>
      </w:r>
      <w:r w:rsidR="007A4080" w:rsidRPr="0076767F">
        <w:rPr>
          <w:rFonts w:asciiTheme="minorHAnsi" w:hAnsiTheme="minorHAnsi"/>
          <w:sz w:val="22"/>
          <w:szCs w:val="22"/>
          <w:lang w:val="en-US"/>
        </w:rPr>
        <w:t xml:space="preserve"> to upgrade B2Basset</w:t>
      </w:r>
      <w:r w:rsidR="00BB2539" w:rsidRPr="0076767F">
        <w:rPr>
          <w:rFonts w:asciiTheme="minorHAnsi" w:hAnsiTheme="minorHAnsi"/>
          <w:sz w:val="22"/>
          <w:szCs w:val="22"/>
          <w:lang w:val="en-US"/>
        </w:rPr>
        <w:t xml:space="preserve">s with </w:t>
      </w:r>
      <w:proofErr w:type="spellStart"/>
      <w:r w:rsidR="00BB2539" w:rsidRPr="0076767F">
        <w:rPr>
          <w:rFonts w:asciiTheme="minorHAnsi" w:hAnsiTheme="minorHAnsi"/>
          <w:sz w:val="22"/>
          <w:szCs w:val="22"/>
          <w:lang w:val="en-US"/>
        </w:rPr>
        <w:t>addons</w:t>
      </w:r>
      <w:proofErr w:type="spellEnd"/>
      <w:r w:rsidR="00BB2539" w:rsidRPr="0076767F">
        <w:rPr>
          <w:rFonts w:asciiTheme="minorHAnsi" w:hAnsiTheme="minorHAnsi"/>
          <w:sz w:val="22"/>
          <w:szCs w:val="22"/>
          <w:lang w:val="en-US"/>
        </w:rPr>
        <w:t xml:space="preserve"> and responsive UI </w:t>
      </w:r>
      <w:r w:rsidR="007A4080" w:rsidRPr="0076767F">
        <w:rPr>
          <w:rFonts w:asciiTheme="minorHAnsi" w:hAnsiTheme="minorHAnsi"/>
          <w:sz w:val="22"/>
          <w:szCs w:val="22"/>
          <w:lang w:val="en-US"/>
        </w:rPr>
        <w:t xml:space="preserve">from </w:t>
      </w:r>
      <w:r w:rsidR="00706F43" w:rsidRPr="0076767F">
        <w:rPr>
          <w:rFonts w:asciiTheme="minorHAnsi" w:hAnsiTheme="minorHAnsi"/>
          <w:sz w:val="22"/>
          <w:szCs w:val="22"/>
          <w:lang w:val="en-US"/>
        </w:rPr>
        <w:t>5.5</w:t>
      </w:r>
      <w:r w:rsidR="008F6561" w:rsidRPr="0076767F">
        <w:rPr>
          <w:rFonts w:asciiTheme="minorHAnsi" w:hAnsiTheme="minorHAnsi"/>
          <w:sz w:val="22"/>
          <w:szCs w:val="22"/>
          <w:lang w:val="en-US"/>
        </w:rPr>
        <w:t>.1.1</w:t>
      </w:r>
      <w:r w:rsidR="00706F43" w:rsidRPr="0076767F">
        <w:rPr>
          <w:rFonts w:asciiTheme="minorHAnsi" w:hAnsiTheme="minorHAnsi"/>
          <w:sz w:val="22"/>
          <w:szCs w:val="22"/>
          <w:lang w:val="en-US"/>
        </w:rPr>
        <w:t xml:space="preserve"> to 5.7.0.0</w:t>
      </w:r>
      <w:r w:rsidR="007A4080" w:rsidRPr="0076767F">
        <w:rPr>
          <w:rFonts w:asciiTheme="minorHAnsi" w:hAnsiTheme="minorHAnsi"/>
          <w:sz w:val="22"/>
          <w:szCs w:val="22"/>
          <w:lang w:val="en-US"/>
        </w:rPr>
        <w:t xml:space="preserve"> in hybris.</w:t>
      </w:r>
    </w:p>
    <w:p w:rsidR="00EF5948" w:rsidRPr="00B832BA" w:rsidRDefault="00EF5948" w:rsidP="00EF5948">
      <w:pPr>
        <w:pStyle w:val="IS-Heading2"/>
        <w:tabs>
          <w:tab w:val="num" w:pos="1116"/>
        </w:tabs>
        <w:ind w:left="1116"/>
        <w:rPr>
          <w:rFonts w:asciiTheme="minorHAnsi" w:hAnsiTheme="minorHAnsi"/>
          <w:lang w:val="en-US"/>
        </w:rPr>
      </w:pPr>
      <w:bookmarkStart w:id="10" w:name="_Toc442102781"/>
      <w:r w:rsidRPr="00B832BA">
        <w:rPr>
          <w:rFonts w:asciiTheme="minorHAnsi" w:hAnsiTheme="minorHAnsi"/>
          <w:lang w:val="en-US"/>
        </w:rPr>
        <w:t>Document Scope</w:t>
      </w:r>
      <w:bookmarkEnd w:id="10"/>
    </w:p>
    <w:p w:rsidR="00537281" w:rsidRPr="0076767F" w:rsidRDefault="00EF5948" w:rsidP="00D326CD">
      <w:pPr>
        <w:ind w:left="720"/>
        <w:rPr>
          <w:rFonts w:asciiTheme="minorHAnsi" w:hAnsiTheme="minorHAnsi"/>
          <w:b/>
          <w:bCs/>
          <w:iCs/>
          <w:sz w:val="22"/>
          <w:szCs w:val="22"/>
          <w:lang w:val="en-US"/>
        </w:rPr>
      </w:pPr>
      <w:bookmarkStart w:id="11" w:name="_Toc410834948"/>
      <w:bookmarkStart w:id="12" w:name="_Toc410837571"/>
      <w:bookmarkStart w:id="13" w:name="_Toc410922583"/>
      <w:bookmarkStart w:id="14" w:name="_Toc410931665"/>
      <w:bookmarkStart w:id="15" w:name="_Toc411260773"/>
      <w:bookmarkStart w:id="16" w:name="_Toc411269399"/>
      <w:bookmarkStart w:id="17" w:name="_Toc411349061"/>
      <w:r w:rsidRPr="0076767F">
        <w:rPr>
          <w:rFonts w:asciiTheme="minorHAnsi" w:hAnsiTheme="minorHAnsi"/>
          <w:sz w:val="22"/>
          <w:szCs w:val="22"/>
          <w:lang w:val="en-US"/>
        </w:rPr>
        <w:t xml:space="preserve">This document covers the details about the </w:t>
      </w:r>
      <w:r w:rsidR="008F5174" w:rsidRPr="0076767F">
        <w:rPr>
          <w:rFonts w:asciiTheme="minorHAnsi" w:hAnsiTheme="minorHAnsi"/>
          <w:sz w:val="22"/>
          <w:szCs w:val="22"/>
          <w:lang w:val="en-US"/>
        </w:rPr>
        <w:t>steps and change in code</w:t>
      </w:r>
      <w:r w:rsidR="00D326CD" w:rsidRPr="0076767F">
        <w:rPr>
          <w:rFonts w:asciiTheme="minorHAnsi" w:hAnsiTheme="minorHAnsi"/>
          <w:sz w:val="22"/>
          <w:szCs w:val="22"/>
          <w:lang w:val="en-US"/>
        </w:rPr>
        <w:t>, ImpE</w:t>
      </w:r>
      <w:r w:rsidR="008F5174" w:rsidRPr="0076767F">
        <w:rPr>
          <w:rFonts w:asciiTheme="minorHAnsi" w:hAnsiTheme="minorHAnsi"/>
          <w:sz w:val="22"/>
          <w:szCs w:val="22"/>
          <w:lang w:val="en-US"/>
        </w:rPr>
        <w:t>x</w:t>
      </w:r>
      <w:bookmarkEnd w:id="11"/>
      <w:bookmarkEnd w:id="12"/>
      <w:bookmarkEnd w:id="13"/>
      <w:bookmarkEnd w:id="14"/>
      <w:bookmarkEnd w:id="15"/>
      <w:bookmarkEnd w:id="16"/>
      <w:bookmarkEnd w:id="17"/>
      <w:r w:rsidR="00D326CD" w:rsidRPr="0076767F">
        <w:rPr>
          <w:rFonts w:asciiTheme="minorHAnsi" w:hAnsiTheme="minorHAnsi"/>
          <w:sz w:val="22"/>
          <w:szCs w:val="22"/>
          <w:lang w:val="en-US"/>
        </w:rPr>
        <w:t>, UI changes like CSS, JSPs, JS</w:t>
      </w:r>
      <w:r w:rsidR="00255FC7" w:rsidRPr="0076767F">
        <w:rPr>
          <w:rFonts w:asciiTheme="minorHAnsi" w:hAnsiTheme="minorHAnsi"/>
          <w:sz w:val="22"/>
          <w:szCs w:val="22"/>
          <w:lang w:val="en-US"/>
        </w:rPr>
        <w:t xml:space="preserve">, </w:t>
      </w:r>
      <w:proofErr w:type="spellStart"/>
      <w:proofErr w:type="gramStart"/>
      <w:r w:rsidR="00255FC7" w:rsidRPr="0076767F">
        <w:rPr>
          <w:rFonts w:asciiTheme="minorHAnsi" w:hAnsiTheme="minorHAnsi"/>
          <w:sz w:val="22"/>
          <w:szCs w:val="22"/>
          <w:lang w:val="en-US"/>
        </w:rPr>
        <w:t>jQuery</w:t>
      </w:r>
      <w:proofErr w:type="spellEnd"/>
      <w:proofErr w:type="gramEnd"/>
      <w:r w:rsidR="000D7A38">
        <w:rPr>
          <w:rFonts w:asciiTheme="minorHAnsi" w:hAnsiTheme="minorHAnsi"/>
          <w:sz w:val="22"/>
          <w:szCs w:val="22"/>
          <w:lang w:val="en-US"/>
        </w:rPr>
        <w:t xml:space="preserve"> </w:t>
      </w:r>
      <w:r w:rsidR="00255FC7" w:rsidRPr="0076767F">
        <w:rPr>
          <w:rFonts w:asciiTheme="minorHAnsi" w:hAnsiTheme="minorHAnsi"/>
          <w:sz w:val="22"/>
          <w:szCs w:val="22"/>
          <w:lang w:val="en-US"/>
        </w:rPr>
        <w:t>to make it responsive.</w:t>
      </w:r>
    </w:p>
    <w:p w:rsidR="00A65A80" w:rsidRPr="00B832BA" w:rsidRDefault="00A65A80" w:rsidP="00A65A80">
      <w:pPr>
        <w:pStyle w:val="IS-Heading2"/>
        <w:tabs>
          <w:tab w:val="clear" w:pos="1206"/>
          <w:tab w:val="num" w:pos="1116"/>
        </w:tabs>
        <w:ind w:left="1116"/>
        <w:rPr>
          <w:rFonts w:asciiTheme="minorHAnsi" w:hAnsiTheme="minorHAnsi"/>
          <w:lang w:val="en-US"/>
        </w:rPr>
      </w:pPr>
      <w:bookmarkStart w:id="18" w:name="_Toc431901682"/>
      <w:bookmarkStart w:id="19" w:name="_Toc437348351"/>
      <w:bookmarkStart w:id="20" w:name="_Toc442102782"/>
      <w:r w:rsidRPr="00B832BA">
        <w:rPr>
          <w:rFonts w:asciiTheme="minorHAnsi" w:hAnsiTheme="minorHAnsi"/>
          <w:lang w:val="en-US"/>
        </w:rPr>
        <w:t>Pre-requisite</w:t>
      </w:r>
      <w:bookmarkEnd w:id="18"/>
      <w:bookmarkEnd w:id="19"/>
      <w:bookmarkEnd w:id="20"/>
      <w:r w:rsidRPr="00B832BA">
        <w:rPr>
          <w:rFonts w:asciiTheme="minorHAnsi" w:hAnsiTheme="minorHAnsi"/>
          <w:lang w:val="en-US"/>
        </w:rPr>
        <w:t xml:space="preserve"> </w:t>
      </w:r>
    </w:p>
    <w:p w:rsidR="00A65A80" w:rsidRPr="0076767F" w:rsidRDefault="00A65A80" w:rsidP="00B12D19">
      <w:pPr>
        <w:pStyle w:val="IS-Bodytext"/>
        <w:numPr>
          <w:ilvl w:val="0"/>
          <w:numId w:val="32"/>
        </w:numPr>
        <w:tabs>
          <w:tab w:val="left" w:pos="1440"/>
        </w:tabs>
        <w:jc w:val="both"/>
        <w:rPr>
          <w:rFonts w:asciiTheme="minorHAnsi" w:hAnsiTheme="minorHAnsi"/>
          <w:sz w:val="22"/>
          <w:szCs w:val="22"/>
          <w:lang w:val="en-US"/>
        </w:rPr>
      </w:pPr>
      <w:r w:rsidRPr="0076767F">
        <w:rPr>
          <w:rFonts w:asciiTheme="minorHAnsi" w:hAnsiTheme="minorHAnsi"/>
          <w:sz w:val="22"/>
          <w:szCs w:val="22"/>
          <w:lang w:val="en-US"/>
        </w:rPr>
        <w:t>Eclipse setup of B2Bassets 5.7 version</w:t>
      </w:r>
    </w:p>
    <w:p w:rsidR="00A65A80" w:rsidRPr="0076767F" w:rsidRDefault="00A65A80" w:rsidP="00B12D19">
      <w:pPr>
        <w:pStyle w:val="IS-Bodytext"/>
        <w:numPr>
          <w:ilvl w:val="0"/>
          <w:numId w:val="32"/>
        </w:numPr>
        <w:tabs>
          <w:tab w:val="left" w:pos="1440"/>
        </w:tabs>
        <w:jc w:val="both"/>
        <w:rPr>
          <w:rFonts w:asciiTheme="minorHAnsi" w:hAnsiTheme="minorHAnsi"/>
          <w:sz w:val="22"/>
          <w:szCs w:val="22"/>
          <w:lang w:val="en-US"/>
        </w:rPr>
      </w:pPr>
      <w:r w:rsidRPr="0076767F">
        <w:rPr>
          <w:rFonts w:asciiTheme="minorHAnsi" w:hAnsiTheme="minorHAnsi"/>
          <w:sz w:val="22"/>
          <w:szCs w:val="22"/>
          <w:lang w:val="en-US"/>
        </w:rPr>
        <w:t>Setup files of previous version i.e. v5.5.1.1 B2Bassets</w:t>
      </w:r>
    </w:p>
    <w:p w:rsidR="00B30B41" w:rsidRPr="00B832BA" w:rsidRDefault="00B30B41" w:rsidP="00EF5948">
      <w:pPr>
        <w:pStyle w:val="IS-Heading2"/>
        <w:tabs>
          <w:tab w:val="num" w:pos="1116"/>
        </w:tabs>
        <w:ind w:left="1116"/>
        <w:rPr>
          <w:rFonts w:asciiTheme="minorHAnsi" w:hAnsiTheme="minorHAnsi"/>
          <w:lang w:val="en-US"/>
        </w:rPr>
      </w:pPr>
      <w:bookmarkStart w:id="21" w:name="_Toc442102783"/>
      <w:r w:rsidRPr="00B832BA">
        <w:rPr>
          <w:rFonts w:asciiTheme="minorHAnsi" w:hAnsiTheme="minorHAnsi"/>
          <w:lang w:val="en-US"/>
        </w:rPr>
        <w:t>Assumptions/Restrictions</w:t>
      </w:r>
      <w:bookmarkEnd w:id="21"/>
    </w:p>
    <w:p w:rsidR="00A54A16" w:rsidRPr="0076767F" w:rsidRDefault="00A54A16" w:rsidP="00A54A16">
      <w:pPr>
        <w:pStyle w:val="IS-Bodytext"/>
        <w:tabs>
          <w:tab w:val="left" w:pos="1440"/>
        </w:tabs>
        <w:ind w:left="900"/>
        <w:jc w:val="both"/>
        <w:rPr>
          <w:rFonts w:asciiTheme="minorHAnsi" w:hAnsiTheme="minorHAnsi"/>
          <w:sz w:val="22"/>
          <w:szCs w:val="22"/>
          <w:lang w:val="en-US"/>
        </w:rPr>
      </w:pPr>
      <w:bookmarkStart w:id="22" w:name="_Toc410922590"/>
      <w:bookmarkStart w:id="23" w:name="_Toc410931668"/>
      <w:bookmarkStart w:id="24" w:name="_Toc411260784"/>
      <w:bookmarkStart w:id="25" w:name="_Toc411269410"/>
      <w:bookmarkStart w:id="26" w:name="_Toc411349072"/>
      <w:bookmarkStart w:id="27" w:name="_Toc410834950"/>
      <w:bookmarkStart w:id="28" w:name="_Toc410837573"/>
      <w:proofErr w:type="gramStart"/>
      <w:r w:rsidRPr="0076767F">
        <w:rPr>
          <w:rFonts w:asciiTheme="minorHAnsi" w:hAnsiTheme="minorHAnsi"/>
          <w:sz w:val="22"/>
          <w:szCs w:val="22"/>
          <w:lang w:val="en-US"/>
        </w:rPr>
        <w:t>B2BAssets available for hybris version 5.5.1.1.</w:t>
      </w:r>
      <w:bookmarkEnd w:id="22"/>
      <w:bookmarkEnd w:id="23"/>
      <w:bookmarkEnd w:id="24"/>
      <w:bookmarkEnd w:id="25"/>
      <w:bookmarkEnd w:id="26"/>
      <w:proofErr w:type="gramEnd"/>
      <w:r w:rsidRPr="0076767F">
        <w:rPr>
          <w:rFonts w:asciiTheme="minorHAnsi" w:hAnsiTheme="minorHAnsi"/>
          <w:sz w:val="22"/>
          <w:szCs w:val="22"/>
          <w:lang w:val="en-US"/>
        </w:rPr>
        <w:t xml:space="preserve"> </w:t>
      </w:r>
      <w:bookmarkEnd w:id="27"/>
      <w:bookmarkEnd w:id="28"/>
    </w:p>
    <w:p w:rsidR="00D326CD" w:rsidRPr="0076767F" w:rsidRDefault="00F36F12" w:rsidP="00A54A16">
      <w:pPr>
        <w:pStyle w:val="IS-Bodytext"/>
        <w:ind w:left="900"/>
        <w:rPr>
          <w:rFonts w:asciiTheme="minorHAnsi" w:hAnsiTheme="minorHAnsi"/>
          <w:sz w:val="22"/>
          <w:szCs w:val="22"/>
          <w:lang w:val="en-US"/>
        </w:rPr>
      </w:pPr>
      <w:bookmarkStart w:id="29" w:name="_Toc410931670"/>
      <w:bookmarkStart w:id="30" w:name="_Toc411260785"/>
      <w:bookmarkStart w:id="31" w:name="_Toc411269411"/>
      <w:bookmarkStart w:id="32" w:name="_Toc411349073"/>
      <w:r w:rsidRPr="0076767F">
        <w:rPr>
          <w:rFonts w:asciiTheme="minorHAnsi" w:hAnsiTheme="minorHAnsi"/>
          <w:sz w:val="22"/>
          <w:szCs w:val="22"/>
          <w:lang w:val="en-US"/>
        </w:rPr>
        <w:t>Hybris 5.5.1.1</w:t>
      </w:r>
      <w:r w:rsidR="00D326CD" w:rsidRPr="0076767F">
        <w:rPr>
          <w:rFonts w:asciiTheme="minorHAnsi" w:hAnsiTheme="minorHAnsi"/>
          <w:sz w:val="22"/>
          <w:szCs w:val="22"/>
          <w:lang w:val="en-US"/>
        </w:rPr>
        <w:t xml:space="preserve"> custom code and UI will be migrated to 5.7.0.0 but this doesn’t support data migration. </w:t>
      </w:r>
      <w:r w:rsidR="00C9358D" w:rsidRPr="0076767F">
        <w:rPr>
          <w:rFonts w:asciiTheme="minorHAnsi" w:hAnsiTheme="minorHAnsi"/>
          <w:sz w:val="22"/>
          <w:szCs w:val="22"/>
          <w:lang w:val="en-US"/>
        </w:rPr>
        <w:t>Only c</w:t>
      </w:r>
      <w:r w:rsidR="00D326CD" w:rsidRPr="0076767F">
        <w:rPr>
          <w:rFonts w:asciiTheme="minorHAnsi" w:hAnsiTheme="minorHAnsi"/>
          <w:sz w:val="22"/>
          <w:szCs w:val="22"/>
          <w:lang w:val="en-US"/>
        </w:rPr>
        <w:t>ore functionality and UI will be available in 5.7.0.0</w:t>
      </w:r>
      <w:bookmarkEnd w:id="29"/>
      <w:bookmarkEnd w:id="30"/>
      <w:bookmarkEnd w:id="31"/>
      <w:bookmarkEnd w:id="32"/>
    </w:p>
    <w:p w:rsidR="00676FF4" w:rsidRPr="00B832BA" w:rsidRDefault="00676FF4" w:rsidP="00EF5948">
      <w:pPr>
        <w:pStyle w:val="IS-Heading2"/>
        <w:tabs>
          <w:tab w:val="num" w:pos="1116"/>
        </w:tabs>
        <w:ind w:left="1116"/>
        <w:rPr>
          <w:rFonts w:asciiTheme="minorHAnsi" w:hAnsiTheme="minorHAnsi"/>
          <w:lang w:val="en-US"/>
        </w:rPr>
      </w:pPr>
      <w:bookmarkStart w:id="33" w:name="_Toc442102784"/>
      <w:r w:rsidRPr="00B832BA">
        <w:rPr>
          <w:rFonts w:asciiTheme="minorHAnsi" w:hAnsiTheme="minorHAnsi"/>
          <w:lang w:val="en-US"/>
        </w:rPr>
        <w:t>Documents Structure</w:t>
      </w:r>
      <w:bookmarkEnd w:id="33"/>
    </w:p>
    <w:tbl>
      <w:tblPr>
        <w:tblStyle w:val="TableGrid"/>
        <w:tblW w:w="0" w:type="auto"/>
        <w:tblInd w:w="1026" w:type="dxa"/>
        <w:tblLook w:val="04A0"/>
      </w:tblPr>
      <w:tblGrid>
        <w:gridCol w:w="882"/>
        <w:gridCol w:w="2970"/>
        <w:gridCol w:w="5519"/>
      </w:tblGrid>
      <w:tr w:rsidR="00AC5E63" w:rsidRPr="0076767F" w:rsidTr="00DD427C">
        <w:tc>
          <w:tcPr>
            <w:tcW w:w="3852" w:type="dxa"/>
            <w:gridSpan w:val="2"/>
          </w:tcPr>
          <w:p w:rsidR="00AC5E63" w:rsidRPr="0076767F" w:rsidRDefault="00AC5E63" w:rsidP="00DD427C">
            <w:pPr>
              <w:pStyle w:val="IS-Heading2"/>
              <w:numPr>
                <w:ilvl w:val="0"/>
                <w:numId w:val="0"/>
              </w:numPr>
              <w:rPr>
                <w:rFonts w:asciiTheme="minorHAnsi" w:hAnsiTheme="minorHAnsi"/>
                <w:color w:val="000000" w:themeColor="text1"/>
                <w:sz w:val="22"/>
                <w:szCs w:val="22"/>
                <w:lang w:val="en-US"/>
              </w:rPr>
            </w:pPr>
            <w:r w:rsidRPr="0076767F">
              <w:rPr>
                <w:rFonts w:asciiTheme="minorHAnsi" w:hAnsiTheme="minorHAnsi"/>
                <w:color w:val="000000" w:themeColor="text1"/>
                <w:sz w:val="22"/>
                <w:szCs w:val="22"/>
                <w:lang w:val="en-US"/>
              </w:rPr>
              <w:t>Section</w:t>
            </w:r>
          </w:p>
        </w:tc>
        <w:tc>
          <w:tcPr>
            <w:tcW w:w="5519" w:type="dxa"/>
          </w:tcPr>
          <w:p w:rsidR="00AC5E63" w:rsidRPr="0076767F" w:rsidRDefault="00AC5E63" w:rsidP="00DD427C">
            <w:pPr>
              <w:pStyle w:val="IS-Heading2"/>
              <w:numPr>
                <w:ilvl w:val="0"/>
                <w:numId w:val="0"/>
              </w:numPr>
              <w:rPr>
                <w:rFonts w:asciiTheme="minorHAnsi" w:hAnsiTheme="minorHAnsi"/>
                <w:color w:val="000000" w:themeColor="text1"/>
                <w:sz w:val="22"/>
                <w:szCs w:val="22"/>
                <w:lang w:val="en-US"/>
              </w:rPr>
            </w:pPr>
            <w:r w:rsidRPr="0076767F">
              <w:rPr>
                <w:rFonts w:asciiTheme="minorHAnsi" w:hAnsiTheme="minorHAnsi"/>
                <w:color w:val="000000" w:themeColor="text1"/>
                <w:sz w:val="22"/>
                <w:szCs w:val="22"/>
                <w:lang w:val="en-US"/>
              </w:rPr>
              <w:t>Description</w:t>
            </w:r>
          </w:p>
        </w:tc>
      </w:tr>
      <w:tr w:rsidR="00AC5E63" w:rsidRPr="0076767F" w:rsidTr="00DD427C">
        <w:tc>
          <w:tcPr>
            <w:tcW w:w="882" w:type="dxa"/>
          </w:tcPr>
          <w:p w:rsidR="00AC5E63" w:rsidRPr="0076767F" w:rsidRDefault="00AC5E63" w:rsidP="00DD427C">
            <w:pPr>
              <w:pStyle w:val="IS-Heading2"/>
              <w:numPr>
                <w:ilvl w:val="0"/>
                <w:numId w:val="0"/>
              </w:numPr>
              <w:rPr>
                <w:rFonts w:asciiTheme="minorHAnsi" w:hAnsiTheme="minorHAnsi"/>
                <w:b w:val="0"/>
                <w:bCs w:val="0"/>
                <w:iCs w:val="0"/>
                <w:color w:val="000000" w:themeColor="text1"/>
                <w:sz w:val="22"/>
                <w:szCs w:val="22"/>
                <w:lang w:val="en-US"/>
              </w:rPr>
            </w:pPr>
            <w:r w:rsidRPr="0076767F">
              <w:rPr>
                <w:rFonts w:asciiTheme="minorHAnsi" w:hAnsiTheme="minorHAnsi"/>
                <w:b w:val="0"/>
                <w:bCs w:val="0"/>
                <w:iCs w:val="0"/>
                <w:color w:val="000000" w:themeColor="text1"/>
                <w:sz w:val="22"/>
                <w:szCs w:val="22"/>
                <w:lang w:val="en-US"/>
              </w:rPr>
              <w:t>1</w:t>
            </w:r>
          </w:p>
        </w:tc>
        <w:tc>
          <w:tcPr>
            <w:tcW w:w="2970" w:type="dxa"/>
          </w:tcPr>
          <w:p w:rsidR="00AC5E63" w:rsidRPr="0076767F" w:rsidRDefault="00AC5E63" w:rsidP="00DD427C">
            <w:pPr>
              <w:pStyle w:val="IS-Heading2"/>
              <w:numPr>
                <w:ilvl w:val="0"/>
                <w:numId w:val="0"/>
              </w:numPr>
              <w:rPr>
                <w:rFonts w:asciiTheme="minorHAnsi" w:hAnsiTheme="minorHAnsi"/>
                <w:b w:val="0"/>
                <w:bCs w:val="0"/>
                <w:iCs w:val="0"/>
                <w:color w:val="000000" w:themeColor="text1"/>
                <w:sz w:val="22"/>
                <w:szCs w:val="22"/>
                <w:lang w:val="en-US"/>
              </w:rPr>
            </w:pPr>
            <w:r w:rsidRPr="0076767F">
              <w:rPr>
                <w:rFonts w:asciiTheme="minorHAnsi" w:hAnsiTheme="minorHAnsi"/>
                <w:b w:val="0"/>
                <w:bCs w:val="0"/>
                <w:iCs w:val="0"/>
                <w:color w:val="000000" w:themeColor="text1"/>
                <w:sz w:val="22"/>
                <w:szCs w:val="22"/>
                <w:lang w:val="en-US"/>
              </w:rPr>
              <w:t>Introduction</w:t>
            </w:r>
          </w:p>
        </w:tc>
        <w:tc>
          <w:tcPr>
            <w:tcW w:w="5519" w:type="dxa"/>
          </w:tcPr>
          <w:p w:rsidR="00AC5E63" w:rsidRPr="0076767F" w:rsidRDefault="00AC5E63" w:rsidP="00DD427C">
            <w:pPr>
              <w:pStyle w:val="IS-Heading2"/>
              <w:numPr>
                <w:ilvl w:val="0"/>
                <w:numId w:val="0"/>
              </w:numPr>
              <w:rPr>
                <w:rFonts w:asciiTheme="minorHAnsi" w:hAnsiTheme="minorHAnsi"/>
                <w:b w:val="0"/>
                <w:bCs w:val="0"/>
                <w:iCs w:val="0"/>
                <w:color w:val="000000" w:themeColor="text1"/>
                <w:sz w:val="22"/>
                <w:szCs w:val="22"/>
                <w:lang w:val="en-US"/>
              </w:rPr>
            </w:pPr>
            <w:r w:rsidRPr="0076767F">
              <w:rPr>
                <w:rFonts w:asciiTheme="minorHAnsi" w:hAnsiTheme="minorHAnsi"/>
                <w:b w:val="0"/>
                <w:bCs w:val="0"/>
                <w:iCs w:val="0"/>
                <w:color w:val="000000" w:themeColor="text1"/>
                <w:sz w:val="22"/>
                <w:szCs w:val="22"/>
                <w:lang w:val="en-US"/>
              </w:rPr>
              <w:t>Describes the purpose and intended audience of the document and explains its structure.</w:t>
            </w:r>
          </w:p>
        </w:tc>
      </w:tr>
      <w:tr w:rsidR="00AC5E63" w:rsidRPr="0076767F" w:rsidTr="00DD427C">
        <w:tc>
          <w:tcPr>
            <w:tcW w:w="882" w:type="dxa"/>
          </w:tcPr>
          <w:p w:rsidR="00AC5E63" w:rsidRPr="0076767F" w:rsidRDefault="00405D94" w:rsidP="00DD427C">
            <w:pPr>
              <w:pStyle w:val="IS-Heading2"/>
              <w:numPr>
                <w:ilvl w:val="0"/>
                <w:numId w:val="0"/>
              </w:numPr>
              <w:ind w:left="936" w:hanging="936"/>
              <w:rPr>
                <w:rFonts w:asciiTheme="minorHAnsi" w:hAnsiTheme="minorHAnsi"/>
                <w:b w:val="0"/>
                <w:bCs w:val="0"/>
                <w:iCs w:val="0"/>
                <w:color w:val="000000" w:themeColor="text1"/>
                <w:sz w:val="22"/>
                <w:szCs w:val="22"/>
                <w:lang w:val="en-US"/>
              </w:rPr>
            </w:pPr>
            <w:r w:rsidRPr="0076767F">
              <w:rPr>
                <w:rFonts w:asciiTheme="minorHAnsi" w:hAnsiTheme="minorHAnsi"/>
                <w:b w:val="0"/>
                <w:bCs w:val="0"/>
                <w:iCs w:val="0"/>
                <w:color w:val="000000" w:themeColor="text1"/>
                <w:sz w:val="22"/>
                <w:szCs w:val="22"/>
                <w:lang w:val="en-US"/>
              </w:rPr>
              <w:t>2</w:t>
            </w:r>
          </w:p>
        </w:tc>
        <w:tc>
          <w:tcPr>
            <w:tcW w:w="2970" w:type="dxa"/>
          </w:tcPr>
          <w:p w:rsidR="00AC5E63" w:rsidRPr="0076767F" w:rsidRDefault="00AC5E63" w:rsidP="00DD427C">
            <w:pPr>
              <w:pStyle w:val="IS-Heading2"/>
              <w:numPr>
                <w:ilvl w:val="0"/>
                <w:numId w:val="0"/>
              </w:numPr>
              <w:ind w:left="936" w:hanging="936"/>
              <w:rPr>
                <w:rFonts w:asciiTheme="minorHAnsi" w:hAnsiTheme="minorHAnsi"/>
                <w:b w:val="0"/>
                <w:bCs w:val="0"/>
                <w:iCs w:val="0"/>
                <w:color w:val="000000" w:themeColor="text1"/>
                <w:sz w:val="22"/>
                <w:szCs w:val="22"/>
                <w:lang w:val="en-US"/>
              </w:rPr>
            </w:pPr>
            <w:r w:rsidRPr="0076767F">
              <w:rPr>
                <w:rFonts w:asciiTheme="minorHAnsi" w:hAnsiTheme="minorHAnsi"/>
                <w:b w:val="0"/>
                <w:bCs w:val="0"/>
                <w:iCs w:val="0"/>
                <w:color w:val="000000" w:themeColor="text1"/>
                <w:sz w:val="22"/>
                <w:szCs w:val="22"/>
                <w:lang w:val="en-US"/>
              </w:rPr>
              <w:t>Installation &amp; Configuration</w:t>
            </w:r>
          </w:p>
        </w:tc>
        <w:tc>
          <w:tcPr>
            <w:tcW w:w="5519" w:type="dxa"/>
          </w:tcPr>
          <w:p w:rsidR="00AC5E63" w:rsidRPr="0076767F" w:rsidRDefault="00AC5E63" w:rsidP="00DD427C">
            <w:pPr>
              <w:pStyle w:val="IS-Heading2"/>
              <w:numPr>
                <w:ilvl w:val="0"/>
                <w:numId w:val="0"/>
              </w:numPr>
              <w:ind w:left="936" w:hanging="936"/>
              <w:rPr>
                <w:rFonts w:asciiTheme="minorHAnsi" w:hAnsiTheme="minorHAnsi"/>
                <w:b w:val="0"/>
                <w:bCs w:val="0"/>
                <w:iCs w:val="0"/>
                <w:color w:val="000000" w:themeColor="text1"/>
                <w:sz w:val="22"/>
                <w:szCs w:val="22"/>
                <w:lang w:val="en-US"/>
              </w:rPr>
            </w:pPr>
            <w:r w:rsidRPr="0076767F">
              <w:rPr>
                <w:rFonts w:asciiTheme="minorHAnsi" w:hAnsiTheme="minorHAnsi"/>
                <w:b w:val="0"/>
                <w:bCs w:val="0"/>
                <w:iCs w:val="0"/>
                <w:color w:val="000000" w:themeColor="text1"/>
                <w:sz w:val="22"/>
                <w:szCs w:val="22"/>
                <w:lang w:val="en-US"/>
              </w:rPr>
              <w:t xml:space="preserve">Steps to install and configure the </w:t>
            </w:r>
            <w:r w:rsidR="006948BE" w:rsidRPr="0076767F">
              <w:rPr>
                <w:rFonts w:asciiTheme="minorHAnsi" w:hAnsiTheme="minorHAnsi"/>
                <w:b w:val="0"/>
                <w:bCs w:val="0"/>
                <w:iCs w:val="0"/>
                <w:color w:val="000000" w:themeColor="text1"/>
                <w:sz w:val="22"/>
                <w:szCs w:val="22"/>
                <w:lang w:val="en-US"/>
              </w:rPr>
              <w:t xml:space="preserve">core </w:t>
            </w:r>
            <w:r w:rsidRPr="0076767F">
              <w:rPr>
                <w:rFonts w:asciiTheme="minorHAnsi" w:hAnsiTheme="minorHAnsi"/>
                <w:b w:val="0"/>
                <w:bCs w:val="0"/>
                <w:iCs w:val="0"/>
                <w:color w:val="000000" w:themeColor="text1"/>
                <w:sz w:val="22"/>
                <w:szCs w:val="22"/>
                <w:lang w:val="en-US"/>
              </w:rPr>
              <w:t>module</w:t>
            </w:r>
            <w:r w:rsidR="006948BE" w:rsidRPr="0076767F">
              <w:rPr>
                <w:rFonts w:asciiTheme="minorHAnsi" w:hAnsiTheme="minorHAnsi"/>
                <w:b w:val="0"/>
                <w:bCs w:val="0"/>
                <w:iCs w:val="0"/>
                <w:color w:val="000000" w:themeColor="text1"/>
                <w:sz w:val="22"/>
                <w:szCs w:val="22"/>
                <w:lang w:val="en-US"/>
              </w:rPr>
              <w:t>s.</w:t>
            </w:r>
          </w:p>
        </w:tc>
      </w:tr>
      <w:tr w:rsidR="006948BE" w:rsidRPr="0076767F" w:rsidTr="00DD427C">
        <w:tc>
          <w:tcPr>
            <w:tcW w:w="882" w:type="dxa"/>
          </w:tcPr>
          <w:p w:rsidR="006948BE" w:rsidRPr="0076767F" w:rsidRDefault="006948BE" w:rsidP="00DD427C">
            <w:pPr>
              <w:pStyle w:val="IS-Heading2"/>
              <w:numPr>
                <w:ilvl w:val="0"/>
                <w:numId w:val="0"/>
              </w:numPr>
              <w:ind w:left="936" w:hanging="936"/>
              <w:rPr>
                <w:rFonts w:asciiTheme="minorHAnsi" w:hAnsiTheme="minorHAnsi"/>
                <w:b w:val="0"/>
                <w:bCs w:val="0"/>
                <w:iCs w:val="0"/>
                <w:color w:val="000000" w:themeColor="text1"/>
                <w:sz w:val="22"/>
                <w:szCs w:val="22"/>
                <w:lang w:val="en-US"/>
              </w:rPr>
            </w:pPr>
            <w:r w:rsidRPr="0076767F">
              <w:rPr>
                <w:rFonts w:asciiTheme="minorHAnsi" w:hAnsiTheme="minorHAnsi"/>
                <w:b w:val="0"/>
                <w:bCs w:val="0"/>
                <w:iCs w:val="0"/>
                <w:color w:val="000000" w:themeColor="text1"/>
                <w:sz w:val="22"/>
                <w:szCs w:val="22"/>
                <w:lang w:val="en-US"/>
              </w:rPr>
              <w:t>3</w:t>
            </w:r>
          </w:p>
        </w:tc>
        <w:tc>
          <w:tcPr>
            <w:tcW w:w="2970" w:type="dxa"/>
          </w:tcPr>
          <w:p w:rsidR="006948BE" w:rsidRPr="0076767F" w:rsidRDefault="006948BE" w:rsidP="00606C86">
            <w:pPr>
              <w:pStyle w:val="IS-Heading2"/>
              <w:numPr>
                <w:ilvl w:val="0"/>
                <w:numId w:val="0"/>
              </w:numPr>
              <w:ind w:left="936" w:hanging="936"/>
              <w:rPr>
                <w:rFonts w:asciiTheme="minorHAnsi" w:hAnsiTheme="minorHAnsi"/>
                <w:b w:val="0"/>
                <w:bCs w:val="0"/>
                <w:iCs w:val="0"/>
                <w:color w:val="000000" w:themeColor="text1"/>
                <w:sz w:val="22"/>
                <w:szCs w:val="22"/>
                <w:lang w:val="en-US"/>
              </w:rPr>
            </w:pPr>
            <w:proofErr w:type="spellStart"/>
            <w:r w:rsidRPr="0076767F">
              <w:rPr>
                <w:rFonts w:asciiTheme="minorHAnsi" w:hAnsiTheme="minorHAnsi"/>
                <w:b w:val="0"/>
                <w:bCs w:val="0"/>
                <w:iCs w:val="0"/>
                <w:color w:val="000000" w:themeColor="text1"/>
                <w:sz w:val="22"/>
                <w:szCs w:val="22"/>
                <w:lang w:val="en-US"/>
              </w:rPr>
              <w:t>Addons</w:t>
            </w:r>
            <w:proofErr w:type="spellEnd"/>
            <w:r w:rsidRPr="0076767F">
              <w:rPr>
                <w:rFonts w:asciiTheme="minorHAnsi" w:hAnsiTheme="minorHAnsi"/>
                <w:b w:val="0"/>
                <w:bCs w:val="0"/>
                <w:iCs w:val="0"/>
                <w:color w:val="000000" w:themeColor="text1"/>
                <w:sz w:val="22"/>
                <w:szCs w:val="22"/>
                <w:lang w:val="en-US"/>
              </w:rPr>
              <w:t xml:space="preserve"> Configuration</w:t>
            </w:r>
          </w:p>
        </w:tc>
        <w:tc>
          <w:tcPr>
            <w:tcW w:w="5519" w:type="dxa"/>
          </w:tcPr>
          <w:p w:rsidR="006948BE" w:rsidRPr="0076767F" w:rsidRDefault="006948BE" w:rsidP="006948BE">
            <w:pPr>
              <w:pStyle w:val="IS-Heading2"/>
              <w:numPr>
                <w:ilvl w:val="0"/>
                <w:numId w:val="0"/>
              </w:numPr>
              <w:ind w:left="936" w:hanging="936"/>
              <w:rPr>
                <w:rFonts w:asciiTheme="minorHAnsi" w:hAnsiTheme="minorHAnsi"/>
                <w:b w:val="0"/>
                <w:bCs w:val="0"/>
                <w:iCs w:val="0"/>
                <w:color w:val="000000" w:themeColor="text1"/>
                <w:sz w:val="22"/>
                <w:szCs w:val="22"/>
                <w:lang w:val="en-US"/>
              </w:rPr>
            </w:pPr>
            <w:r w:rsidRPr="0076767F">
              <w:rPr>
                <w:rFonts w:asciiTheme="minorHAnsi" w:hAnsiTheme="minorHAnsi"/>
                <w:b w:val="0"/>
                <w:bCs w:val="0"/>
                <w:iCs w:val="0"/>
                <w:color w:val="000000" w:themeColor="text1"/>
                <w:sz w:val="22"/>
                <w:szCs w:val="22"/>
                <w:lang w:val="en-US"/>
              </w:rPr>
              <w:t xml:space="preserve">Steps to install and configure the </w:t>
            </w:r>
            <w:proofErr w:type="spellStart"/>
            <w:r w:rsidRPr="0076767F">
              <w:rPr>
                <w:rFonts w:asciiTheme="minorHAnsi" w:hAnsiTheme="minorHAnsi"/>
                <w:b w:val="0"/>
                <w:bCs w:val="0"/>
                <w:iCs w:val="0"/>
                <w:color w:val="000000" w:themeColor="text1"/>
                <w:sz w:val="22"/>
                <w:szCs w:val="22"/>
                <w:lang w:val="en-US"/>
              </w:rPr>
              <w:t>addons</w:t>
            </w:r>
            <w:proofErr w:type="spellEnd"/>
            <w:r w:rsidRPr="0076767F">
              <w:rPr>
                <w:rFonts w:asciiTheme="minorHAnsi" w:hAnsiTheme="minorHAnsi"/>
                <w:b w:val="0"/>
                <w:bCs w:val="0"/>
                <w:iCs w:val="0"/>
                <w:color w:val="000000" w:themeColor="text1"/>
                <w:sz w:val="22"/>
                <w:szCs w:val="22"/>
                <w:lang w:val="en-US"/>
              </w:rPr>
              <w:t>/</w:t>
            </w:r>
            <w:proofErr w:type="spellStart"/>
            <w:r w:rsidRPr="0076767F">
              <w:rPr>
                <w:rFonts w:asciiTheme="minorHAnsi" w:hAnsiTheme="minorHAnsi"/>
                <w:b w:val="0"/>
                <w:bCs w:val="0"/>
                <w:iCs w:val="0"/>
                <w:color w:val="000000" w:themeColor="text1"/>
                <w:sz w:val="22"/>
                <w:szCs w:val="22"/>
                <w:lang w:val="en-US"/>
              </w:rPr>
              <w:t>assests</w:t>
            </w:r>
            <w:proofErr w:type="spellEnd"/>
            <w:r w:rsidRPr="0076767F">
              <w:rPr>
                <w:rFonts w:asciiTheme="minorHAnsi" w:hAnsiTheme="minorHAnsi"/>
                <w:b w:val="0"/>
                <w:bCs w:val="0"/>
                <w:iCs w:val="0"/>
                <w:color w:val="000000" w:themeColor="text1"/>
                <w:sz w:val="22"/>
                <w:szCs w:val="22"/>
                <w:lang w:val="en-US"/>
              </w:rPr>
              <w:t>.</w:t>
            </w:r>
          </w:p>
        </w:tc>
      </w:tr>
      <w:tr w:rsidR="00405D94" w:rsidRPr="0076767F" w:rsidTr="00DD427C">
        <w:tc>
          <w:tcPr>
            <w:tcW w:w="882" w:type="dxa"/>
          </w:tcPr>
          <w:p w:rsidR="00405D94" w:rsidRPr="0076767F" w:rsidRDefault="006948BE" w:rsidP="00DD427C">
            <w:pPr>
              <w:pStyle w:val="IS-Heading2"/>
              <w:numPr>
                <w:ilvl w:val="0"/>
                <w:numId w:val="0"/>
              </w:numPr>
              <w:ind w:left="936" w:hanging="936"/>
              <w:rPr>
                <w:rFonts w:asciiTheme="minorHAnsi" w:hAnsiTheme="minorHAnsi"/>
                <w:b w:val="0"/>
                <w:bCs w:val="0"/>
                <w:iCs w:val="0"/>
                <w:color w:val="000000" w:themeColor="text1"/>
                <w:sz w:val="22"/>
                <w:szCs w:val="22"/>
                <w:lang w:val="en-US"/>
              </w:rPr>
            </w:pPr>
            <w:r w:rsidRPr="0076767F">
              <w:rPr>
                <w:rFonts w:asciiTheme="minorHAnsi" w:hAnsiTheme="minorHAnsi"/>
                <w:b w:val="0"/>
                <w:bCs w:val="0"/>
                <w:iCs w:val="0"/>
                <w:color w:val="000000" w:themeColor="text1"/>
                <w:sz w:val="22"/>
                <w:szCs w:val="22"/>
                <w:lang w:val="en-US"/>
              </w:rPr>
              <w:t>4</w:t>
            </w:r>
          </w:p>
        </w:tc>
        <w:tc>
          <w:tcPr>
            <w:tcW w:w="2970" w:type="dxa"/>
          </w:tcPr>
          <w:p w:rsidR="00405D94" w:rsidRPr="0076767F" w:rsidRDefault="00405D94" w:rsidP="00DD427C">
            <w:pPr>
              <w:pStyle w:val="IS-Heading2"/>
              <w:numPr>
                <w:ilvl w:val="0"/>
                <w:numId w:val="0"/>
              </w:numPr>
              <w:ind w:left="936" w:hanging="936"/>
              <w:rPr>
                <w:rFonts w:asciiTheme="minorHAnsi" w:hAnsiTheme="minorHAnsi"/>
                <w:b w:val="0"/>
                <w:bCs w:val="0"/>
                <w:iCs w:val="0"/>
                <w:color w:val="000000" w:themeColor="text1"/>
                <w:sz w:val="22"/>
                <w:szCs w:val="22"/>
                <w:lang w:val="en-US"/>
              </w:rPr>
            </w:pPr>
            <w:r w:rsidRPr="0076767F">
              <w:rPr>
                <w:rFonts w:asciiTheme="minorHAnsi" w:hAnsiTheme="minorHAnsi"/>
                <w:b w:val="0"/>
                <w:bCs w:val="0"/>
                <w:iCs w:val="0"/>
                <w:color w:val="000000" w:themeColor="text1"/>
                <w:sz w:val="22"/>
                <w:szCs w:val="22"/>
                <w:lang w:val="en-US"/>
              </w:rPr>
              <w:t>Responsive UI changes</w:t>
            </w:r>
          </w:p>
        </w:tc>
        <w:tc>
          <w:tcPr>
            <w:tcW w:w="5519" w:type="dxa"/>
          </w:tcPr>
          <w:p w:rsidR="00405D94" w:rsidRPr="0076767F" w:rsidRDefault="00405D94" w:rsidP="00DD427C">
            <w:pPr>
              <w:pStyle w:val="IS-Heading2"/>
              <w:numPr>
                <w:ilvl w:val="0"/>
                <w:numId w:val="0"/>
              </w:numPr>
              <w:ind w:left="936" w:hanging="936"/>
              <w:rPr>
                <w:rFonts w:asciiTheme="minorHAnsi" w:hAnsiTheme="minorHAnsi"/>
                <w:b w:val="0"/>
                <w:bCs w:val="0"/>
                <w:iCs w:val="0"/>
                <w:color w:val="000000" w:themeColor="text1"/>
                <w:sz w:val="22"/>
                <w:szCs w:val="22"/>
                <w:lang w:val="en-US"/>
              </w:rPr>
            </w:pPr>
            <w:r w:rsidRPr="0076767F">
              <w:rPr>
                <w:rFonts w:asciiTheme="minorHAnsi" w:hAnsiTheme="minorHAnsi"/>
                <w:b w:val="0"/>
                <w:bCs w:val="0"/>
                <w:iCs w:val="0"/>
                <w:color w:val="000000" w:themeColor="text1"/>
                <w:sz w:val="22"/>
                <w:szCs w:val="22"/>
                <w:lang w:val="en-US"/>
              </w:rPr>
              <w:t>Step wise description to make the responsive UI.</w:t>
            </w:r>
          </w:p>
        </w:tc>
      </w:tr>
    </w:tbl>
    <w:p w:rsidR="00EF5948" w:rsidRPr="00B832BA" w:rsidRDefault="00EF5948" w:rsidP="00CF015A">
      <w:pPr>
        <w:pStyle w:val="IS-Heading1"/>
        <w:ind w:left="720" w:hanging="720"/>
        <w:rPr>
          <w:rFonts w:asciiTheme="minorHAnsi" w:hAnsiTheme="minorHAnsi"/>
          <w:lang w:val="en-US"/>
        </w:rPr>
      </w:pPr>
      <w:bookmarkStart w:id="34" w:name="_Toc442102785"/>
      <w:r w:rsidRPr="00B832BA">
        <w:rPr>
          <w:rFonts w:asciiTheme="minorHAnsi" w:hAnsiTheme="minorHAnsi"/>
          <w:lang w:val="en-US"/>
        </w:rPr>
        <w:lastRenderedPageBreak/>
        <w:t>Installation and Configuration</w:t>
      </w:r>
      <w:bookmarkEnd w:id="34"/>
    </w:p>
    <w:p w:rsidR="00EF5948" w:rsidRPr="00B832BA" w:rsidRDefault="00EF5948" w:rsidP="004B4688">
      <w:pPr>
        <w:pStyle w:val="IS-Heading2"/>
        <w:rPr>
          <w:rFonts w:asciiTheme="minorHAnsi" w:hAnsiTheme="minorHAnsi"/>
        </w:rPr>
      </w:pPr>
      <w:bookmarkStart w:id="35" w:name="_Toc442102786"/>
      <w:r w:rsidRPr="00B832BA">
        <w:rPr>
          <w:rFonts w:asciiTheme="minorHAnsi" w:hAnsiTheme="minorHAnsi"/>
        </w:rPr>
        <w:t xml:space="preserve">Installation steps </w:t>
      </w:r>
      <w:r w:rsidR="00FD3F2E" w:rsidRPr="00B832BA">
        <w:rPr>
          <w:rFonts w:asciiTheme="minorHAnsi" w:hAnsiTheme="minorHAnsi"/>
        </w:rPr>
        <w:t>of hybris 5.7</w:t>
      </w:r>
      <w:r w:rsidR="00C5634D" w:rsidRPr="00B832BA">
        <w:rPr>
          <w:rFonts w:asciiTheme="minorHAnsi" w:hAnsiTheme="minorHAnsi"/>
        </w:rPr>
        <w:t>.0</w:t>
      </w:r>
      <w:r w:rsidR="00FD3F2E" w:rsidRPr="00B832BA">
        <w:rPr>
          <w:rFonts w:asciiTheme="minorHAnsi" w:hAnsiTheme="minorHAnsi"/>
        </w:rPr>
        <w:t>.0</w:t>
      </w:r>
      <w:bookmarkEnd w:id="35"/>
    </w:p>
    <w:p w:rsidR="00FD3F2E" w:rsidRPr="00B832BA" w:rsidRDefault="001C7142" w:rsidP="00D00FD0">
      <w:pPr>
        <w:pStyle w:val="ListParagraph"/>
        <w:numPr>
          <w:ilvl w:val="0"/>
          <w:numId w:val="26"/>
        </w:numPr>
        <w:spacing w:after="200"/>
        <w:contextualSpacing/>
        <w:jc w:val="both"/>
        <w:rPr>
          <w:rFonts w:asciiTheme="minorHAnsi" w:hAnsiTheme="minorHAnsi"/>
        </w:rPr>
      </w:pPr>
      <w:r w:rsidRPr="00B832BA">
        <w:rPr>
          <w:rFonts w:asciiTheme="minorHAnsi" w:hAnsiTheme="minorHAnsi"/>
        </w:rPr>
        <w:t>Download and u</w:t>
      </w:r>
      <w:r w:rsidR="00FD3F2E" w:rsidRPr="00B832BA">
        <w:rPr>
          <w:rFonts w:asciiTheme="minorHAnsi" w:hAnsiTheme="minorHAnsi"/>
        </w:rPr>
        <w:t xml:space="preserve">nzip </w:t>
      </w:r>
      <w:r w:rsidRPr="00B832BA">
        <w:rPr>
          <w:rFonts w:asciiTheme="minorHAnsi" w:hAnsiTheme="minorHAnsi"/>
        </w:rPr>
        <w:t xml:space="preserve">the </w:t>
      </w:r>
      <w:r w:rsidR="00FD3F2E" w:rsidRPr="00B832BA">
        <w:rPr>
          <w:rFonts w:asciiTheme="minorHAnsi" w:hAnsiTheme="minorHAnsi"/>
          <w:b/>
        </w:rPr>
        <w:t>hybris-commerce-suite-5.7.0.0.zip</w:t>
      </w:r>
      <w:r w:rsidR="00D07ADD" w:rsidRPr="00B832BA">
        <w:rPr>
          <w:rFonts w:asciiTheme="minorHAnsi" w:hAnsiTheme="minorHAnsi"/>
        </w:rPr>
        <w:t xml:space="preserve"> from hybris wiki.</w:t>
      </w:r>
    </w:p>
    <w:p w:rsidR="00EE04D4" w:rsidRPr="00B832BA" w:rsidRDefault="00EE04D4" w:rsidP="00D00FD0">
      <w:pPr>
        <w:pStyle w:val="ListParagraph"/>
        <w:numPr>
          <w:ilvl w:val="0"/>
          <w:numId w:val="26"/>
        </w:numPr>
        <w:spacing w:after="200"/>
        <w:contextualSpacing/>
        <w:jc w:val="both"/>
        <w:rPr>
          <w:rFonts w:asciiTheme="minorHAnsi" w:hAnsiTheme="minorHAnsi"/>
        </w:rPr>
      </w:pPr>
      <w:r w:rsidRPr="00B832BA">
        <w:rPr>
          <w:rFonts w:asciiTheme="minorHAnsi" w:hAnsiTheme="minorHAnsi"/>
        </w:rPr>
        <w:t>Navigate to the ${HYBRIS_BIN_DIR}/</w:t>
      </w:r>
      <w:r w:rsidRPr="00B832BA">
        <w:rPr>
          <w:rFonts w:asciiTheme="minorHAnsi" w:hAnsiTheme="minorHAnsi"/>
          <w:b/>
        </w:rPr>
        <w:t>platform</w:t>
      </w:r>
      <w:r w:rsidRPr="00B832BA">
        <w:rPr>
          <w:rFonts w:asciiTheme="minorHAnsi" w:hAnsiTheme="minorHAnsi"/>
        </w:rPr>
        <w:t> directory</w:t>
      </w:r>
      <w:r w:rsidR="00B705BC" w:rsidRPr="00B832BA">
        <w:rPr>
          <w:rFonts w:asciiTheme="minorHAnsi" w:hAnsiTheme="minorHAnsi"/>
        </w:rPr>
        <w:t>,</w:t>
      </w:r>
      <w:r w:rsidRPr="00B832BA">
        <w:rPr>
          <w:rFonts w:asciiTheme="minorHAnsi" w:hAnsiTheme="minorHAnsi"/>
        </w:rPr>
        <w:t xml:space="preserve"> </w:t>
      </w:r>
      <w:r w:rsidR="00B705BC" w:rsidRPr="00B832BA">
        <w:rPr>
          <w:rFonts w:asciiTheme="minorHAnsi" w:hAnsiTheme="minorHAnsi"/>
        </w:rPr>
        <w:t>s</w:t>
      </w:r>
      <w:r w:rsidRPr="00B832BA">
        <w:rPr>
          <w:rFonts w:asciiTheme="minorHAnsi" w:hAnsiTheme="minorHAnsi"/>
        </w:rPr>
        <w:t>et</w:t>
      </w:r>
      <w:r w:rsidR="00F36F12">
        <w:rPr>
          <w:rFonts w:asciiTheme="minorHAnsi" w:hAnsiTheme="minorHAnsi"/>
        </w:rPr>
        <w:t xml:space="preserve"> </w:t>
      </w:r>
      <w:proofErr w:type="spellStart"/>
      <w:r w:rsidRPr="00B832BA">
        <w:rPr>
          <w:rFonts w:asciiTheme="minorHAnsi" w:hAnsiTheme="minorHAnsi"/>
        </w:rPr>
        <w:t>ant</w:t>
      </w:r>
      <w:proofErr w:type="spellEnd"/>
      <w:r w:rsidRPr="00B832BA">
        <w:rPr>
          <w:rFonts w:asciiTheme="minorHAnsi" w:hAnsiTheme="minorHAnsi"/>
        </w:rPr>
        <w:t> environment by entering the following command:</w:t>
      </w:r>
    </w:p>
    <w:p w:rsidR="00205A08" w:rsidRPr="00205A08" w:rsidRDefault="00EE04D4" w:rsidP="00205A08">
      <w:pPr>
        <w:pStyle w:val="ListParagraph"/>
        <w:numPr>
          <w:ilvl w:val="0"/>
          <w:numId w:val="19"/>
        </w:numPr>
        <w:jc w:val="both"/>
        <w:rPr>
          <w:rFonts w:asciiTheme="minorHAnsi" w:hAnsiTheme="minorHAnsi"/>
        </w:rPr>
      </w:pPr>
      <w:r w:rsidRPr="00B832BA">
        <w:rPr>
          <w:rFonts w:asciiTheme="minorHAnsi" w:hAnsiTheme="minorHAnsi"/>
        </w:rPr>
        <w:t>On Windows: </w:t>
      </w:r>
      <w:r w:rsidRPr="00B832BA">
        <w:rPr>
          <w:rFonts w:asciiTheme="minorHAnsi" w:hAnsiTheme="minorHAnsi"/>
          <w:b/>
        </w:rPr>
        <w:t>setantenv</w:t>
      </w:r>
      <w:r w:rsidRPr="00B832BA">
        <w:rPr>
          <w:rFonts w:asciiTheme="minorHAnsi" w:hAnsiTheme="minorHAnsi"/>
        </w:rPr>
        <w:t>.bat</w:t>
      </w:r>
    </w:p>
    <w:p w:rsidR="00EE04D4" w:rsidRPr="00B832BA" w:rsidRDefault="000C3AF1" w:rsidP="00D00FD0">
      <w:pPr>
        <w:pStyle w:val="ListParagraph"/>
        <w:numPr>
          <w:ilvl w:val="0"/>
          <w:numId w:val="19"/>
        </w:numPr>
        <w:jc w:val="both"/>
        <w:rPr>
          <w:rFonts w:asciiTheme="minorHAnsi" w:hAnsiTheme="minorHAnsi"/>
        </w:rPr>
      </w:pPr>
      <w:r>
        <w:rPr>
          <w:rFonts w:asciiTheme="minorHAnsi" w:hAnsiTheme="minorHAnsi"/>
        </w:rPr>
        <w:t>On Linux</w:t>
      </w:r>
      <w:r w:rsidR="00213D8E">
        <w:rPr>
          <w:rFonts w:asciiTheme="minorHAnsi" w:hAnsiTheme="minorHAnsi"/>
        </w:rPr>
        <w:t xml:space="preserve"> or Mac</w:t>
      </w:r>
      <w:proofErr w:type="gramStart"/>
      <w:r w:rsidR="00213D8E">
        <w:rPr>
          <w:rFonts w:asciiTheme="minorHAnsi" w:hAnsiTheme="minorHAnsi"/>
        </w:rPr>
        <w:t xml:space="preserve">: </w:t>
      </w:r>
      <w:r w:rsidR="00213D8E" w:rsidRPr="00213D8E">
        <w:rPr>
          <w:rFonts w:asciiTheme="minorHAnsi" w:hAnsiTheme="minorHAnsi"/>
          <w:b/>
        </w:rPr>
        <w:t>.</w:t>
      </w:r>
      <w:proofErr w:type="gramEnd"/>
      <w:r w:rsidR="00213D8E" w:rsidRPr="00213D8E">
        <w:rPr>
          <w:rFonts w:asciiTheme="minorHAnsi" w:hAnsiTheme="minorHAnsi"/>
          <w:b/>
        </w:rPr>
        <w:t xml:space="preserve"> ./setantenv.sh</w:t>
      </w:r>
      <w:ins w:id="36" w:author="derathor" w:date="2016-02-01T12:09:00Z">
        <w:r w:rsidR="00FA76BE">
          <w:rPr>
            <w:rFonts w:asciiTheme="minorHAnsi" w:hAnsiTheme="minorHAnsi"/>
          </w:rPr>
          <w:t xml:space="preserve">  </w:t>
        </w:r>
      </w:ins>
    </w:p>
    <w:p w:rsidR="00CC5859" w:rsidRPr="00B832BA" w:rsidRDefault="00CC5859" w:rsidP="00D00FD0">
      <w:pPr>
        <w:pStyle w:val="ListParagraph"/>
        <w:numPr>
          <w:ilvl w:val="0"/>
          <w:numId w:val="26"/>
        </w:numPr>
        <w:spacing w:after="200"/>
        <w:contextualSpacing/>
        <w:jc w:val="both"/>
        <w:rPr>
          <w:rFonts w:asciiTheme="minorHAnsi" w:hAnsiTheme="minorHAnsi"/>
        </w:rPr>
      </w:pPr>
      <w:r w:rsidRPr="00B832BA">
        <w:rPr>
          <w:rFonts w:asciiTheme="minorHAnsi" w:hAnsiTheme="minorHAnsi"/>
        </w:rPr>
        <w:t xml:space="preserve">Run the ant </w:t>
      </w:r>
      <w:r w:rsidRPr="00B832BA">
        <w:rPr>
          <w:rFonts w:asciiTheme="minorHAnsi" w:hAnsiTheme="minorHAnsi"/>
          <w:b/>
        </w:rPr>
        <w:t>modulegen</w:t>
      </w:r>
      <w:r w:rsidRPr="00B832BA">
        <w:rPr>
          <w:rFonts w:asciiTheme="minorHAnsi" w:hAnsiTheme="minorHAnsi"/>
        </w:rPr>
        <w:t> command and adjust the input.name and </w:t>
      </w:r>
      <w:proofErr w:type="spellStart"/>
      <w:r w:rsidRPr="00B832BA">
        <w:rPr>
          <w:rFonts w:asciiTheme="minorHAnsi" w:hAnsiTheme="minorHAnsi"/>
        </w:rPr>
        <w:t>input.package</w:t>
      </w:r>
      <w:proofErr w:type="spellEnd"/>
      <w:r w:rsidRPr="00B832BA">
        <w:rPr>
          <w:rFonts w:asciiTheme="minorHAnsi" w:hAnsiTheme="minorHAnsi"/>
        </w:rPr>
        <w:t> parameters, as follows:</w:t>
      </w:r>
    </w:p>
    <w:tbl>
      <w:tblPr>
        <w:tblStyle w:val="TableGrid"/>
        <w:tblW w:w="0" w:type="auto"/>
        <w:tblInd w:w="1908" w:type="dxa"/>
        <w:tblLook w:val="04A0"/>
      </w:tblPr>
      <w:tblGrid>
        <w:gridCol w:w="7740"/>
      </w:tblGrid>
      <w:tr w:rsidR="00CC5859" w:rsidRPr="00B832BA" w:rsidTr="002D2AD0">
        <w:trPr>
          <w:trHeight w:val="660"/>
        </w:trPr>
        <w:tc>
          <w:tcPr>
            <w:tcW w:w="7740" w:type="dxa"/>
          </w:tcPr>
          <w:p w:rsidR="00CC5859" w:rsidRPr="00B832BA" w:rsidRDefault="00CC5859" w:rsidP="00997066">
            <w:pPr>
              <w:pStyle w:val="ListParagraph"/>
              <w:spacing w:before="120"/>
              <w:ind w:left="0"/>
              <w:jc w:val="center"/>
              <w:rPr>
                <w:rStyle w:val="HTMLCode"/>
                <w:rFonts w:asciiTheme="minorHAnsi" w:eastAsia="Calibri" w:hAnsiTheme="minorHAnsi"/>
                <w:b/>
                <w:bCs/>
                <w:color w:val="333333"/>
              </w:rPr>
            </w:pPr>
            <w:r w:rsidRPr="00B832BA">
              <w:rPr>
                <w:rFonts w:asciiTheme="minorHAnsi" w:hAnsiTheme="minorHAnsi"/>
                <w:sz w:val="20"/>
                <w:szCs w:val="20"/>
              </w:rPr>
              <w:t xml:space="preserve">ant </w:t>
            </w:r>
            <w:proofErr w:type="spellStart"/>
            <w:r w:rsidRPr="00B832BA">
              <w:rPr>
                <w:rFonts w:asciiTheme="minorHAnsi" w:hAnsiTheme="minorHAnsi"/>
                <w:sz w:val="20"/>
                <w:szCs w:val="20"/>
              </w:rPr>
              <w:t>modulegen</w:t>
            </w:r>
            <w:proofErr w:type="spellEnd"/>
            <w:r w:rsidRPr="00B832BA">
              <w:rPr>
                <w:rFonts w:asciiTheme="minorHAnsi" w:hAnsiTheme="minorHAnsi"/>
                <w:sz w:val="20"/>
                <w:szCs w:val="20"/>
              </w:rPr>
              <w:t xml:space="preserve"> -</w:t>
            </w:r>
            <w:proofErr w:type="spellStart"/>
            <w:r w:rsidRPr="00B832BA">
              <w:rPr>
                <w:rFonts w:asciiTheme="minorHAnsi" w:hAnsiTheme="minorHAnsi"/>
                <w:sz w:val="20"/>
                <w:szCs w:val="20"/>
              </w:rPr>
              <w:t>Dinput.module</w:t>
            </w:r>
            <w:proofErr w:type="spellEnd"/>
            <w:r w:rsidRPr="00B832BA">
              <w:rPr>
                <w:rFonts w:asciiTheme="minorHAnsi" w:hAnsiTheme="minorHAnsi"/>
                <w:sz w:val="20"/>
                <w:szCs w:val="20"/>
              </w:rPr>
              <w:t>=accelerator -</w:t>
            </w:r>
            <w:proofErr w:type="spellStart"/>
            <w:r w:rsidRPr="00B832BA">
              <w:rPr>
                <w:rFonts w:asciiTheme="minorHAnsi" w:hAnsiTheme="minorHAnsi"/>
                <w:sz w:val="20"/>
                <w:szCs w:val="20"/>
              </w:rPr>
              <w:t>Dinput.name</w:t>
            </w:r>
            <w:proofErr w:type="spellEnd"/>
            <w:r w:rsidRPr="00B832BA">
              <w:rPr>
                <w:rFonts w:asciiTheme="minorHAnsi" w:hAnsiTheme="minorHAnsi"/>
                <w:sz w:val="20"/>
                <w:szCs w:val="20"/>
              </w:rPr>
              <w:t>= b2bassets -</w:t>
            </w:r>
            <w:proofErr w:type="spellStart"/>
            <w:r w:rsidRPr="00B832BA">
              <w:rPr>
                <w:rFonts w:asciiTheme="minorHAnsi" w:hAnsiTheme="minorHAnsi"/>
                <w:sz w:val="20"/>
                <w:szCs w:val="20"/>
              </w:rPr>
              <w:t>Dinput.package</w:t>
            </w:r>
            <w:proofErr w:type="spellEnd"/>
            <w:r w:rsidRPr="00B832BA">
              <w:rPr>
                <w:rFonts w:asciiTheme="minorHAnsi" w:hAnsiTheme="minorHAnsi"/>
                <w:sz w:val="20"/>
                <w:szCs w:val="20"/>
              </w:rPr>
              <w:t>= com.capgemini.b2bassets -</w:t>
            </w:r>
            <w:proofErr w:type="spellStart"/>
            <w:r w:rsidRPr="00B832BA">
              <w:rPr>
                <w:rFonts w:asciiTheme="minorHAnsi" w:hAnsiTheme="minorHAnsi"/>
                <w:sz w:val="20"/>
                <w:szCs w:val="20"/>
              </w:rPr>
              <w:t>Dinput.template</w:t>
            </w:r>
            <w:proofErr w:type="spellEnd"/>
            <w:r w:rsidRPr="00B832BA">
              <w:rPr>
                <w:rFonts w:asciiTheme="minorHAnsi" w:hAnsiTheme="minorHAnsi"/>
                <w:sz w:val="20"/>
                <w:szCs w:val="20"/>
              </w:rPr>
              <w:t>=develop</w:t>
            </w:r>
          </w:p>
        </w:tc>
      </w:tr>
    </w:tbl>
    <w:p w:rsidR="00CC5859" w:rsidRPr="00B832BA" w:rsidRDefault="00CC5859" w:rsidP="0015221B">
      <w:pPr>
        <w:ind w:left="1080"/>
        <w:jc w:val="both"/>
        <w:rPr>
          <w:rStyle w:val="HTMLCode"/>
          <w:rFonts w:asciiTheme="minorHAnsi" w:eastAsia="Calibri" w:hAnsiTheme="minorHAnsi"/>
          <w:b/>
          <w:bCs/>
          <w:color w:val="333333"/>
          <w:szCs w:val="22"/>
        </w:rPr>
      </w:pPr>
    </w:p>
    <w:p w:rsidR="009C6FE0" w:rsidRPr="00B832BA" w:rsidRDefault="00D153F5" w:rsidP="00D00FD0">
      <w:pPr>
        <w:pStyle w:val="ListParagraph"/>
        <w:numPr>
          <w:ilvl w:val="1"/>
          <w:numId w:val="18"/>
        </w:numPr>
        <w:jc w:val="both"/>
        <w:rPr>
          <w:rFonts w:asciiTheme="minorHAnsi" w:hAnsiTheme="minorHAnsi"/>
          <w:highlight w:val="yellow"/>
        </w:rPr>
      </w:pPr>
      <w:r w:rsidRPr="00B832BA">
        <w:rPr>
          <w:rFonts w:asciiTheme="minorHAnsi" w:hAnsiTheme="minorHAnsi"/>
          <w:highlight w:val="yellow"/>
        </w:rPr>
        <w:t xml:space="preserve">For </w:t>
      </w:r>
      <w:r w:rsidR="009C6FE0" w:rsidRPr="00B832BA">
        <w:rPr>
          <w:rFonts w:asciiTheme="minorHAnsi" w:hAnsiTheme="minorHAnsi"/>
          <w:highlight w:val="yellow"/>
        </w:rPr>
        <w:t>b2bassets</w:t>
      </w:r>
      <w:r w:rsidR="00FC5198" w:rsidRPr="00B832BA">
        <w:rPr>
          <w:rFonts w:asciiTheme="minorHAnsi" w:hAnsiTheme="minorHAnsi"/>
          <w:highlight w:val="yellow"/>
        </w:rPr>
        <w:t xml:space="preserve"> </w:t>
      </w:r>
      <w:r w:rsidR="00F06FA2" w:rsidRPr="00B832BA">
        <w:rPr>
          <w:rFonts w:asciiTheme="minorHAnsi" w:hAnsiTheme="minorHAnsi"/>
          <w:highlight w:val="yellow"/>
        </w:rPr>
        <w:t>(</w:t>
      </w:r>
      <w:r w:rsidR="00F06FA2" w:rsidRPr="00B832BA">
        <w:rPr>
          <w:rFonts w:asciiTheme="minorHAnsi" w:hAnsiTheme="minorHAnsi"/>
          <w:b/>
          <w:highlight w:val="yellow"/>
        </w:rPr>
        <w:t>Powertools</w:t>
      </w:r>
      <w:r w:rsidR="006E5D51" w:rsidRPr="00B832BA">
        <w:rPr>
          <w:rFonts w:asciiTheme="minorHAnsi" w:hAnsiTheme="minorHAnsi"/>
          <w:highlight w:val="yellow"/>
        </w:rPr>
        <w:t>) store</w:t>
      </w:r>
      <w:r w:rsidR="00FC5198" w:rsidRPr="00B832BA">
        <w:rPr>
          <w:rFonts w:asciiTheme="minorHAnsi" w:hAnsiTheme="minorHAnsi"/>
          <w:highlight w:val="yellow"/>
        </w:rPr>
        <w:t xml:space="preserve"> up </w:t>
      </w:r>
      <w:r w:rsidR="00F06FA2" w:rsidRPr="00B832BA">
        <w:rPr>
          <w:rFonts w:asciiTheme="minorHAnsi" w:hAnsiTheme="minorHAnsi"/>
          <w:highlight w:val="yellow"/>
        </w:rPr>
        <w:t xml:space="preserve">refer point no. </w:t>
      </w:r>
      <w:r w:rsidR="006E5D51" w:rsidRPr="00B832BA">
        <w:rPr>
          <w:rFonts w:asciiTheme="minorHAnsi" w:hAnsiTheme="minorHAnsi"/>
          <w:b/>
          <w:color w:val="009BCC" w:themeColor="text2"/>
          <w:highlight w:val="yellow"/>
        </w:rPr>
        <w:t>2.2</w:t>
      </w:r>
      <w:r w:rsidR="006E5D51" w:rsidRPr="00B832BA">
        <w:rPr>
          <w:rFonts w:asciiTheme="minorHAnsi" w:hAnsiTheme="minorHAnsi"/>
          <w:highlight w:val="yellow"/>
        </w:rPr>
        <w:t xml:space="preserve"> </w:t>
      </w:r>
      <w:r w:rsidR="00794EBD" w:rsidRPr="00B832BA">
        <w:rPr>
          <w:rFonts w:asciiTheme="minorHAnsi" w:hAnsiTheme="minorHAnsi"/>
          <w:highlight w:val="yellow"/>
        </w:rPr>
        <w:t xml:space="preserve">and </w:t>
      </w:r>
      <w:r w:rsidR="005C045A" w:rsidRPr="00B832BA">
        <w:rPr>
          <w:rFonts w:asciiTheme="minorHAnsi" w:hAnsiTheme="minorHAnsi"/>
          <w:highlight w:val="yellow"/>
        </w:rPr>
        <w:t xml:space="preserve">find </w:t>
      </w:r>
      <w:r w:rsidR="00101374" w:rsidRPr="00B832BA">
        <w:rPr>
          <w:rFonts w:asciiTheme="minorHAnsi" w:hAnsiTheme="minorHAnsi"/>
          <w:highlight w:val="yellow"/>
        </w:rPr>
        <w:t xml:space="preserve">the </w:t>
      </w:r>
      <w:r w:rsidR="006E5D51" w:rsidRPr="00B832BA">
        <w:rPr>
          <w:rFonts w:asciiTheme="minorHAnsi" w:hAnsiTheme="minorHAnsi"/>
          <w:highlight w:val="yellow"/>
        </w:rPr>
        <w:t>file</w:t>
      </w:r>
      <w:r w:rsidR="00F06FA2" w:rsidRPr="00B832BA">
        <w:rPr>
          <w:rFonts w:asciiTheme="minorHAnsi" w:hAnsiTheme="minorHAnsi"/>
          <w:highlight w:val="yellow"/>
        </w:rPr>
        <w:t xml:space="preserve"> changes.</w:t>
      </w:r>
    </w:p>
    <w:p w:rsidR="00A04D58" w:rsidRPr="00B832BA" w:rsidRDefault="00A04D58" w:rsidP="00D00FD0">
      <w:pPr>
        <w:pStyle w:val="ListParagraph"/>
        <w:numPr>
          <w:ilvl w:val="0"/>
          <w:numId w:val="26"/>
        </w:numPr>
        <w:spacing w:after="200"/>
        <w:contextualSpacing/>
        <w:jc w:val="both"/>
        <w:rPr>
          <w:rFonts w:asciiTheme="minorHAnsi" w:hAnsiTheme="minorHAnsi"/>
        </w:rPr>
      </w:pPr>
      <w:r w:rsidRPr="00B832BA">
        <w:rPr>
          <w:rFonts w:asciiTheme="minorHAnsi" w:hAnsiTheme="minorHAnsi"/>
        </w:rPr>
        <w:t>Open the {HYBRIS_HOME}/installer/recipes/</w:t>
      </w:r>
      <w:r w:rsidRPr="00B832BA">
        <w:rPr>
          <w:rFonts w:asciiTheme="minorHAnsi" w:hAnsiTheme="minorHAnsi"/>
          <w:b/>
        </w:rPr>
        <w:t>b2b_acc_plus/build.gradle</w:t>
      </w:r>
      <w:r w:rsidRPr="00B832BA">
        <w:rPr>
          <w:rFonts w:asciiTheme="minorHAnsi" w:hAnsiTheme="minorHAnsi"/>
        </w:rPr>
        <w:t> file with a text editor</w:t>
      </w:r>
    </w:p>
    <w:p w:rsidR="00EE04D4" w:rsidRPr="00B832BA" w:rsidRDefault="00A04D58" w:rsidP="00D00FD0">
      <w:pPr>
        <w:pStyle w:val="ListParagraph"/>
        <w:numPr>
          <w:ilvl w:val="0"/>
          <w:numId w:val="26"/>
        </w:numPr>
        <w:spacing w:after="200"/>
        <w:contextualSpacing/>
        <w:jc w:val="both"/>
        <w:rPr>
          <w:rFonts w:asciiTheme="minorHAnsi" w:hAnsiTheme="minorHAnsi"/>
        </w:rPr>
      </w:pPr>
      <w:r w:rsidRPr="00B832BA">
        <w:rPr>
          <w:rFonts w:asciiTheme="minorHAnsi" w:hAnsiTheme="minorHAnsi"/>
        </w:rPr>
        <w:t>Replace all occurrences of </w:t>
      </w:r>
      <w:proofErr w:type="spellStart"/>
      <w:r w:rsidRPr="00B832BA">
        <w:rPr>
          <w:rFonts w:asciiTheme="minorHAnsi" w:hAnsiTheme="minorHAnsi"/>
          <w:b/>
        </w:rPr>
        <w:t>yaccelerator</w:t>
      </w:r>
      <w:proofErr w:type="spellEnd"/>
      <w:r w:rsidRPr="00B832BA">
        <w:rPr>
          <w:rFonts w:asciiTheme="minorHAnsi" w:hAnsiTheme="minorHAnsi"/>
        </w:rPr>
        <w:t> with </w:t>
      </w:r>
      <w:r w:rsidRPr="00B832BA">
        <w:rPr>
          <w:rFonts w:asciiTheme="minorHAnsi" w:hAnsiTheme="minorHAnsi"/>
          <w:b/>
        </w:rPr>
        <w:t>b2bassests</w:t>
      </w:r>
      <w:r w:rsidRPr="00B832BA">
        <w:rPr>
          <w:rFonts w:asciiTheme="minorHAnsi" w:hAnsiTheme="minorHAnsi"/>
        </w:rPr>
        <w:t> and save the file.</w:t>
      </w:r>
    </w:p>
    <w:p w:rsidR="00483FEA" w:rsidRPr="00B832BA" w:rsidRDefault="00483FEA" w:rsidP="00D00FD0">
      <w:pPr>
        <w:pStyle w:val="ListParagraph"/>
        <w:numPr>
          <w:ilvl w:val="0"/>
          <w:numId w:val="26"/>
        </w:numPr>
        <w:spacing w:after="200"/>
        <w:contextualSpacing/>
        <w:jc w:val="both"/>
        <w:rPr>
          <w:rFonts w:asciiTheme="minorHAnsi" w:hAnsiTheme="minorHAnsi"/>
        </w:rPr>
      </w:pPr>
      <w:r w:rsidRPr="00B832BA">
        <w:rPr>
          <w:rFonts w:asciiTheme="minorHAnsi" w:hAnsiTheme="minorHAnsi"/>
        </w:rPr>
        <w:t xml:space="preserve">Also add </w:t>
      </w:r>
      <w:r w:rsidR="00E2323C" w:rsidRPr="00B832BA">
        <w:rPr>
          <w:rFonts w:asciiTheme="minorHAnsi" w:hAnsiTheme="minorHAnsi"/>
        </w:rPr>
        <w:t>some</w:t>
      </w:r>
      <w:r w:rsidRPr="00B832BA">
        <w:rPr>
          <w:rFonts w:asciiTheme="minorHAnsi" w:hAnsiTheme="minorHAnsi"/>
        </w:rPr>
        <w:t xml:space="preserve"> properties</w:t>
      </w:r>
      <w:r w:rsidR="006160A8" w:rsidRPr="00B832BA">
        <w:rPr>
          <w:rFonts w:asciiTheme="minorHAnsi" w:hAnsiTheme="minorHAnsi"/>
        </w:rPr>
        <w:t xml:space="preserve"> in {HYBRIS_HOME}/installer/recipes/</w:t>
      </w:r>
      <w:r w:rsidR="006160A8" w:rsidRPr="00B832BA">
        <w:rPr>
          <w:rFonts w:asciiTheme="minorHAnsi" w:hAnsiTheme="minorHAnsi"/>
          <w:b/>
        </w:rPr>
        <w:t>b2b_acc_plus/</w:t>
      </w:r>
      <w:proofErr w:type="spellStart"/>
      <w:r w:rsidR="006160A8" w:rsidRPr="00B832BA">
        <w:rPr>
          <w:rFonts w:asciiTheme="minorHAnsi" w:hAnsiTheme="minorHAnsi"/>
          <w:b/>
        </w:rPr>
        <w:t>build.gradle</w:t>
      </w:r>
      <w:proofErr w:type="spellEnd"/>
      <w:r w:rsidR="006160A8" w:rsidRPr="00B832BA">
        <w:rPr>
          <w:rFonts w:asciiTheme="minorHAnsi" w:hAnsiTheme="minorHAnsi"/>
        </w:rPr>
        <w:t> file</w:t>
      </w:r>
    </w:p>
    <w:p w:rsidR="00E2323C" w:rsidRPr="00B832BA" w:rsidRDefault="00E2323C" w:rsidP="00D00FD0">
      <w:pPr>
        <w:pStyle w:val="ListParagraph"/>
        <w:numPr>
          <w:ilvl w:val="0"/>
          <w:numId w:val="22"/>
        </w:numPr>
        <w:spacing w:after="200"/>
        <w:ind w:left="1800"/>
        <w:contextualSpacing/>
        <w:jc w:val="both"/>
        <w:rPr>
          <w:rFonts w:asciiTheme="minorHAnsi" w:hAnsiTheme="minorHAnsi"/>
        </w:rPr>
      </w:pPr>
      <w:r w:rsidRPr="00B832BA">
        <w:rPr>
          <w:rFonts w:asciiTheme="minorHAnsi" w:hAnsiTheme="minorHAnsi"/>
        </w:rPr>
        <w:t>MySql</w:t>
      </w:r>
      <w:r w:rsidR="00281F88" w:rsidRPr="00B832BA">
        <w:rPr>
          <w:rFonts w:asciiTheme="minorHAnsi" w:hAnsiTheme="minorHAnsi"/>
        </w:rPr>
        <w:t xml:space="preserve"> related</w:t>
      </w:r>
      <w:r w:rsidRPr="00B832BA">
        <w:rPr>
          <w:rFonts w:asciiTheme="minorHAnsi" w:hAnsiTheme="minorHAnsi"/>
        </w:rPr>
        <w:t xml:space="preserve"> Properties :</w:t>
      </w:r>
    </w:p>
    <w:p w:rsidR="00483FEA" w:rsidRPr="00B832BA" w:rsidRDefault="00483FEA" w:rsidP="00D00FD0">
      <w:pPr>
        <w:pStyle w:val="ListParagraph"/>
        <w:numPr>
          <w:ilvl w:val="0"/>
          <w:numId w:val="24"/>
        </w:numPr>
        <w:spacing w:after="200"/>
        <w:ind w:left="2520"/>
        <w:contextualSpacing/>
        <w:jc w:val="both"/>
        <w:rPr>
          <w:rFonts w:asciiTheme="minorHAnsi" w:hAnsiTheme="minorHAnsi"/>
        </w:rPr>
      </w:pPr>
      <w:r w:rsidRPr="00B832BA">
        <w:rPr>
          <w:rFonts w:asciiTheme="minorHAnsi" w:hAnsiTheme="minorHAnsi"/>
        </w:rPr>
        <w:t>property 'db.url', '</w:t>
      </w:r>
      <w:proofErr w:type="spellStart"/>
      <w:r w:rsidRPr="00B832BA">
        <w:rPr>
          <w:rFonts w:asciiTheme="minorHAnsi" w:hAnsiTheme="minorHAnsi"/>
        </w:rPr>
        <w:t>jdbc:mysql</w:t>
      </w:r>
      <w:proofErr w:type="spellEnd"/>
      <w:r w:rsidRPr="00B832BA">
        <w:rPr>
          <w:rFonts w:asciiTheme="minorHAnsi" w:hAnsiTheme="minorHAnsi"/>
        </w:rPr>
        <w:t>://</w:t>
      </w:r>
      <w:proofErr w:type="spellStart"/>
      <w:r w:rsidRPr="00B832BA">
        <w:rPr>
          <w:rFonts w:asciiTheme="minorHAnsi" w:hAnsiTheme="minorHAnsi"/>
        </w:rPr>
        <w:t>localhost</w:t>
      </w:r>
      <w:proofErr w:type="spellEnd"/>
      <w:r w:rsidRPr="00B832BA">
        <w:rPr>
          <w:rFonts w:asciiTheme="minorHAnsi" w:hAnsiTheme="minorHAnsi"/>
        </w:rPr>
        <w:t>/hybris57'</w:t>
      </w:r>
    </w:p>
    <w:p w:rsidR="00483FEA" w:rsidRPr="00B832BA" w:rsidRDefault="00483FEA" w:rsidP="00D00FD0">
      <w:pPr>
        <w:pStyle w:val="ListParagraph"/>
        <w:numPr>
          <w:ilvl w:val="0"/>
          <w:numId w:val="23"/>
        </w:numPr>
        <w:tabs>
          <w:tab w:val="left" w:pos="1800"/>
        </w:tabs>
        <w:spacing w:line="188" w:lineRule="atLeast"/>
        <w:ind w:left="2520"/>
        <w:contextualSpacing/>
        <w:jc w:val="both"/>
        <w:rPr>
          <w:rFonts w:asciiTheme="minorHAnsi" w:hAnsiTheme="minorHAnsi"/>
        </w:rPr>
      </w:pPr>
      <w:r w:rsidRPr="00B832BA">
        <w:rPr>
          <w:rFonts w:asciiTheme="minorHAnsi" w:hAnsiTheme="minorHAnsi"/>
        </w:rPr>
        <w:t>property '</w:t>
      </w:r>
      <w:proofErr w:type="spellStart"/>
      <w:r w:rsidRPr="00B832BA">
        <w:rPr>
          <w:rFonts w:asciiTheme="minorHAnsi" w:hAnsiTheme="minorHAnsi"/>
        </w:rPr>
        <w:t>db.driver</w:t>
      </w:r>
      <w:proofErr w:type="spellEnd"/>
      <w:r w:rsidRPr="00B832BA">
        <w:rPr>
          <w:rFonts w:asciiTheme="minorHAnsi" w:hAnsiTheme="minorHAnsi"/>
        </w:rPr>
        <w:t>', '</w:t>
      </w:r>
      <w:proofErr w:type="spellStart"/>
      <w:r w:rsidRPr="00B832BA">
        <w:rPr>
          <w:rFonts w:asciiTheme="minorHAnsi" w:hAnsiTheme="minorHAnsi"/>
        </w:rPr>
        <w:t>com.mysql.jdbc.Driver</w:t>
      </w:r>
      <w:proofErr w:type="spellEnd"/>
      <w:r w:rsidRPr="00B832BA">
        <w:rPr>
          <w:rFonts w:asciiTheme="minorHAnsi" w:hAnsiTheme="minorHAnsi"/>
        </w:rPr>
        <w:t>'</w:t>
      </w:r>
    </w:p>
    <w:p w:rsidR="00483FEA" w:rsidRPr="00B832BA" w:rsidRDefault="00483FEA" w:rsidP="00D00FD0">
      <w:pPr>
        <w:pStyle w:val="ListParagraph"/>
        <w:numPr>
          <w:ilvl w:val="0"/>
          <w:numId w:val="23"/>
        </w:numPr>
        <w:tabs>
          <w:tab w:val="left" w:pos="1800"/>
        </w:tabs>
        <w:spacing w:line="188" w:lineRule="atLeast"/>
        <w:ind w:left="2520"/>
        <w:contextualSpacing/>
        <w:jc w:val="both"/>
        <w:rPr>
          <w:rFonts w:asciiTheme="minorHAnsi" w:hAnsiTheme="minorHAnsi"/>
        </w:rPr>
      </w:pPr>
      <w:r w:rsidRPr="00B832BA">
        <w:rPr>
          <w:rFonts w:asciiTheme="minorHAnsi" w:hAnsiTheme="minorHAnsi"/>
        </w:rPr>
        <w:t>property '</w:t>
      </w:r>
      <w:proofErr w:type="spellStart"/>
      <w:r w:rsidRPr="00B832BA">
        <w:rPr>
          <w:rFonts w:asciiTheme="minorHAnsi" w:hAnsiTheme="minorHAnsi"/>
        </w:rPr>
        <w:t>db.username</w:t>
      </w:r>
      <w:proofErr w:type="spellEnd"/>
      <w:r w:rsidRPr="00B832BA">
        <w:rPr>
          <w:rFonts w:asciiTheme="minorHAnsi" w:hAnsiTheme="minorHAnsi"/>
        </w:rPr>
        <w:t>', 'root'</w:t>
      </w:r>
    </w:p>
    <w:p w:rsidR="00483FEA" w:rsidRPr="00B832BA" w:rsidRDefault="00483FEA" w:rsidP="00D00FD0">
      <w:pPr>
        <w:pStyle w:val="ListParagraph"/>
        <w:numPr>
          <w:ilvl w:val="0"/>
          <w:numId w:val="23"/>
        </w:numPr>
        <w:tabs>
          <w:tab w:val="left" w:pos="1800"/>
        </w:tabs>
        <w:spacing w:line="188" w:lineRule="atLeast"/>
        <w:ind w:left="2520"/>
        <w:contextualSpacing/>
        <w:jc w:val="both"/>
        <w:rPr>
          <w:rFonts w:asciiTheme="minorHAnsi" w:hAnsiTheme="minorHAnsi"/>
        </w:rPr>
      </w:pPr>
      <w:r w:rsidRPr="00B832BA">
        <w:rPr>
          <w:rFonts w:asciiTheme="minorHAnsi" w:hAnsiTheme="minorHAnsi"/>
        </w:rPr>
        <w:t>property '</w:t>
      </w:r>
      <w:proofErr w:type="spellStart"/>
      <w:r w:rsidRPr="00B832BA">
        <w:rPr>
          <w:rFonts w:asciiTheme="minorHAnsi" w:hAnsiTheme="minorHAnsi"/>
        </w:rPr>
        <w:t>db.password</w:t>
      </w:r>
      <w:proofErr w:type="spellEnd"/>
      <w:r w:rsidRPr="00B832BA">
        <w:rPr>
          <w:rFonts w:asciiTheme="minorHAnsi" w:hAnsiTheme="minorHAnsi"/>
        </w:rPr>
        <w:t>', '</w:t>
      </w:r>
      <w:r w:rsidR="00FF0E19" w:rsidRPr="00B832BA">
        <w:rPr>
          <w:rFonts w:asciiTheme="minorHAnsi" w:hAnsiTheme="minorHAnsi"/>
        </w:rPr>
        <w:t>root</w:t>
      </w:r>
      <w:r w:rsidRPr="00B832BA">
        <w:rPr>
          <w:rFonts w:asciiTheme="minorHAnsi" w:hAnsiTheme="minorHAnsi"/>
        </w:rPr>
        <w:t>'</w:t>
      </w:r>
    </w:p>
    <w:p w:rsidR="00483FEA" w:rsidRPr="00B832BA" w:rsidRDefault="00281F88" w:rsidP="00D00FD0">
      <w:pPr>
        <w:pStyle w:val="ListParagraph"/>
        <w:numPr>
          <w:ilvl w:val="0"/>
          <w:numId w:val="22"/>
        </w:numPr>
        <w:spacing w:after="200"/>
        <w:ind w:left="1800"/>
        <w:contextualSpacing/>
        <w:jc w:val="both"/>
        <w:rPr>
          <w:rFonts w:asciiTheme="minorHAnsi" w:hAnsiTheme="minorHAnsi"/>
        </w:rPr>
      </w:pPr>
      <w:proofErr w:type="spellStart"/>
      <w:r w:rsidRPr="00B832BA">
        <w:rPr>
          <w:rFonts w:asciiTheme="minorHAnsi" w:hAnsiTheme="minorHAnsi"/>
        </w:rPr>
        <w:t>Addons</w:t>
      </w:r>
      <w:proofErr w:type="spellEnd"/>
      <w:r w:rsidRPr="00B832BA">
        <w:rPr>
          <w:rFonts w:asciiTheme="minorHAnsi" w:hAnsiTheme="minorHAnsi"/>
        </w:rPr>
        <w:t xml:space="preserve"> related properties :</w:t>
      </w:r>
    </w:p>
    <w:p w:rsidR="00281F88" w:rsidRPr="00B832BA" w:rsidRDefault="00281F88" w:rsidP="00D00FD0">
      <w:pPr>
        <w:pStyle w:val="ListParagraph"/>
        <w:numPr>
          <w:ilvl w:val="0"/>
          <w:numId w:val="25"/>
        </w:numPr>
        <w:spacing w:after="200"/>
        <w:ind w:left="2520"/>
        <w:contextualSpacing/>
        <w:jc w:val="both"/>
        <w:rPr>
          <w:rFonts w:asciiTheme="minorHAnsi" w:hAnsiTheme="minorHAnsi"/>
        </w:rPr>
      </w:pPr>
      <w:r w:rsidRPr="00B832BA">
        <w:rPr>
          <w:rFonts w:asciiTheme="minorHAnsi" w:hAnsiTheme="minorHAnsi"/>
        </w:rPr>
        <w:t>property 'b2bassetsstorefront.additionalWebSpringConfigs.b2bacceleratoraddon',  'classpath:/b2bacceleratoraddon/web/spring/b2bacceleratoraddon-web-spring.xml,classpath:/b2bacceleratoraddon/web/spring/multi-step-checkout-config.xml,classpath:/b2bacceleratoraddon/web/spring/b2bacceleratoraddon-spring-security-config.xml'</w:t>
      </w:r>
    </w:p>
    <w:p w:rsidR="00281F88" w:rsidRPr="00B832BA" w:rsidRDefault="00281F88" w:rsidP="00D00FD0">
      <w:pPr>
        <w:pStyle w:val="ListParagraph"/>
        <w:numPr>
          <w:ilvl w:val="0"/>
          <w:numId w:val="25"/>
        </w:numPr>
        <w:spacing w:after="200"/>
        <w:ind w:left="2520"/>
        <w:contextualSpacing/>
        <w:jc w:val="both"/>
        <w:rPr>
          <w:rFonts w:asciiTheme="minorHAnsi" w:hAnsiTheme="minorHAnsi"/>
        </w:rPr>
      </w:pPr>
      <w:r w:rsidRPr="00B832BA">
        <w:rPr>
          <w:rFonts w:asciiTheme="minorHAnsi" w:hAnsiTheme="minorHAnsi"/>
        </w:rPr>
        <w:t>property 'b2bassetsstorefront.additionalWebSpringConfigs.assistedservicestorefront', 'classpath:/assistedservicestorefront/web/spring/assistedservicestorefront-web-spring.xml'</w:t>
      </w:r>
    </w:p>
    <w:p w:rsidR="00A57C26" w:rsidRPr="00B832BA" w:rsidRDefault="00A57C26" w:rsidP="00D00FD0">
      <w:pPr>
        <w:pStyle w:val="ListParagraph"/>
        <w:numPr>
          <w:ilvl w:val="0"/>
          <w:numId w:val="25"/>
        </w:numPr>
        <w:spacing w:after="200"/>
        <w:ind w:left="2520"/>
        <w:contextualSpacing/>
        <w:jc w:val="both"/>
        <w:rPr>
          <w:rFonts w:asciiTheme="minorHAnsi" w:hAnsiTheme="minorHAnsi"/>
        </w:rPr>
      </w:pPr>
      <w:r w:rsidRPr="00B832BA">
        <w:rPr>
          <w:rFonts w:asciiTheme="minorHAnsi" w:hAnsiTheme="minorHAnsi"/>
        </w:rPr>
        <w:t>b2bassetsstorefront.additionalWebSpringConfigs.commerceorgaddon=classpath:/commerceorgaddon/web/spring/commerceorgaddon-web-spring.xml,classpath:/commerceorgaddon/web/spring/commerceorgaddon-spring-security-config.xml</w:t>
      </w:r>
    </w:p>
    <w:p w:rsidR="00186484" w:rsidRPr="00B832BA" w:rsidRDefault="00186484" w:rsidP="0015221B">
      <w:pPr>
        <w:pStyle w:val="ListParagraph"/>
        <w:spacing w:after="0"/>
        <w:ind w:left="2160"/>
        <w:contextualSpacing/>
        <w:jc w:val="both"/>
        <w:rPr>
          <w:rFonts w:asciiTheme="minorHAnsi" w:hAnsiTheme="minorHAnsi"/>
        </w:rPr>
      </w:pPr>
    </w:p>
    <w:p w:rsidR="00017EF1" w:rsidRPr="00B832BA" w:rsidRDefault="00017EF1" w:rsidP="00D00FD0">
      <w:pPr>
        <w:pStyle w:val="ListParagraph"/>
        <w:numPr>
          <w:ilvl w:val="0"/>
          <w:numId w:val="22"/>
        </w:numPr>
        <w:spacing w:after="200"/>
        <w:ind w:left="1800"/>
        <w:contextualSpacing/>
        <w:jc w:val="both"/>
        <w:rPr>
          <w:rFonts w:asciiTheme="minorHAnsi" w:hAnsiTheme="minorHAnsi"/>
        </w:rPr>
      </w:pPr>
      <w:proofErr w:type="spellStart"/>
      <w:r w:rsidRPr="00B832BA">
        <w:rPr>
          <w:rFonts w:asciiTheme="minorHAnsi" w:hAnsiTheme="minorHAnsi"/>
        </w:rPr>
        <w:t>Addons</w:t>
      </w:r>
      <w:proofErr w:type="spellEnd"/>
      <w:r w:rsidRPr="00B832BA">
        <w:rPr>
          <w:rFonts w:asciiTheme="minorHAnsi" w:hAnsiTheme="minorHAnsi"/>
        </w:rPr>
        <w:t xml:space="preserve"> installation extensions :</w:t>
      </w:r>
    </w:p>
    <w:p w:rsidR="00173C76" w:rsidRPr="00B832BA" w:rsidRDefault="00173C76" w:rsidP="0015221B">
      <w:pPr>
        <w:pStyle w:val="ListParagraph"/>
        <w:spacing w:after="0"/>
        <w:ind w:left="2160"/>
        <w:contextualSpacing/>
        <w:jc w:val="both"/>
        <w:rPr>
          <w:rFonts w:asciiTheme="minorHAnsi" w:hAnsiTheme="minorHAnsi"/>
        </w:rPr>
      </w:pPr>
    </w:p>
    <w:tbl>
      <w:tblPr>
        <w:tblStyle w:val="TableGrid"/>
        <w:tblW w:w="0" w:type="auto"/>
        <w:tblInd w:w="1908" w:type="dxa"/>
        <w:tblLook w:val="04A0"/>
      </w:tblPr>
      <w:tblGrid>
        <w:gridCol w:w="7740"/>
      </w:tblGrid>
      <w:tr w:rsidR="00773C5A" w:rsidRPr="00B832BA" w:rsidTr="00DD427C">
        <w:trPr>
          <w:trHeight w:val="660"/>
        </w:trPr>
        <w:tc>
          <w:tcPr>
            <w:tcW w:w="7740" w:type="dxa"/>
          </w:tcPr>
          <w:p w:rsidR="00773C5A" w:rsidRPr="00B832BA" w:rsidRDefault="00773C5A" w:rsidP="00DD427C">
            <w:pPr>
              <w:pStyle w:val="ListParagraph"/>
              <w:spacing w:before="120"/>
              <w:ind w:left="0"/>
              <w:jc w:val="center"/>
              <w:rPr>
                <w:rStyle w:val="HTMLCode"/>
                <w:rFonts w:asciiTheme="minorHAnsi" w:eastAsia="Calibri" w:hAnsiTheme="minorHAnsi"/>
                <w:b/>
                <w:bCs/>
                <w:color w:val="333333"/>
              </w:rPr>
            </w:pPr>
            <w:r w:rsidRPr="00B832BA">
              <w:rPr>
                <w:rFonts w:asciiTheme="minorHAnsi" w:hAnsiTheme="minorHAnsi"/>
                <w:sz w:val="20"/>
                <w:szCs w:val="20"/>
              </w:rPr>
              <w:t xml:space="preserve">ant </w:t>
            </w:r>
            <w:proofErr w:type="spellStart"/>
            <w:r w:rsidRPr="00B832BA">
              <w:rPr>
                <w:rFonts w:asciiTheme="minorHAnsi" w:hAnsiTheme="minorHAnsi"/>
                <w:sz w:val="20"/>
                <w:szCs w:val="20"/>
              </w:rPr>
              <w:t>modulegen</w:t>
            </w:r>
            <w:proofErr w:type="spellEnd"/>
            <w:r w:rsidRPr="00B832BA">
              <w:rPr>
                <w:rFonts w:asciiTheme="minorHAnsi" w:hAnsiTheme="minorHAnsi"/>
                <w:sz w:val="20"/>
                <w:szCs w:val="20"/>
              </w:rPr>
              <w:t xml:space="preserve"> -</w:t>
            </w:r>
            <w:proofErr w:type="spellStart"/>
            <w:r w:rsidRPr="00B832BA">
              <w:rPr>
                <w:rFonts w:asciiTheme="minorHAnsi" w:hAnsiTheme="minorHAnsi"/>
                <w:sz w:val="20"/>
                <w:szCs w:val="20"/>
              </w:rPr>
              <w:t>Dinput.module</w:t>
            </w:r>
            <w:proofErr w:type="spellEnd"/>
            <w:r w:rsidRPr="00B832BA">
              <w:rPr>
                <w:rFonts w:asciiTheme="minorHAnsi" w:hAnsiTheme="minorHAnsi"/>
                <w:sz w:val="20"/>
                <w:szCs w:val="20"/>
              </w:rPr>
              <w:t>=accelerator -</w:t>
            </w:r>
            <w:proofErr w:type="spellStart"/>
            <w:r w:rsidRPr="00B832BA">
              <w:rPr>
                <w:rFonts w:asciiTheme="minorHAnsi" w:hAnsiTheme="minorHAnsi"/>
                <w:sz w:val="20"/>
                <w:szCs w:val="20"/>
              </w:rPr>
              <w:t>Dinput.name</w:t>
            </w:r>
            <w:proofErr w:type="spellEnd"/>
            <w:r w:rsidRPr="00B832BA">
              <w:rPr>
                <w:rFonts w:asciiTheme="minorHAnsi" w:hAnsiTheme="minorHAnsi"/>
                <w:sz w:val="20"/>
                <w:szCs w:val="20"/>
              </w:rPr>
              <w:t>= b2bassets -</w:t>
            </w:r>
            <w:proofErr w:type="spellStart"/>
            <w:r w:rsidRPr="00B832BA">
              <w:rPr>
                <w:rFonts w:asciiTheme="minorHAnsi" w:hAnsiTheme="minorHAnsi"/>
                <w:sz w:val="20"/>
                <w:szCs w:val="20"/>
              </w:rPr>
              <w:t>Dinput.package</w:t>
            </w:r>
            <w:proofErr w:type="spellEnd"/>
            <w:r w:rsidRPr="00B832BA">
              <w:rPr>
                <w:rFonts w:asciiTheme="minorHAnsi" w:hAnsiTheme="minorHAnsi"/>
                <w:sz w:val="20"/>
                <w:szCs w:val="20"/>
              </w:rPr>
              <w:t>= com.capgemini.b2bassets -</w:t>
            </w:r>
            <w:proofErr w:type="spellStart"/>
            <w:r w:rsidRPr="00B832BA">
              <w:rPr>
                <w:rFonts w:asciiTheme="minorHAnsi" w:hAnsiTheme="minorHAnsi"/>
                <w:sz w:val="20"/>
                <w:szCs w:val="20"/>
              </w:rPr>
              <w:t>Dinput.template</w:t>
            </w:r>
            <w:proofErr w:type="spellEnd"/>
            <w:r w:rsidRPr="00B832BA">
              <w:rPr>
                <w:rFonts w:asciiTheme="minorHAnsi" w:hAnsiTheme="minorHAnsi"/>
                <w:sz w:val="20"/>
                <w:szCs w:val="20"/>
              </w:rPr>
              <w:t>=develop</w:t>
            </w:r>
          </w:p>
        </w:tc>
      </w:tr>
    </w:tbl>
    <w:p w:rsidR="00173C76" w:rsidRPr="00B832BA" w:rsidRDefault="00173C76" w:rsidP="0015221B">
      <w:pPr>
        <w:pStyle w:val="ListParagraph"/>
        <w:spacing w:after="0"/>
        <w:ind w:left="2160"/>
        <w:contextualSpacing/>
        <w:jc w:val="both"/>
        <w:rPr>
          <w:rFonts w:asciiTheme="minorHAnsi" w:hAnsiTheme="minorHAnsi"/>
        </w:rPr>
      </w:pPr>
    </w:p>
    <w:p w:rsidR="00371876" w:rsidRPr="00B832BA" w:rsidRDefault="00371876" w:rsidP="0015221B">
      <w:pPr>
        <w:pStyle w:val="ListParagraph"/>
        <w:spacing w:after="0"/>
        <w:ind w:left="2160"/>
        <w:contextualSpacing/>
        <w:jc w:val="both"/>
        <w:rPr>
          <w:rFonts w:asciiTheme="minorHAnsi" w:hAnsiTheme="minorHAnsi"/>
        </w:rPr>
      </w:pPr>
    </w:p>
    <w:p w:rsidR="00371876" w:rsidRPr="00B832BA" w:rsidRDefault="00371876" w:rsidP="0015221B">
      <w:pPr>
        <w:pStyle w:val="ListParagraph"/>
        <w:spacing w:after="0"/>
        <w:ind w:left="2160"/>
        <w:contextualSpacing/>
        <w:jc w:val="both"/>
        <w:rPr>
          <w:rFonts w:asciiTheme="minorHAnsi" w:hAnsiTheme="minorHAnsi"/>
        </w:rPr>
      </w:pPr>
    </w:p>
    <w:p w:rsidR="00371876" w:rsidRPr="00B832BA" w:rsidRDefault="00371876" w:rsidP="0015221B">
      <w:pPr>
        <w:pStyle w:val="ListParagraph"/>
        <w:spacing w:after="0"/>
        <w:ind w:left="2160"/>
        <w:contextualSpacing/>
        <w:jc w:val="both"/>
        <w:rPr>
          <w:rFonts w:asciiTheme="minorHAnsi" w:hAnsiTheme="minorHAnsi"/>
        </w:rPr>
      </w:pPr>
    </w:p>
    <w:p w:rsidR="00A04D58" w:rsidRPr="00B832BA" w:rsidRDefault="00A04D58" w:rsidP="00D00FD0">
      <w:pPr>
        <w:pStyle w:val="ListParagraph"/>
        <w:numPr>
          <w:ilvl w:val="0"/>
          <w:numId w:val="26"/>
        </w:numPr>
        <w:spacing w:after="200"/>
        <w:contextualSpacing/>
        <w:jc w:val="both"/>
        <w:rPr>
          <w:rFonts w:asciiTheme="minorHAnsi" w:hAnsiTheme="minorHAnsi"/>
        </w:rPr>
      </w:pPr>
      <w:r w:rsidRPr="00B832BA">
        <w:rPr>
          <w:rFonts w:asciiTheme="minorHAnsi" w:hAnsiTheme="minorHAnsi"/>
        </w:rPr>
        <w:t>Navigate to the </w:t>
      </w:r>
      <w:r w:rsidRPr="00B832BA">
        <w:rPr>
          <w:rFonts w:asciiTheme="minorHAnsi" w:hAnsiTheme="minorHAnsi"/>
          <w:b/>
        </w:rPr>
        <w:t>{HYBRIS_HOME}/installer</w:t>
      </w:r>
      <w:r w:rsidRPr="00B832BA">
        <w:rPr>
          <w:rFonts w:asciiTheme="minorHAnsi" w:hAnsiTheme="minorHAnsi"/>
        </w:rPr>
        <w:t> directory. Invoke the Installer with the b2b_acc_plus recipe by entering the following command:</w:t>
      </w:r>
    </w:p>
    <w:p w:rsidR="00A04D58" w:rsidRPr="00213D8E" w:rsidRDefault="00A04D58" w:rsidP="00D00FD0">
      <w:pPr>
        <w:pStyle w:val="NormalWeb"/>
        <w:numPr>
          <w:ilvl w:val="0"/>
          <w:numId w:val="20"/>
        </w:numPr>
        <w:shd w:val="clear" w:color="auto" w:fill="FFFFFF"/>
        <w:spacing w:before="0" w:beforeAutospacing="0" w:after="0" w:afterAutospacing="0" w:line="239" w:lineRule="atLeast"/>
        <w:rPr>
          <w:rFonts w:asciiTheme="minorHAnsi" w:eastAsia="Calibri" w:hAnsiTheme="minorHAnsi"/>
          <w:sz w:val="22"/>
          <w:szCs w:val="22"/>
          <w:lang w:val="en-GB" w:eastAsia="en-GB"/>
        </w:rPr>
      </w:pPr>
      <w:r w:rsidRPr="00B832BA">
        <w:rPr>
          <w:rFonts w:asciiTheme="minorHAnsi" w:eastAsia="Calibri" w:hAnsiTheme="minorHAnsi"/>
          <w:sz w:val="22"/>
          <w:szCs w:val="22"/>
          <w:lang w:val="en-GB" w:eastAsia="en-GB"/>
        </w:rPr>
        <w:t>On Windows: </w:t>
      </w:r>
      <w:r w:rsidRPr="00B832BA">
        <w:rPr>
          <w:rFonts w:asciiTheme="minorHAnsi" w:eastAsia="Calibri" w:hAnsiTheme="minorHAnsi"/>
          <w:b/>
          <w:sz w:val="22"/>
          <w:szCs w:val="22"/>
          <w:lang w:val="en-GB" w:eastAsia="en-GB"/>
        </w:rPr>
        <w:t>install.bat -r b2b_acc_plus</w:t>
      </w:r>
    </w:p>
    <w:p w:rsidR="00213D8E" w:rsidRPr="00B832BA" w:rsidRDefault="00213D8E" w:rsidP="00D00FD0">
      <w:pPr>
        <w:pStyle w:val="NormalWeb"/>
        <w:numPr>
          <w:ilvl w:val="0"/>
          <w:numId w:val="20"/>
        </w:numPr>
        <w:shd w:val="clear" w:color="auto" w:fill="FFFFFF"/>
        <w:spacing w:before="0" w:beforeAutospacing="0" w:after="0" w:afterAutospacing="0" w:line="239" w:lineRule="atLeast"/>
        <w:rPr>
          <w:rFonts w:asciiTheme="minorHAnsi" w:eastAsia="Calibri" w:hAnsiTheme="minorHAnsi"/>
          <w:sz w:val="22"/>
          <w:szCs w:val="22"/>
          <w:lang w:val="en-GB" w:eastAsia="en-GB"/>
        </w:rPr>
      </w:pPr>
      <w:r w:rsidRPr="00213D8E">
        <w:rPr>
          <w:rFonts w:asciiTheme="minorHAnsi" w:eastAsia="Calibri" w:hAnsiTheme="minorHAnsi"/>
          <w:sz w:val="22"/>
          <w:szCs w:val="22"/>
          <w:lang w:val="en-GB" w:eastAsia="en-GB"/>
        </w:rPr>
        <w:t>On  Linux</w:t>
      </w:r>
      <w:r>
        <w:rPr>
          <w:rFonts w:asciiTheme="minorHAnsi" w:eastAsia="Calibri" w:hAnsiTheme="minorHAnsi"/>
          <w:b/>
          <w:sz w:val="22"/>
          <w:szCs w:val="22"/>
          <w:lang w:val="en-GB" w:eastAsia="en-GB"/>
        </w:rPr>
        <w:t xml:space="preserve"> </w:t>
      </w:r>
      <w:r w:rsidRPr="00213D8E">
        <w:rPr>
          <w:rFonts w:asciiTheme="minorHAnsi" w:eastAsia="Calibri" w:hAnsiTheme="minorHAnsi"/>
          <w:sz w:val="22"/>
          <w:szCs w:val="22"/>
          <w:lang w:val="en-GB" w:eastAsia="en-GB"/>
        </w:rPr>
        <w:t>or Mac</w:t>
      </w:r>
      <w:r>
        <w:rPr>
          <w:rFonts w:asciiTheme="minorHAnsi" w:eastAsia="Calibri" w:hAnsiTheme="minorHAnsi"/>
          <w:b/>
          <w:sz w:val="22"/>
          <w:szCs w:val="22"/>
          <w:lang w:val="en-GB" w:eastAsia="en-GB"/>
        </w:rPr>
        <w:t xml:space="preserve"> :</w:t>
      </w:r>
      <w:r w:rsidRPr="00213D8E">
        <w:t xml:space="preserve"> </w:t>
      </w:r>
      <w:r w:rsidRPr="00213D8E">
        <w:rPr>
          <w:rFonts w:asciiTheme="minorHAnsi" w:eastAsia="Calibri" w:hAnsiTheme="minorHAnsi"/>
          <w:b/>
          <w:sz w:val="22"/>
          <w:szCs w:val="22"/>
          <w:lang w:val="en-GB" w:eastAsia="en-GB"/>
        </w:rPr>
        <w:t>./install.sh</w:t>
      </w:r>
      <w:r>
        <w:rPr>
          <w:rFonts w:asciiTheme="minorHAnsi" w:eastAsia="Calibri" w:hAnsiTheme="minorHAnsi"/>
          <w:b/>
          <w:sz w:val="22"/>
          <w:szCs w:val="22"/>
          <w:lang w:val="en-GB" w:eastAsia="en-GB"/>
        </w:rPr>
        <w:t xml:space="preserve"> </w:t>
      </w:r>
      <w:r w:rsidRPr="00B832BA">
        <w:rPr>
          <w:rFonts w:asciiTheme="minorHAnsi" w:eastAsia="Calibri" w:hAnsiTheme="minorHAnsi"/>
          <w:b/>
          <w:sz w:val="22"/>
          <w:szCs w:val="22"/>
          <w:lang w:val="en-GB" w:eastAsia="en-GB"/>
        </w:rPr>
        <w:t>-r b2b_acc_plus</w:t>
      </w:r>
    </w:p>
    <w:p w:rsidR="00A04D58" w:rsidRPr="00B832BA" w:rsidRDefault="00A04D58" w:rsidP="00A04D58">
      <w:pPr>
        <w:pStyle w:val="ListParagraph"/>
        <w:spacing w:after="0" w:line="188" w:lineRule="atLeast"/>
        <w:rPr>
          <w:rFonts w:asciiTheme="minorHAnsi" w:eastAsia="Times New Roman" w:hAnsiTheme="minorHAnsi" w:cs="Arial"/>
          <w:color w:val="FF0000"/>
          <w:sz w:val="17"/>
          <w:szCs w:val="17"/>
          <w:shd w:val="clear" w:color="auto" w:fill="FFFFFF"/>
        </w:rPr>
      </w:pPr>
    </w:p>
    <w:p w:rsidR="002A2ADF" w:rsidRPr="00B832BA" w:rsidRDefault="00A04D58" w:rsidP="00D00FD0">
      <w:pPr>
        <w:pStyle w:val="ListParagraph"/>
        <w:numPr>
          <w:ilvl w:val="0"/>
          <w:numId w:val="26"/>
        </w:numPr>
        <w:spacing w:after="200"/>
        <w:contextualSpacing/>
        <w:jc w:val="both"/>
        <w:rPr>
          <w:rFonts w:asciiTheme="minorHAnsi" w:hAnsiTheme="minorHAnsi"/>
        </w:rPr>
      </w:pPr>
      <w:r w:rsidRPr="00B832BA">
        <w:rPr>
          <w:rFonts w:asciiTheme="minorHAnsi" w:hAnsiTheme="minorHAnsi"/>
        </w:rPr>
        <w:t>Initialize system using any of the below ste</w:t>
      </w:r>
      <w:r w:rsidR="00E03D7E" w:rsidRPr="00B832BA">
        <w:rPr>
          <w:rFonts w:asciiTheme="minorHAnsi" w:hAnsiTheme="minorHAnsi"/>
        </w:rPr>
        <w:t>p</w:t>
      </w:r>
    </w:p>
    <w:p w:rsidR="00A04D58" w:rsidRPr="00B832BA" w:rsidRDefault="00A04D58" w:rsidP="00D00FD0">
      <w:pPr>
        <w:pStyle w:val="ListParagraph"/>
        <w:numPr>
          <w:ilvl w:val="1"/>
          <w:numId w:val="27"/>
        </w:numPr>
        <w:spacing w:after="200"/>
        <w:ind w:left="1800"/>
        <w:contextualSpacing/>
        <w:rPr>
          <w:rFonts w:asciiTheme="minorHAnsi" w:hAnsiTheme="minorHAnsi"/>
        </w:rPr>
      </w:pPr>
      <w:r w:rsidRPr="00B832BA">
        <w:rPr>
          <w:rFonts w:asciiTheme="minorHAnsi" w:hAnsiTheme="minorHAnsi"/>
          <w:b/>
          <w:bCs/>
        </w:rPr>
        <w:t>ant initialize</w:t>
      </w:r>
      <w:r w:rsidRPr="00B832BA">
        <w:rPr>
          <w:rFonts w:asciiTheme="minorHAnsi" w:hAnsiTheme="minorHAnsi"/>
        </w:rPr>
        <w:t> command</w:t>
      </w:r>
    </w:p>
    <w:tbl>
      <w:tblPr>
        <w:tblStyle w:val="TableGrid"/>
        <w:tblW w:w="0" w:type="auto"/>
        <w:tblInd w:w="2616" w:type="dxa"/>
        <w:tblLook w:val="04A0"/>
      </w:tblPr>
      <w:tblGrid>
        <w:gridCol w:w="2898"/>
      </w:tblGrid>
      <w:tr w:rsidR="002D7094" w:rsidRPr="00B832BA" w:rsidTr="00A420A3">
        <w:trPr>
          <w:trHeight w:val="70"/>
        </w:trPr>
        <w:tc>
          <w:tcPr>
            <w:tcW w:w="2898" w:type="dxa"/>
          </w:tcPr>
          <w:p w:rsidR="002D7094" w:rsidRPr="00B832BA" w:rsidRDefault="002D7094" w:rsidP="002D7094">
            <w:pPr>
              <w:pStyle w:val="ListParagraph"/>
              <w:spacing w:after="0"/>
              <w:ind w:left="0"/>
              <w:contextualSpacing/>
              <w:rPr>
                <w:rFonts w:asciiTheme="minorHAnsi" w:hAnsiTheme="minorHAnsi"/>
              </w:rPr>
            </w:pPr>
            <w:r w:rsidRPr="00B832BA">
              <w:rPr>
                <w:rFonts w:asciiTheme="minorHAnsi" w:eastAsia="Times New Roman" w:hAnsiTheme="minorHAnsi" w:cs="Courier New"/>
                <w:color w:val="333333"/>
              </w:rPr>
              <w:t>ant initialize -</w:t>
            </w:r>
            <w:proofErr w:type="spellStart"/>
            <w:r w:rsidRPr="00B832BA">
              <w:rPr>
                <w:rFonts w:asciiTheme="minorHAnsi" w:eastAsia="Times New Roman" w:hAnsiTheme="minorHAnsi" w:cs="Courier New"/>
                <w:color w:val="333333"/>
              </w:rPr>
              <w:t>Dtenant</w:t>
            </w:r>
            <w:proofErr w:type="spellEnd"/>
            <w:r w:rsidRPr="00B832BA">
              <w:rPr>
                <w:rFonts w:asciiTheme="minorHAnsi" w:eastAsia="Times New Roman" w:hAnsiTheme="minorHAnsi" w:cs="Courier New"/>
                <w:color w:val="333333"/>
              </w:rPr>
              <w:t>=master</w:t>
            </w:r>
          </w:p>
        </w:tc>
      </w:tr>
    </w:tbl>
    <w:p w:rsidR="00A04D58" w:rsidRPr="00B832BA" w:rsidRDefault="0058357C" w:rsidP="00D00FD0">
      <w:pPr>
        <w:pStyle w:val="ListParagraph"/>
        <w:numPr>
          <w:ilvl w:val="1"/>
          <w:numId w:val="27"/>
        </w:numPr>
        <w:spacing w:after="200"/>
        <w:ind w:left="1800"/>
        <w:contextualSpacing/>
        <w:rPr>
          <w:rFonts w:asciiTheme="minorHAnsi" w:hAnsiTheme="minorHAnsi"/>
        </w:rPr>
      </w:pPr>
      <w:r w:rsidRPr="00B832BA">
        <w:rPr>
          <w:rFonts w:asciiTheme="minorHAnsi" w:hAnsiTheme="minorHAnsi"/>
          <w:b/>
          <w:bCs/>
        </w:rPr>
        <w:t>If</w:t>
      </w:r>
      <w:r w:rsidR="00A04D58" w:rsidRPr="00B832BA">
        <w:rPr>
          <w:rFonts w:asciiTheme="minorHAnsi" w:hAnsiTheme="minorHAnsi"/>
        </w:rPr>
        <w:t xml:space="preserve"> the hybris server is up, you can select </w:t>
      </w:r>
      <w:r w:rsidR="00A04D58" w:rsidRPr="00B832BA">
        <w:rPr>
          <w:rFonts w:asciiTheme="minorHAnsi" w:hAnsiTheme="minorHAnsi"/>
          <w:b/>
          <w:bCs/>
        </w:rPr>
        <w:t>Initialization</w:t>
      </w:r>
      <w:r w:rsidR="00A04D58" w:rsidRPr="00B832BA">
        <w:rPr>
          <w:rFonts w:asciiTheme="minorHAnsi" w:hAnsiTheme="minorHAnsi"/>
        </w:rPr>
        <w:t> in the </w:t>
      </w:r>
      <w:r w:rsidR="00A04D58" w:rsidRPr="00B832BA">
        <w:rPr>
          <w:rFonts w:asciiTheme="minorHAnsi" w:hAnsiTheme="minorHAnsi"/>
          <w:b/>
          <w:bCs/>
        </w:rPr>
        <w:t>Platform</w:t>
      </w:r>
      <w:r w:rsidR="00A04D58" w:rsidRPr="00B832BA">
        <w:rPr>
          <w:rFonts w:asciiTheme="minorHAnsi" w:hAnsiTheme="minorHAnsi"/>
        </w:rPr>
        <w:t> tab of the hybris Administration Console</w:t>
      </w:r>
      <w:r w:rsidR="00C803D7" w:rsidRPr="00B832BA">
        <w:rPr>
          <w:rFonts w:asciiTheme="minorHAnsi" w:hAnsiTheme="minorHAnsi"/>
        </w:rPr>
        <w:t xml:space="preserve"> (</w:t>
      </w:r>
      <w:proofErr w:type="spellStart"/>
      <w:r w:rsidR="00C803D7" w:rsidRPr="00B832BA">
        <w:rPr>
          <w:rFonts w:asciiTheme="minorHAnsi" w:hAnsiTheme="minorHAnsi"/>
          <w:b/>
        </w:rPr>
        <w:t>hAC</w:t>
      </w:r>
      <w:proofErr w:type="spellEnd"/>
      <w:r w:rsidR="00C803D7" w:rsidRPr="00B832BA">
        <w:rPr>
          <w:rFonts w:asciiTheme="minorHAnsi" w:hAnsiTheme="minorHAnsi"/>
        </w:rPr>
        <w:t>)</w:t>
      </w:r>
      <w:r w:rsidR="00A04D58" w:rsidRPr="00B832BA">
        <w:rPr>
          <w:rFonts w:asciiTheme="minorHAnsi" w:hAnsiTheme="minorHAnsi"/>
        </w:rPr>
        <w:t>.</w:t>
      </w:r>
    </w:p>
    <w:p w:rsidR="00A04D58" w:rsidRPr="00B832BA" w:rsidRDefault="00A04D58" w:rsidP="00D00FD0">
      <w:pPr>
        <w:pStyle w:val="ListParagraph"/>
        <w:numPr>
          <w:ilvl w:val="1"/>
          <w:numId w:val="27"/>
        </w:numPr>
        <w:spacing w:after="200"/>
        <w:ind w:left="1800"/>
        <w:contextualSpacing/>
        <w:rPr>
          <w:rFonts w:asciiTheme="minorHAnsi" w:hAnsiTheme="minorHAnsi"/>
        </w:rPr>
      </w:pPr>
      <w:r w:rsidRPr="00B832BA">
        <w:rPr>
          <w:rFonts w:asciiTheme="minorHAnsi" w:hAnsiTheme="minorHAnsi"/>
        </w:rPr>
        <w:t>Navigate to the {HYBRIS_HOME}/installer directory. </w:t>
      </w:r>
    </w:p>
    <w:p w:rsidR="00A04D58" w:rsidRPr="00F65BED" w:rsidRDefault="00A04D58" w:rsidP="00D00FD0">
      <w:pPr>
        <w:pStyle w:val="ListParagraph"/>
        <w:numPr>
          <w:ilvl w:val="0"/>
          <w:numId w:val="21"/>
        </w:numPr>
        <w:spacing w:after="200"/>
        <w:ind w:left="2520"/>
        <w:contextualSpacing/>
        <w:rPr>
          <w:rFonts w:asciiTheme="minorHAnsi" w:hAnsiTheme="minorHAnsi"/>
        </w:rPr>
      </w:pPr>
      <w:r w:rsidRPr="00B832BA">
        <w:rPr>
          <w:rFonts w:asciiTheme="minorHAnsi" w:hAnsiTheme="minorHAnsi"/>
        </w:rPr>
        <w:t>On Windows: </w:t>
      </w:r>
      <w:r w:rsidRPr="00B832BA">
        <w:rPr>
          <w:rFonts w:asciiTheme="minorHAnsi" w:hAnsiTheme="minorHAnsi"/>
          <w:b/>
        </w:rPr>
        <w:t>install.bat -r b2b_acc_plus initialize</w:t>
      </w:r>
    </w:p>
    <w:p w:rsidR="00F65BED" w:rsidRPr="00B832BA" w:rsidRDefault="00F65BED" w:rsidP="00D00FD0">
      <w:pPr>
        <w:pStyle w:val="ListParagraph"/>
        <w:numPr>
          <w:ilvl w:val="0"/>
          <w:numId w:val="21"/>
        </w:numPr>
        <w:spacing w:after="200"/>
        <w:ind w:left="2520"/>
        <w:contextualSpacing/>
        <w:rPr>
          <w:rFonts w:asciiTheme="minorHAnsi" w:hAnsiTheme="minorHAnsi"/>
        </w:rPr>
      </w:pPr>
      <w:r>
        <w:rPr>
          <w:rFonts w:asciiTheme="minorHAnsi" w:hAnsiTheme="minorHAnsi"/>
        </w:rPr>
        <w:t xml:space="preserve">On </w:t>
      </w:r>
      <w:r w:rsidRPr="00213D8E">
        <w:rPr>
          <w:rFonts w:asciiTheme="minorHAnsi" w:hAnsiTheme="minorHAnsi"/>
        </w:rPr>
        <w:t>Linux</w:t>
      </w:r>
      <w:r>
        <w:rPr>
          <w:rFonts w:asciiTheme="minorHAnsi" w:hAnsiTheme="minorHAnsi"/>
          <w:b/>
        </w:rPr>
        <w:t xml:space="preserve"> </w:t>
      </w:r>
      <w:r w:rsidRPr="00213D8E">
        <w:rPr>
          <w:rFonts w:asciiTheme="minorHAnsi" w:hAnsiTheme="minorHAnsi"/>
        </w:rPr>
        <w:t>or Mac</w:t>
      </w:r>
      <w:r>
        <w:rPr>
          <w:rFonts w:asciiTheme="minorHAnsi" w:hAnsiTheme="minorHAnsi"/>
          <w:b/>
        </w:rPr>
        <w:t xml:space="preserve"> :</w:t>
      </w:r>
      <w:r w:rsidRPr="00213D8E">
        <w:t xml:space="preserve"> </w:t>
      </w:r>
      <w:r w:rsidRPr="00213D8E">
        <w:rPr>
          <w:rFonts w:asciiTheme="minorHAnsi" w:hAnsiTheme="minorHAnsi"/>
          <w:b/>
        </w:rPr>
        <w:t>./install.sh</w:t>
      </w:r>
      <w:r>
        <w:rPr>
          <w:rFonts w:asciiTheme="minorHAnsi" w:hAnsiTheme="minorHAnsi"/>
          <w:b/>
        </w:rPr>
        <w:t xml:space="preserve"> </w:t>
      </w:r>
      <w:r w:rsidRPr="00B832BA">
        <w:rPr>
          <w:rFonts w:asciiTheme="minorHAnsi" w:hAnsiTheme="minorHAnsi"/>
          <w:b/>
        </w:rPr>
        <w:t>-r b2b_acc_plus</w:t>
      </w:r>
      <w:r>
        <w:rPr>
          <w:rFonts w:asciiTheme="minorHAnsi" w:hAnsiTheme="minorHAnsi"/>
          <w:b/>
        </w:rPr>
        <w:t xml:space="preserve"> </w:t>
      </w:r>
      <w:r w:rsidRPr="00B832BA">
        <w:rPr>
          <w:rFonts w:asciiTheme="minorHAnsi" w:hAnsiTheme="minorHAnsi"/>
          <w:b/>
        </w:rPr>
        <w:t>initialize</w:t>
      </w:r>
    </w:p>
    <w:p w:rsidR="00EF5948" w:rsidRPr="00B832BA" w:rsidRDefault="003C0F78" w:rsidP="004E52AF">
      <w:pPr>
        <w:pStyle w:val="IS-Heading2"/>
        <w:tabs>
          <w:tab w:val="left" w:pos="270"/>
        </w:tabs>
        <w:rPr>
          <w:rFonts w:asciiTheme="minorHAnsi" w:hAnsiTheme="minorHAnsi"/>
        </w:rPr>
      </w:pPr>
      <w:bookmarkStart w:id="37" w:name="_Toc442102787"/>
      <w:r w:rsidRPr="00B832BA">
        <w:rPr>
          <w:rFonts w:asciiTheme="minorHAnsi" w:hAnsiTheme="minorHAnsi"/>
        </w:rPr>
        <w:t xml:space="preserve">Configuration </w:t>
      </w:r>
      <w:r w:rsidR="00B65938" w:rsidRPr="00B832BA">
        <w:rPr>
          <w:rFonts w:asciiTheme="minorHAnsi" w:hAnsiTheme="minorHAnsi"/>
        </w:rPr>
        <w:t>Steps for B2B</w:t>
      </w:r>
      <w:r w:rsidR="005E00BB" w:rsidRPr="00B832BA">
        <w:rPr>
          <w:rFonts w:asciiTheme="minorHAnsi" w:hAnsiTheme="minorHAnsi"/>
        </w:rPr>
        <w:t>A</w:t>
      </w:r>
      <w:r w:rsidR="00B65938" w:rsidRPr="00B832BA">
        <w:rPr>
          <w:rFonts w:asciiTheme="minorHAnsi" w:hAnsiTheme="minorHAnsi"/>
        </w:rPr>
        <w:t>ssets (Powertools) Store Up</w:t>
      </w:r>
      <w:bookmarkEnd w:id="37"/>
      <w:r w:rsidRPr="00B832BA">
        <w:rPr>
          <w:rFonts w:asciiTheme="minorHAnsi" w:hAnsiTheme="minorHAnsi"/>
        </w:rPr>
        <w:t xml:space="preserve"> </w:t>
      </w:r>
    </w:p>
    <w:p w:rsidR="00EF5948" w:rsidRPr="00B832BA" w:rsidRDefault="00F10192" w:rsidP="00F10192">
      <w:pPr>
        <w:spacing w:after="200"/>
        <w:ind w:left="1080"/>
        <w:contextualSpacing/>
        <w:rPr>
          <w:rFonts w:asciiTheme="minorHAnsi" w:hAnsiTheme="minorHAnsi"/>
          <w:sz w:val="22"/>
          <w:szCs w:val="22"/>
        </w:rPr>
      </w:pPr>
      <w:r w:rsidRPr="00B832BA">
        <w:rPr>
          <w:rFonts w:asciiTheme="minorHAnsi" w:hAnsiTheme="minorHAnsi"/>
        </w:rPr>
        <w:t xml:space="preserve">    </w:t>
      </w:r>
      <w:r w:rsidR="00592843" w:rsidRPr="00B832BA">
        <w:rPr>
          <w:rFonts w:asciiTheme="minorHAnsi" w:hAnsiTheme="minorHAnsi"/>
          <w:sz w:val="22"/>
          <w:szCs w:val="22"/>
        </w:rPr>
        <w:t xml:space="preserve">After running ant </w:t>
      </w:r>
      <w:r w:rsidR="00592843" w:rsidRPr="00B832BA">
        <w:rPr>
          <w:rFonts w:asciiTheme="minorHAnsi" w:hAnsiTheme="minorHAnsi"/>
          <w:b/>
          <w:sz w:val="22"/>
          <w:szCs w:val="22"/>
        </w:rPr>
        <w:t>modulegen</w:t>
      </w:r>
      <w:r w:rsidR="00592843" w:rsidRPr="00B832BA">
        <w:rPr>
          <w:rFonts w:asciiTheme="minorHAnsi" w:hAnsiTheme="minorHAnsi"/>
          <w:sz w:val="22"/>
          <w:szCs w:val="22"/>
        </w:rPr>
        <w:t xml:space="preserve"> command following extensions will be </w:t>
      </w:r>
      <w:r w:rsidR="00342424" w:rsidRPr="00B832BA">
        <w:rPr>
          <w:rFonts w:asciiTheme="minorHAnsi" w:hAnsiTheme="minorHAnsi"/>
          <w:sz w:val="22"/>
          <w:szCs w:val="22"/>
        </w:rPr>
        <w:t>generated:</w:t>
      </w:r>
    </w:p>
    <w:p w:rsidR="00F419A9" w:rsidRPr="00B832BA" w:rsidRDefault="00F419A9" w:rsidP="00D00FD0">
      <w:pPr>
        <w:pStyle w:val="ListParagraph"/>
        <w:numPr>
          <w:ilvl w:val="0"/>
          <w:numId w:val="28"/>
        </w:numPr>
        <w:spacing w:after="200"/>
        <w:contextualSpacing/>
        <w:rPr>
          <w:rFonts w:asciiTheme="minorHAnsi" w:hAnsiTheme="minorHAnsi"/>
        </w:rPr>
      </w:pPr>
      <w:r w:rsidRPr="00B832BA">
        <w:rPr>
          <w:rFonts w:asciiTheme="minorHAnsi" w:hAnsiTheme="minorHAnsi"/>
        </w:rPr>
        <w:t>b2bassetscockpits</w:t>
      </w:r>
    </w:p>
    <w:p w:rsidR="00F419A9" w:rsidRPr="00B832BA" w:rsidRDefault="00F419A9" w:rsidP="00D00FD0">
      <w:pPr>
        <w:pStyle w:val="ListParagraph"/>
        <w:numPr>
          <w:ilvl w:val="0"/>
          <w:numId w:val="28"/>
        </w:numPr>
        <w:spacing w:after="200"/>
        <w:contextualSpacing/>
        <w:rPr>
          <w:rFonts w:asciiTheme="minorHAnsi" w:hAnsiTheme="minorHAnsi"/>
        </w:rPr>
      </w:pPr>
      <w:r w:rsidRPr="00B832BA">
        <w:rPr>
          <w:rFonts w:asciiTheme="minorHAnsi" w:hAnsiTheme="minorHAnsi"/>
        </w:rPr>
        <w:t>b2bassetscore</w:t>
      </w:r>
    </w:p>
    <w:p w:rsidR="00F419A9" w:rsidRPr="00B832BA" w:rsidRDefault="00F419A9" w:rsidP="00D00FD0">
      <w:pPr>
        <w:pStyle w:val="ListParagraph"/>
        <w:numPr>
          <w:ilvl w:val="0"/>
          <w:numId w:val="28"/>
        </w:numPr>
        <w:spacing w:after="200"/>
        <w:contextualSpacing/>
        <w:rPr>
          <w:rFonts w:asciiTheme="minorHAnsi" w:hAnsiTheme="minorHAnsi"/>
        </w:rPr>
      </w:pPr>
      <w:r w:rsidRPr="00B832BA">
        <w:rPr>
          <w:rFonts w:asciiTheme="minorHAnsi" w:hAnsiTheme="minorHAnsi"/>
        </w:rPr>
        <w:t>b2bassetsfacades</w:t>
      </w:r>
    </w:p>
    <w:p w:rsidR="00F419A9" w:rsidRPr="00B832BA" w:rsidRDefault="00F419A9" w:rsidP="00D00FD0">
      <w:pPr>
        <w:pStyle w:val="ListParagraph"/>
        <w:numPr>
          <w:ilvl w:val="0"/>
          <w:numId w:val="28"/>
        </w:numPr>
        <w:spacing w:after="200"/>
        <w:contextualSpacing/>
        <w:rPr>
          <w:rFonts w:asciiTheme="minorHAnsi" w:hAnsiTheme="minorHAnsi"/>
        </w:rPr>
      </w:pPr>
      <w:r w:rsidRPr="00B832BA">
        <w:rPr>
          <w:rFonts w:asciiTheme="minorHAnsi" w:hAnsiTheme="minorHAnsi"/>
        </w:rPr>
        <w:t>b2bassetsfulfilmentprocess</w:t>
      </w:r>
    </w:p>
    <w:p w:rsidR="00F419A9" w:rsidRPr="00B832BA" w:rsidRDefault="00F419A9" w:rsidP="00D00FD0">
      <w:pPr>
        <w:pStyle w:val="ListParagraph"/>
        <w:numPr>
          <w:ilvl w:val="0"/>
          <w:numId w:val="28"/>
        </w:numPr>
        <w:spacing w:after="200"/>
        <w:contextualSpacing/>
        <w:rPr>
          <w:rFonts w:asciiTheme="minorHAnsi" w:hAnsiTheme="minorHAnsi"/>
        </w:rPr>
      </w:pPr>
      <w:r w:rsidRPr="00B832BA">
        <w:rPr>
          <w:rFonts w:asciiTheme="minorHAnsi" w:hAnsiTheme="minorHAnsi"/>
        </w:rPr>
        <w:t>b2bassetsinitialdata</w:t>
      </w:r>
    </w:p>
    <w:p w:rsidR="00F419A9" w:rsidRPr="00B832BA" w:rsidRDefault="00F419A9" w:rsidP="00D00FD0">
      <w:pPr>
        <w:pStyle w:val="ListParagraph"/>
        <w:numPr>
          <w:ilvl w:val="0"/>
          <w:numId w:val="28"/>
        </w:numPr>
        <w:spacing w:after="200"/>
        <w:contextualSpacing/>
        <w:rPr>
          <w:rFonts w:asciiTheme="minorHAnsi" w:hAnsiTheme="minorHAnsi"/>
        </w:rPr>
      </w:pPr>
      <w:r w:rsidRPr="00B832BA">
        <w:rPr>
          <w:rFonts w:asciiTheme="minorHAnsi" w:hAnsiTheme="minorHAnsi"/>
        </w:rPr>
        <w:t>b2bassetsstorefront</w:t>
      </w:r>
    </w:p>
    <w:p w:rsidR="009D293A" w:rsidRPr="00B832BA" w:rsidRDefault="00F419A9" w:rsidP="00D00FD0">
      <w:pPr>
        <w:pStyle w:val="ListParagraph"/>
        <w:numPr>
          <w:ilvl w:val="0"/>
          <w:numId w:val="28"/>
        </w:numPr>
        <w:spacing w:after="200"/>
        <w:contextualSpacing/>
        <w:rPr>
          <w:rFonts w:asciiTheme="minorHAnsi" w:hAnsiTheme="minorHAnsi"/>
        </w:rPr>
      </w:pPr>
      <w:r w:rsidRPr="00B832BA">
        <w:rPr>
          <w:rFonts w:asciiTheme="minorHAnsi" w:hAnsiTheme="minorHAnsi"/>
        </w:rPr>
        <w:t>b2bassetstest</w:t>
      </w:r>
    </w:p>
    <w:p w:rsidR="002E5191" w:rsidRPr="00B832BA" w:rsidRDefault="002E5191" w:rsidP="002E5191">
      <w:pPr>
        <w:spacing w:after="200"/>
        <w:contextualSpacing/>
        <w:rPr>
          <w:rFonts w:asciiTheme="minorHAnsi" w:hAnsiTheme="minorHAnsi"/>
        </w:rPr>
      </w:pPr>
    </w:p>
    <w:p w:rsidR="002E5191" w:rsidRPr="00B832BA" w:rsidRDefault="002E5191" w:rsidP="002E5191">
      <w:pPr>
        <w:spacing w:after="200"/>
        <w:contextualSpacing/>
        <w:rPr>
          <w:rFonts w:asciiTheme="minorHAnsi" w:hAnsiTheme="minorHAnsi"/>
        </w:rPr>
      </w:pPr>
    </w:p>
    <w:p w:rsidR="002E5191" w:rsidRPr="00B832BA" w:rsidRDefault="002E5191" w:rsidP="002E5191">
      <w:pPr>
        <w:spacing w:after="200"/>
        <w:contextualSpacing/>
        <w:rPr>
          <w:rFonts w:asciiTheme="minorHAnsi" w:hAnsiTheme="minorHAnsi"/>
        </w:rPr>
      </w:pPr>
    </w:p>
    <w:p w:rsidR="002E5191" w:rsidRPr="00B832BA" w:rsidRDefault="002E5191" w:rsidP="002E5191">
      <w:pPr>
        <w:spacing w:after="200"/>
        <w:contextualSpacing/>
        <w:rPr>
          <w:rFonts w:asciiTheme="minorHAnsi" w:hAnsiTheme="minorHAnsi"/>
        </w:rPr>
      </w:pPr>
    </w:p>
    <w:p w:rsidR="002E5191" w:rsidRPr="00B832BA" w:rsidRDefault="002E5191" w:rsidP="002E5191">
      <w:pPr>
        <w:spacing w:after="200"/>
        <w:contextualSpacing/>
        <w:rPr>
          <w:rFonts w:asciiTheme="minorHAnsi" w:hAnsiTheme="minorHAnsi"/>
        </w:rPr>
      </w:pPr>
    </w:p>
    <w:p w:rsidR="002E5191" w:rsidRPr="00B832BA" w:rsidRDefault="002E5191" w:rsidP="002E5191">
      <w:pPr>
        <w:spacing w:after="200"/>
        <w:contextualSpacing/>
        <w:rPr>
          <w:rFonts w:asciiTheme="minorHAnsi" w:hAnsiTheme="minorHAnsi"/>
        </w:rPr>
      </w:pPr>
    </w:p>
    <w:p w:rsidR="002E5191" w:rsidRPr="00B832BA" w:rsidRDefault="002E5191" w:rsidP="002E5191">
      <w:pPr>
        <w:spacing w:after="200"/>
        <w:contextualSpacing/>
        <w:rPr>
          <w:rFonts w:asciiTheme="minorHAnsi" w:hAnsiTheme="minorHAnsi"/>
        </w:rPr>
      </w:pPr>
    </w:p>
    <w:p w:rsidR="002E5191" w:rsidRPr="00B832BA" w:rsidRDefault="002E5191" w:rsidP="002E5191">
      <w:pPr>
        <w:spacing w:after="200"/>
        <w:contextualSpacing/>
        <w:rPr>
          <w:rFonts w:asciiTheme="minorHAnsi" w:hAnsiTheme="minorHAnsi"/>
        </w:rPr>
      </w:pPr>
    </w:p>
    <w:p w:rsidR="002E5191" w:rsidRPr="00B832BA" w:rsidRDefault="002E5191" w:rsidP="002E5191">
      <w:pPr>
        <w:spacing w:after="200"/>
        <w:contextualSpacing/>
        <w:rPr>
          <w:rFonts w:asciiTheme="minorHAnsi" w:hAnsiTheme="minorHAnsi"/>
        </w:rPr>
      </w:pPr>
    </w:p>
    <w:p w:rsidR="002E5191" w:rsidRPr="00B832BA" w:rsidRDefault="002E5191" w:rsidP="002E5191">
      <w:pPr>
        <w:spacing w:after="200"/>
        <w:contextualSpacing/>
        <w:rPr>
          <w:rFonts w:asciiTheme="minorHAnsi" w:hAnsiTheme="minorHAnsi"/>
        </w:rPr>
      </w:pPr>
    </w:p>
    <w:p w:rsidR="002E5191" w:rsidRPr="00B832BA" w:rsidRDefault="002E5191" w:rsidP="002E5191">
      <w:pPr>
        <w:spacing w:after="200"/>
        <w:contextualSpacing/>
        <w:rPr>
          <w:rFonts w:asciiTheme="minorHAnsi" w:hAnsiTheme="minorHAnsi"/>
        </w:rPr>
      </w:pPr>
    </w:p>
    <w:p w:rsidR="002E5191" w:rsidRPr="00B832BA" w:rsidRDefault="002E5191" w:rsidP="002E5191">
      <w:pPr>
        <w:spacing w:after="200"/>
        <w:contextualSpacing/>
        <w:rPr>
          <w:rFonts w:asciiTheme="minorHAnsi" w:hAnsiTheme="minorHAnsi"/>
        </w:rPr>
      </w:pPr>
    </w:p>
    <w:p w:rsidR="002E5191" w:rsidRPr="00B832BA" w:rsidRDefault="002E5191" w:rsidP="002E5191">
      <w:pPr>
        <w:spacing w:after="200"/>
        <w:contextualSpacing/>
        <w:rPr>
          <w:rFonts w:asciiTheme="minorHAnsi" w:hAnsiTheme="minorHAnsi"/>
        </w:rPr>
      </w:pPr>
    </w:p>
    <w:p w:rsidR="002E5191" w:rsidRPr="00B832BA" w:rsidRDefault="002E5191" w:rsidP="002E5191">
      <w:pPr>
        <w:spacing w:after="200"/>
        <w:contextualSpacing/>
        <w:rPr>
          <w:rFonts w:asciiTheme="minorHAnsi" w:hAnsiTheme="minorHAnsi"/>
        </w:rPr>
      </w:pPr>
    </w:p>
    <w:p w:rsidR="002E5191" w:rsidRPr="00B832BA" w:rsidRDefault="002E5191" w:rsidP="002E5191">
      <w:pPr>
        <w:spacing w:after="200"/>
        <w:contextualSpacing/>
        <w:rPr>
          <w:rFonts w:asciiTheme="minorHAnsi" w:hAnsiTheme="minorHAnsi"/>
        </w:rPr>
      </w:pPr>
    </w:p>
    <w:p w:rsidR="002E5191" w:rsidRPr="00B832BA" w:rsidRDefault="002E5191" w:rsidP="002E5191">
      <w:pPr>
        <w:spacing w:after="200"/>
        <w:contextualSpacing/>
        <w:rPr>
          <w:rFonts w:asciiTheme="minorHAnsi" w:hAnsiTheme="minorHAnsi"/>
        </w:rPr>
      </w:pPr>
    </w:p>
    <w:p w:rsidR="002E5191" w:rsidRPr="00B832BA" w:rsidRDefault="002E5191" w:rsidP="002E5191">
      <w:pPr>
        <w:spacing w:after="200"/>
        <w:contextualSpacing/>
        <w:rPr>
          <w:rFonts w:asciiTheme="minorHAnsi" w:hAnsiTheme="minorHAnsi"/>
        </w:rPr>
      </w:pPr>
    </w:p>
    <w:p w:rsidR="002E5191" w:rsidRPr="00B832BA" w:rsidRDefault="002E5191" w:rsidP="002E5191">
      <w:pPr>
        <w:spacing w:after="200"/>
        <w:contextualSpacing/>
        <w:rPr>
          <w:rFonts w:asciiTheme="minorHAnsi" w:hAnsiTheme="minorHAnsi"/>
        </w:rPr>
      </w:pPr>
    </w:p>
    <w:p w:rsidR="002E5191" w:rsidRPr="00B832BA" w:rsidRDefault="002E5191" w:rsidP="002E5191">
      <w:pPr>
        <w:spacing w:after="200"/>
        <w:contextualSpacing/>
        <w:rPr>
          <w:rFonts w:asciiTheme="minorHAnsi" w:hAnsiTheme="minorHAnsi"/>
        </w:rPr>
      </w:pPr>
    </w:p>
    <w:p w:rsidR="002E5191" w:rsidRPr="00B832BA" w:rsidRDefault="002E5191" w:rsidP="002E5191">
      <w:pPr>
        <w:spacing w:after="200"/>
        <w:contextualSpacing/>
        <w:rPr>
          <w:rFonts w:asciiTheme="minorHAnsi" w:hAnsiTheme="minorHAnsi"/>
        </w:rPr>
      </w:pPr>
    </w:p>
    <w:p w:rsidR="002E5191" w:rsidRPr="00B832BA" w:rsidRDefault="002E5191" w:rsidP="002E5191">
      <w:pPr>
        <w:spacing w:after="200"/>
        <w:contextualSpacing/>
        <w:rPr>
          <w:rFonts w:asciiTheme="minorHAnsi" w:hAnsiTheme="minorHAnsi"/>
        </w:rPr>
      </w:pPr>
    </w:p>
    <w:p w:rsidR="002E5191" w:rsidRPr="00B832BA" w:rsidRDefault="002E5191" w:rsidP="002E5191">
      <w:pPr>
        <w:spacing w:after="200"/>
        <w:contextualSpacing/>
        <w:rPr>
          <w:rFonts w:asciiTheme="minorHAnsi" w:hAnsiTheme="minorHAnsi"/>
        </w:rPr>
      </w:pPr>
    </w:p>
    <w:p w:rsidR="002E5191" w:rsidRPr="00B832BA" w:rsidRDefault="002E5191" w:rsidP="002E5191">
      <w:pPr>
        <w:spacing w:after="200"/>
        <w:contextualSpacing/>
        <w:rPr>
          <w:rFonts w:asciiTheme="minorHAnsi" w:hAnsiTheme="minorHAnsi"/>
        </w:rPr>
      </w:pPr>
    </w:p>
    <w:p w:rsidR="002E5191" w:rsidRPr="00B832BA" w:rsidRDefault="002E5191" w:rsidP="002E5191">
      <w:pPr>
        <w:spacing w:after="200"/>
        <w:contextualSpacing/>
        <w:rPr>
          <w:rFonts w:asciiTheme="minorHAnsi" w:hAnsiTheme="minorHAnsi"/>
        </w:rPr>
      </w:pPr>
    </w:p>
    <w:p w:rsidR="00F10192" w:rsidRPr="00B832BA" w:rsidRDefault="00F10192" w:rsidP="00F10192">
      <w:pPr>
        <w:pStyle w:val="IS-Heading3"/>
        <w:tabs>
          <w:tab w:val="num" w:pos="1710"/>
        </w:tabs>
        <w:ind w:left="1620"/>
        <w:rPr>
          <w:rFonts w:asciiTheme="minorHAnsi" w:hAnsiTheme="minorHAnsi"/>
        </w:rPr>
      </w:pPr>
      <w:bookmarkStart w:id="38" w:name="_Toc442102788"/>
      <w:r w:rsidRPr="00B832BA">
        <w:rPr>
          <w:rFonts w:asciiTheme="minorHAnsi" w:hAnsiTheme="minorHAnsi"/>
        </w:rPr>
        <w:t>Changes in b2bassetscore</w:t>
      </w:r>
      <w:bookmarkEnd w:id="38"/>
    </w:p>
    <w:p w:rsidR="00605DE8" w:rsidRPr="00B832BA" w:rsidRDefault="00605DE8" w:rsidP="00D00FD0">
      <w:pPr>
        <w:pStyle w:val="ListParagraph"/>
        <w:numPr>
          <w:ilvl w:val="0"/>
          <w:numId w:val="29"/>
        </w:numPr>
        <w:spacing w:after="0"/>
        <w:ind w:left="2250"/>
        <w:contextualSpacing/>
        <w:jc w:val="both"/>
        <w:rPr>
          <w:rFonts w:asciiTheme="minorHAnsi" w:hAnsiTheme="minorHAnsi"/>
        </w:rPr>
      </w:pPr>
      <w:r w:rsidRPr="00B832BA">
        <w:rPr>
          <w:rFonts w:asciiTheme="minorHAnsi" w:hAnsiTheme="minorHAnsi"/>
        </w:rPr>
        <w:t>Solr field value providers added in b2bassetscore-spring.xml</w:t>
      </w:r>
    </w:p>
    <w:tbl>
      <w:tblPr>
        <w:tblStyle w:val="TableGrid"/>
        <w:tblW w:w="7935" w:type="dxa"/>
        <w:tblInd w:w="2448" w:type="dxa"/>
        <w:tblLook w:val="04A0"/>
      </w:tblPr>
      <w:tblGrid>
        <w:gridCol w:w="7935"/>
      </w:tblGrid>
      <w:tr w:rsidR="00EB52BD" w:rsidRPr="00B832BA" w:rsidTr="00DD427C">
        <w:trPr>
          <w:trHeight w:val="70"/>
        </w:trPr>
        <w:tc>
          <w:tcPr>
            <w:tcW w:w="7935" w:type="dxa"/>
            <w:shd w:val="clear" w:color="auto" w:fill="009BCC" w:themeFill="text2"/>
          </w:tcPr>
          <w:p w:rsidR="00EB52BD" w:rsidRPr="00B832BA" w:rsidRDefault="00EB52BD" w:rsidP="00DD427C">
            <w:pPr>
              <w:pStyle w:val="IS-Heading3"/>
              <w:numPr>
                <w:ilvl w:val="0"/>
                <w:numId w:val="0"/>
              </w:numPr>
              <w:spacing w:before="0" w:after="0"/>
              <w:rPr>
                <w:rFonts w:asciiTheme="minorHAnsi" w:eastAsia="Calibri" w:hAnsiTheme="minorHAnsi" w:cs="Times New Roman"/>
                <w:b w:val="0"/>
                <w:bCs w:val="0"/>
                <w:color w:val="auto"/>
                <w:sz w:val="22"/>
                <w:lang w:eastAsia="en-GB"/>
              </w:rPr>
            </w:pPr>
            <w:r w:rsidRPr="00B832BA">
              <w:rPr>
                <w:rFonts w:asciiTheme="minorHAnsi" w:hAnsiTheme="minorHAnsi"/>
                <w:color w:val="FFFFFF" w:themeColor="background1"/>
                <w:sz w:val="22"/>
              </w:rPr>
              <w:t>b2bassetscore/resources/b2bassetscore-spring.xml</w:t>
            </w:r>
          </w:p>
        </w:tc>
      </w:tr>
      <w:tr w:rsidR="00EB52BD" w:rsidRPr="00B832BA" w:rsidTr="00DD427C">
        <w:trPr>
          <w:trHeight w:val="197"/>
        </w:trPr>
        <w:tc>
          <w:tcPr>
            <w:tcW w:w="7935" w:type="dxa"/>
          </w:tcPr>
          <w:p w:rsidR="00EB52BD" w:rsidRPr="00B832BA" w:rsidRDefault="00EB52BD" w:rsidP="00DD427C">
            <w:pPr>
              <w:pStyle w:val="IS-Heading3"/>
              <w:numPr>
                <w:ilvl w:val="0"/>
                <w:numId w:val="0"/>
              </w:numPr>
              <w:spacing w:before="120" w:after="0" w:line="240" w:lineRule="auto"/>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 xml:space="preserve">    &lt;bean id="</w:t>
            </w:r>
            <w:proofErr w:type="spellStart"/>
            <w:r w:rsidRPr="00B832BA">
              <w:rPr>
                <w:rFonts w:asciiTheme="minorHAnsi" w:eastAsia="Calibri" w:hAnsiTheme="minorHAnsi" w:cs="Times New Roman"/>
                <w:b w:val="0"/>
                <w:bCs w:val="0"/>
                <w:color w:val="auto"/>
                <w:sz w:val="22"/>
                <w:lang w:eastAsia="en-GB"/>
              </w:rPr>
              <w:t>powertoolsCategoryCodeValueProvider</w:t>
            </w:r>
            <w:proofErr w:type="spellEnd"/>
            <w:r w:rsidRPr="00B832BA">
              <w:rPr>
                <w:rFonts w:asciiTheme="minorHAnsi" w:eastAsia="Calibri" w:hAnsiTheme="minorHAnsi" w:cs="Times New Roman"/>
                <w:b w:val="0"/>
                <w:bCs w:val="0"/>
                <w:color w:val="auto"/>
                <w:sz w:val="22"/>
                <w:lang w:eastAsia="en-GB"/>
              </w:rPr>
              <w:t>" parent="</w:t>
            </w:r>
            <w:proofErr w:type="spellStart"/>
            <w:r w:rsidRPr="00B832BA">
              <w:rPr>
                <w:rFonts w:asciiTheme="minorHAnsi" w:eastAsia="Calibri" w:hAnsiTheme="minorHAnsi" w:cs="Times New Roman"/>
                <w:b w:val="0"/>
                <w:bCs w:val="0"/>
                <w:color w:val="auto"/>
                <w:sz w:val="22"/>
                <w:lang w:eastAsia="en-GB"/>
              </w:rPr>
              <w:t>abstractCategoryCodeValueProvider</w:t>
            </w:r>
            <w:proofErr w:type="spellEnd"/>
            <w:r w:rsidRPr="00B832BA">
              <w:rPr>
                <w:rFonts w:asciiTheme="minorHAnsi" w:eastAsia="Calibri" w:hAnsiTheme="minorHAnsi" w:cs="Times New Roman"/>
                <w:b w:val="0"/>
                <w:bCs w:val="0"/>
                <w:color w:val="auto"/>
                <w:sz w:val="22"/>
                <w:lang w:eastAsia="en-GB"/>
              </w:rPr>
              <w:t>"&gt;</w:t>
            </w:r>
          </w:p>
          <w:p w:rsidR="00EB52BD" w:rsidRPr="00B832BA" w:rsidRDefault="00EB52BD" w:rsidP="00DD427C">
            <w:pPr>
              <w:pStyle w:val="IS-Heading3"/>
              <w:numPr>
                <w:ilvl w:val="0"/>
                <w:numId w:val="0"/>
              </w:numPr>
              <w:spacing w:before="0" w:after="0" w:line="240" w:lineRule="auto"/>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 xml:space="preserve">        &lt;property name="</w:t>
            </w:r>
            <w:proofErr w:type="spellStart"/>
            <w:r w:rsidRPr="00B832BA">
              <w:rPr>
                <w:rFonts w:asciiTheme="minorHAnsi" w:eastAsia="Calibri" w:hAnsiTheme="minorHAnsi" w:cs="Times New Roman"/>
                <w:b w:val="0"/>
                <w:bCs w:val="0"/>
                <w:color w:val="auto"/>
                <w:sz w:val="22"/>
                <w:lang w:eastAsia="en-GB"/>
              </w:rPr>
              <w:t>categorySource</w:t>
            </w:r>
            <w:proofErr w:type="spellEnd"/>
            <w:r w:rsidRPr="00B832BA">
              <w:rPr>
                <w:rFonts w:asciiTheme="minorHAnsi" w:eastAsia="Calibri" w:hAnsiTheme="minorHAnsi" w:cs="Times New Roman"/>
                <w:b w:val="0"/>
                <w:bCs w:val="0"/>
                <w:color w:val="auto"/>
                <w:sz w:val="22"/>
                <w:lang w:eastAsia="en-GB"/>
              </w:rPr>
              <w:t>" ref="</w:t>
            </w:r>
            <w:proofErr w:type="spellStart"/>
            <w:r w:rsidRPr="00B832BA">
              <w:rPr>
                <w:rFonts w:asciiTheme="minorHAnsi" w:eastAsia="Calibri" w:hAnsiTheme="minorHAnsi" w:cs="Times New Roman"/>
                <w:b w:val="0"/>
                <w:bCs w:val="0"/>
                <w:color w:val="auto"/>
                <w:sz w:val="22"/>
                <w:lang w:eastAsia="en-GB"/>
              </w:rPr>
              <w:t>powertoolsCategorySource</w:t>
            </w:r>
            <w:proofErr w:type="spellEnd"/>
            <w:r w:rsidRPr="00B832BA">
              <w:rPr>
                <w:rFonts w:asciiTheme="minorHAnsi" w:eastAsia="Calibri" w:hAnsiTheme="minorHAnsi" w:cs="Times New Roman"/>
                <w:b w:val="0"/>
                <w:bCs w:val="0"/>
                <w:color w:val="auto"/>
                <w:sz w:val="22"/>
                <w:lang w:eastAsia="en-GB"/>
              </w:rPr>
              <w:t>"/&gt;</w:t>
            </w:r>
          </w:p>
          <w:p w:rsidR="00EB52BD" w:rsidRPr="00B832BA" w:rsidRDefault="00EB52BD" w:rsidP="00DD427C">
            <w:pPr>
              <w:pStyle w:val="IS-Heading3"/>
              <w:numPr>
                <w:ilvl w:val="0"/>
                <w:numId w:val="0"/>
              </w:numPr>
              <w:spacing w:before="0" w:after="0" w:line="240" w:lineRule="auto"/>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 xml:space="preserve">    &lt;/bean&gt;</w:t>
            </w:r>
          </w:p>
          <w:p w:rsidR="00EB52BD" w:rsidRPr="00B832BA" w:rsidRDefault="00EB52BD" w:rsidP="00DD427C">
            <w:pPr>
              <w:pStyle w:val="IS-Heading3"/>
              <w:numPr>
                <w:ilvl w:val="0"/>
                <w:numId w:val="0"/>
              </w:numPr>
              <w:spacing w:before="0" w:after="0" w:line="240" w:lineRule="auto"/>
              <w:rPr>
                <w:rFonts w:asciiTheme="minorHAnsi" w:eastAsia="Calibri" w:hAnsiTheme="minorHAnsi" w:cs="Times New Roman"/>
                <w:b w:val="0"/>
                <w:bCs w:val="0"/>
                <w:color w:val="auto"/>
                <w:sz w:val="22"/>
                <w:lang w:eastAsia="en-GB"/>
              </w:rPr>
            </w:pPr>
          </w:p>
          <w:p w:rsidR="00EB52BD" w:rsidRPr="00B832BA" w:rsidRDefault="00EB52BD" w:rsidP="00DD427C">
            <w:pPr>
              <w:pStyle w:val="IS-Heading3"/>
              <w:numPr>
                <w:ilvl w:val="0"/>
                <w:numId w:val="0"/>
              </w:numPr>
              <w:spacing w:before="0" w:after="0" w:line="240" w:lineRule="auto"/>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 xml:space="preserve">    &lt;bean id="</w:t>
            </w:r>
            <w:proofErr w:type="spellStart"/>
            <w:r w:rsidRPr="00B832BA">
              <w:rPr>
                <w:rFonts w:asciiTheme="minorHAnsi" w:eastAsia="Calibri" w:hAnsiTheme="minorHAnsi" w:cs="Times New Roman"/>
                <w:b w:val="0"/>
                <w:bCs w:val="0"/>
                <w:color w:val="auto"/>
                <w:sz w:val="22"/>
                <w:lang w:eastAsia="en-GB"/>
              </w:rPr>
              <w:t>powertoolsBrandCategoryCodeValueProvider</w:t>
            </w:r>
            <w:proofErr w:type="spellEnd"/>
            <w:r w:rsidRPr="00B832BA">
              <w:rPr>
                <w:rFonts w:asciiTheme="minorHAnsi" w:eastAsia="Calibri" w:hAnsiTheme="minorHAnsi" w:cs="Times New Roman"/>
                <w:b w:val="0"/>
                <w:bCs w:val="0"/>
                <w:color w:val="auto"/>
                <w:sz w:val="22"/>
                <w:lang w:eastAsia="en-GB"/>
              </w:rPr>
              <w:t>" parent="</w:t>
            </w:r>
            <w:proofErr w:type="spellStart"/>
            <w:r w:rsidRPr="00B832BA">
              <w:rPr>
                <w:rFonts w:asciiTheme="minorHAnsi" w:eastAsia="Calibri" w:hAnsiTheme="minorHAnsi" w:cs="Times New Roman"/>
                <w:b w:val="0"/>
                <w:bCs w:val="0"/>
                <w:color w:val="auto"/>
                <w:sz w:val="22"/>
                <w:lang w:eastAsia="en-GB"/>
              </w:rPr>
              <w:t>abstractCategoryCodeValueProvider</w:t>
            </w:r>
            <w:proofErr w:type="spellEnd"/>
            <w:r w:rsidRPr="00B832BA">
              <w:rPr>
                <w:rFonts w:asciiTheme="minorHAnsi" w:eastAsia="Calibri" w:hAnsiTheme="minorHAnsi" w:cs="Times New Roman"/>
                <w:b w:val="0"/>
                <w:bCs w:val="0"/>
                <w:color w:val="auto"/>
                <w:sz w:val="22"/>
                <w:lang w:eastAsia="en-GB"/>
              </w:rPr>
              <w:t>"&gt;</w:t>
            </w:r>
          </w:p>
          <w:p w:rsidR="00EB52BD" w:rsidRPr="00B832BA" w:rsidRDefault="00EB52BD" w:rsidP="00DD427C">
            <w:pPr>
              <w:pStyle w:val="IS-Heading3"/>
              <w:numPr>
                <w:ilvl w:val="0"/>
                <w:numId w:val="0"/>
              </w:numPr>
              <w:spacing w:before="0" w:after="0" w:line="240" w:lineRule="auto"/>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 xml:space="preserve">        &lt;property name="</w:t>
            </w:r>
            <w:proofErr w:type="spellStart"/>
            <w:r w:rsidRPr="00B832BA">
              <w:rPr>
                <w:rFonts w:asciiTheme="minorHAnsi" w:eastAsia="Calibri" w:hAnsiTheme="minorHAnsi" w:cs="Times New Roman"/>
                <w:b w:val="0"/>
                <w:bCs w:val="0"/>
                <w:color w:val="auto"/>
                <w:sz w:val="22"/>
                <w:lang w:eastAsia="en-GB"/>
              </w:rPr>
              <w:t>categorySource</w:t>
            </w:r>
            <w:proofErr w:type="spellEnd"/>
            <w:r w:rsidRPr="00B832BA">
              <w:rPr>
                <w:rFonts w:asciiTheme="minorHAnsi" w:eastAsia="Calibri" w:hAnsiTheme="minorHAnsi" w:cs="Times New Roman"/>
                <w:b w:val="0"/>
                <w:bCs w:val="0"/>
                <w:color w:val="auto"/>
                <w:sz w:val="22"/>
                <w:lang w:eastAsia="en-GB"/>
              </w:rPr>
              <w:t>" ref="</w:t>
            </w:r>
            <w:proofErr w:type="spellStart"/>
            <w:r w:rsidRPr="00B832BA">
              <w:rPr>
                <w:rFonts w:asciiTheme="minorHAnsi" w:eastAsia="Calibri" w:hAnsiTheme="minorHAnsi" w:cs="Times New Roman"/>
                <w:b w:val="0"/>
                <w:bCs w:val="0"/>
                <w:color w:val="auto"/>
                <w:sz w:val="22"/>
                <w:lang w:eastAsia="en-GB"/>
              </w:rPr>
              <w:t>powertoolsBrandCategorySource</w:t>
            </w:r>
            <w:proofErr w:type="spellEnd"/>
            <w:r w:rsidRPr="00B832BA">
              <w:rPr>
                <w:rFonts w:asciiTheme="minorHAnsi" w:eastAsia="Calibri" w:hAnsiTheme="minorHAnsi" w:cs="Times New Roman"/>
                <w:b w:val="0"/>
                <w:bCs w:val="0"/>
                <w:color w:val="auto"/>
                <w:sz w:val="22"/>
                <w:lang w:eastAsia="en-GB"/>
              </w:rPr>
              <w:t>"/&gt;</w:t>
            </w:r>
          </w:p>
          <w:p w:rsidR="00EB52BD" w:rsidRPr="00B832BA" w:rsidRDefault="00EB52BD" w:rsidP="00DD427C">
            <w:pPr>
              <w:pStyle w:val="IS-Heading3"/>
              <w:numPr>
                <w:ilvl w:val="0"/>
                <w:numId w:val="0"/>
              </w:numPr>
              <w:spacing w:before="0" w:after="0" w:line="240" w:lineRule="auto"/>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 xml:space="preserve">    &lt;/bean&gt;</w:t>
            </w:r>
          </w:p>
          <w:p w:rsidR="00EB52BD" w:rsidRPr="00B832BA" w:rsidRDefault="00EB52BD" w:rsidP="00DD427C">
            <w:pPr>
              <w:pStyle w:val="IS-Heading3"/>
              <w:numPr>
                <w:ilvl w:val="0"/>
                <w:numId w:val="0"/>
              </w:numPr>
              <w:spacing w:before="0" w:after="0" w:line="240" w:lineRule="auto"/>
              <w:rPr>
                <w:rFonts w:asciiTheme="minorHAnsi" w:eastAsia="Calibri" w:hAnsiTheme="minorHAnsi" w:cs="Times New Roman"/>
                <w:b w:val="0"/>
                <w:bCs w:val="0"/>
                <w:color w:val="auto"/>
                <w:sz w:val="22"/>
                <w:lang w:eastAsia="en-GB"/>
              </w:rPr>
            </w:pPr>
          </w:p>
          <w:p w:rsidR="00EB52BD" w:rsidRPr="00B832BA" w:rsidRDefault="00EB52BD" w:rsidP="00DD427C">
            <w:pPr>
              <w:pStyle w:val="IS-Heading3"/>
              <w:numPr>
                <w:ilvl w:val="0"/>
                <w:numId w:val="0"/>
              </w:numPr>
              <w:spacing w:before="0" w:after="0" w:line="240" w:lineRule="auto"/>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 xml:space="preserve">    &lt;bean id="</w:t>
            </w:r>
            <w:proofErr w:type="spellStart"/>
            <w:r w:rsidRPr="00B832BA">
              <w:rPr>
                <w:rFonts w:asciiTheme="minorHAnsi" w:eastAsia="Calibri" w:hAnsiTheme="minorHAnsi" w:cs="Times New Roman"/>
                <w:b w:val="0"/>
                <w:bCs w:val="0"/>
                <w:color w:val="auto"/>
                <w:sz w:val="22"/>
                <w:lang w:eastAsia="en-GB"/>
              </w:rPr>
              <w:t>powertoolsVariantCategoryCodeValueProvider</w:t>
            </w:r>
            <w:proofErr w:type="spellEnd"/>
            <w:r w:rsidRPr="00B832BA">
              <w:rPr>
                <w:rFonts w:asciiTheme="minorHAnsi" w:eastAsia="Calibri" w:hAnsiTheme="minorHAnsi" w:cs="Times New Roman"/>
                <w:b w:val="0"/>
                <w:bCs w:val="0"/>
                <w:color w:val="auto"/>
                <w:sz w:val="22"/>
                <w:lang w:eastAsia="en-GB"/>
              </w:rPr>
              <w:t>" parent="</w:t>
            </w:r>
            <w:proofErr w:type="spellStart"/>
            <w:r w:rsidRPr="00B832BA">
              <w:rPr>
                <w:rFonts w:asciiTheme="minorHAnsi" w:eastAsia="Calibri" w:hAnsiTheme="minorHAnsi" w:cs="Times New Roman"/>
                <w:b w:val="0"/>
                <w:bCs w:val="0"/>
                <w:color w:val="auto"/>
                <w:sz w:val="22"/>
                <w:lang w:eastAsia="en-GB"/>
              </w:rPr>
              <w:t>abstractCategoryCodeValueProvider</w:t>
            </w:r>
            <w:proofErr w:type="spellEnd"/>
            <w:r w:rsidRPr="00B832BA">
              <w:rPr>
                <w:rFonts w:asciiTheme="minorHAnsi" w:eastAsia="Calibri" w:hAnsiTheme="minorHAnsi" w:cs="Times New Roman"/>
                <w:b w:val="0"/>
                <w:bCs w:val="0"/>
                <w:color w:val="auto"/>
                <w:sz w:val="22"/>
                <w:lang w:eastAsia="en-GB"/>
              </w:rPr>
              <w:t>"&gt;</w:t>
            </w:r>
          </w:p>
          <w:p w:rsidR="00EB52BD" w:rsidRPr="00B832BA" w:rsidRDefault="00EB52BD" w:rsidP="00DD427C">
            <w:pPr>
              <w:pStyle w:val="IS-Heading3"/>
              <w:numPr>
                <w:ilvl w:val="0"/>
                <w:numId w:val="0"/>
              </w:numPr>
              <w:spacing w:before="0" w:after="0" w:line="240" w:lineRule="auto"/>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 xml:space="preserve">        &lt;property name="</w:t>
            </w:r>
            <w:proofErr w:type="spellStart"/>
            <w:r w:rsidRPr="00B832BA">
              <w:rPr>
                <w:rFonts w:asciiTheme="minorHAnsi" w:eastAsia="Calibri" w:hAnsiTheme="minorHAnsi" w:cs="Times New Roman"/>
                <w:b w:val="0"/>
                <w:bCs w:val="0"/>
                <w:color w:val="auto"/>
                <w:sz w:val="22"/>
                <w:lang w:eastAsia="en-GB"/>
              </w:rPr>
              <w:t>categorySource</w:t>
            </w:r>
            <w:proofErr w:type="spellEnd"/>
            <w:r w:rsidRPr="00B832BA">
              <w:rPr>
                <w:rFonts w:asciiTheme="minorHAnsi" w:eastAsia="Calibri" w:hAnsiTheme="minorHAnsi" w:cs="Times New Roman"/>
                <w:b w:val="0"/>
                <w:bCs w:val="0"/>
                <w:color w:val="auto"/>
                <w:sz w:val="22"/>
                <w:lang w:eastAsia="en-GB"/>
              </w:rPr>
              <w:t>" ref="</w:t>
            </w:r>
            <w:proofErr w:type="spellStart"/>
            <w:r w:rsidRPr="00B832BA">
              <w:rPr>
                <w:rFonts w:asciiTheme="minorHAnsi" w:eastAsia="Calibri" w:hAnsiTheme="minorHAnsi" w:cs="Times New Roman"/>
                <w:b w:val="0"/>
                <w:bCs w:val="0"/>
                <w:color w:val="auto"/>
                <w:sz w:val="22"/>
                <w:lang w:eastAsia="en-GB"/>
              </w:rPr>
              <w:t>powertoolsVariantCategorySource</w:t>
            </w:r>
            <w:proofErr w:type="spellEnd"/>
            <w:r w:rsidRPr="00B832BA">
              <w:rPr>
                <w:rFonts w:asciiTheme="minorHAnsi" w:eastAsia="Calibri" w:hAnsiTheme="minorHAnsi" w:cs="Times New Roman"/>
                <w:b w:val="0"/>
                <w:bCs w:val="0"/>
                <w:color w:val="auto"/>
                <w:sz w:val="22"/>
                <w:lang w:eastAsia="en-GB"/>
              </w:rPr>
              <w:t>"/&gt;</w:t>
            </w:r>
          </w:p>
          <w:p w:rsidR="00EB52BD" w:rsidRPr="00B832BA" w:rsidRDefault="00EB52BD" w:rsidP="00DD427C">
            <w:pPr>
              <w:pStyle w:val="IS-Heading3"/>
              <w:numPr>
                <w:ilvl w:val="0"/>
                <w:numId w:val="0"/>
              </w:numPr>
              <w:spacing w:before="0" w:after="0" w:line="240" w:lineRule="auto"/>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 xml:space="preserve">    &lt;/bean&gt;</w:t>
            </w:r>
          </w:p>
          <w:p w:rsidR="00EB52BD" w:rsidRPr="00B832BA" w:rsidRDefault="00EB52BD" w:rsidP="00DD427C">
            <w:pPr>
              <w:pStyle w:val="IS-Heading3"/>
              <w:numPr>
                <w:ilvl w:val="0"/>
                <w:numId w:val="0"/>
              </w:numPr>
              <w:spacing w:before="0" w:after="0" w:line="240" w:lineRule="auto"/>
              <w:rPr>
                <w:rFonts w:asciiTheme="minorHAnsi" w:eastAsia="Calibri" w:hAnsiTheme="minorHAnsi" w:cs="Times New Roman"/>
                <w:b w:val="0"/>
                <w:bCs w:val="0"/>
                <w:color w:val="auto"/>
                <w:sz w:val="22"/>
                <w:lang w:eastAsia="en-GB"/>
              </w:rPr>
            </w:pPr>
          </w:p>
          <w:p w:rsidR="00EB52BD" w:rsidRPr="00B832BA" w:rsidRDefault="00EB52BD" w:rsidP="00DD427C">
            <w:pPr>
              <w:pStyle w:val="IS-Heading3"/>
              <w:numPr>
                <w:ilvl w:val="0"/>
                <w:numId w:val="0"/>
              </w:numPr>
              <w:spacing w:before="0" w:after="0" w:line="240" w:lineRule="auto"/>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 xml:space="preserve">    &lt;bean id="</w:t>
            </w:r>
            <w:proofErr w:type="spellStart"/>
            <w:r w:rsidRPr="00B832BA">
              <w:rPr>
                <w:rFonts w:asciiTheme="minorHAnsi" w:eastAsia="Calibri" w:hAnsiTheme="minorHAnsi" w:cs="Times New Roman"/>
                <w:b w:val="0"/>
                <w:bCs w:val="0"/>
                <w:color w:val="auto"/>
                <w:sz w:val="22"/>
                <w:lang w:eastAsia="en-GB"/>
              </w:rPr>
              <w:t>powertoolsCategoryNameValueProvider</w:t>
            </w:r>
            <w:proofErr w:type="spellEnd"/>
            <w:r w:rsidRPr="00B832BA">
              <w:rPr>
                <w:rFonts w:asciiTheme="minorHAnsi" w:eastAsia="Calibri" w:hAnsiTheme="minorHAnsi" w:cs="Times New Roman"/>
                <w:b w:val="0"/>
                <w:bCs w:val="0"/>
                <w:color w:val="auto"/>
                <w:sz w:val="22"/>
                <w:lang w:eastAsia="en-GB"/>
              </w:rPr>
              <w:t>" parent="</w:t>
            </w:r>
            <w:proofErr w:type="spellStart"/>
            <w:r w:rsidRPr="00B832BA">
              <w:rPr>
                <w:rFonts w:asciiTheme="minorHAnsi" w:eastAsia="Calibri" w:hAnsiTheme="minorHAnsi" w:cs="Times New Roman"/>
                <w:b w:val="0"/>
                <w:bCs w:val="0"/>
                <w:color w:val="auto"/>
                <w:sz w:val="22"/>
                <w:lang w:eastAsia="en-GB"/>
              </w:rPr>
              <w:t>abstractCategoryNameValueProvider</w:t>
            </w:r>
            <w:proofErr w:type="spellEnd"/>
            <w:r w:rsidRPr="00B832BA">
              <w:rPr>
                <w:rFonts w:asciiTheme="minorHAnsi" w:eastAsia="Calibri" w:hAnsiTheme="minorHAnsi" w:cs="Times New Roman"/>
                <w:b w:val="0"/>
                <w:bCs w:val="0"/>
                <w:color w:val="auto"/>
                <w:sz w:val="22"/>
                <w:lang w:eastAsia="en-GB"/>
              </w:rPr>
              <w:t>"&gt;</w:t>
            </w:r>
          </w:p>
          <w:p w:rsidR="00EB52BD" w:rsidRPr="00B832BA" w:rsidRDefault="00EB52BD" w:rsidP="00DD427C">
            <w:pPr>
              <w:pStyle w:val="IS-Heading3"/>
              <w:numPr>
                <w:ilvl w:val="0"/>
                <w:numId w:val="0"/>
              </w:numPr>
              <w:spacing w:before="0" w:after="0" w:line="240" w:lineRule="auto"/>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 xml:space="preserve">        &lt;property name="</w:t>
            </w:r>
            <w:proofErr w:type="spellStart"/>
            <w:r w:rsidRPr="00B832BA">
              <w:rPr>
                <w:rFonts w:asciiTheme="minorHAnsi" w:eastAsia="Calibri" w:hAnsiTheme="minorHAnsi" w:cs="Times New Roman"/>
                <w:b w:val="0"/>
                <w:bCs w:val="0"/>
                <w:color w:val="auto"/>
                <w:sz w:val="22"/>
                <w:lang w:eastAsia="en-GB"/>
              </w:rPr>
              <w:t>categorySource</w:t>
            </w:r>
            <w:proofErr w:type="spellEnd"/>
            <w:r w:rsidRPr="00B832BA">
              <w:rPr>
                <w:rFonts w:asciiTheme="minorHAnsi" w:eastAsia="Calibri" w:hAnsiTheme="minorHAnsi" w:cs="Times New Roman"/>
                <w:b w:val="0"/>
                <w:bCs w:val="0"/>
                <w:color w:val="auto"/>
                <w:sz w:val="22"/>
                <w:lang w:eastAsia="en-GB"/>
              </w:rPr>
              <w:t>" ref="</w:t>
            </w:r>
            <w:proofErr w:type="spellStart"/>
            <w:r w:rsidRPr="00B832BA">
              <w:rPr>
                <w:rFonts w:asciiTheme="minorHAnsi" w:eastAsia="Calibri" w:hAnsiTheme="minorHAnsi" w:cs="Times New Roman"/>
                <w:b w:val="0"/>
                <w:bCs w:val="0"/>
                <w:color w:val="auto"/>
                <w:sz w:val="22"/>
                <w:lang w:eastAsia="en-GB"/>
              </w:rPr>
              <w:t>powertoolsCategorySource</w:t>
            </w:r>
            <w:proofErr w:type="spellEnd"/>
            <w:r w:rsidRPr="00B832BA">
              <w:rPr>
                <w:rFonts w:asciiTheme="minorHAnsi" w:eastAsia="Calibri" w:hAnsiTheme="minorHAnsi" w:cs="Times New Roman"/>
                <w:b w:val="0"/>
                <w:bCs w:val="0"/>
                <w:color w:val="auto"/>
                <w:sz w:val="22"/>
                <w:lang w:eastAsia="en-GB"/>
              </w:rPr>
              <w:t>"/&gt;</w:t>
            </w:r>
          </w:p>
          <w:p w:rsidR="00EB52BD" w:rsidRPr="00B832BA" w:rsidRDefault="00EB52BD" w:rsidP="00DD427C">
            <w:pPr>
              <w:pStyle w:val="IS-Heading3"/>
              <w:numPr>
                <w:ilvl w:val="0"/>
                <w:numId w:val="0"/>
              </w:numPr>
              <w:spacing w:before="0" w:after="0" w:line="240" w:lineRule="auto"/>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 xml:space="preserve">    &lt;/bean&gt;</w:t>
            </w:r>
          </w:p>
          <w:p w:rsidR="00EB52BD" w:rsidRPr="00B832BA" w:rsidRDefault="00EB52BD" w:rsidP="00DD427C">
            <w:pPr>
              <w:pStyle w:val="IS-Heading3"/>
              <w:numPr>
                <w:ilvl w:val="0"/>
                <w:numId w:val="0"/>
              </w:numPr>
              <w:spacing w:before="0" w:after="0" w:line="240" w:lineRule="auto"/>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 xml:space="preserve">    </w:t>
            </w:r>
          </w:p>
          <w:p w:rsidR="00EB52BD" w:rsidRPr="00B832BA" w:rsidRDefault="00EB52BD" w:rsidP="00DD427C">
            <w:pPr>
              <w:pStyle w:val="IS-Heading3"/>
              <w:numPr>
                <w:ilvl w:val="0"/>
                <w:numId w:val="0"/>
              </w:numPr>
              <w:spacing w:before="0" w:after="0" w:line="240" w:lineRule="auto"/>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 xml:space="preserve">    &lt;bean id="</w:t>
            </w:r>
            <w:proofErr w:type="spellStart"/>
            <w:r w:rsidRPr="00B832BA">
              <w:rPr>
                <w:rFonts w:asciiTheme="minorHAnsi" w:eastAsia="Calibri" w:hAnsiTheme="minorHAnsi" w:cs="Times New Roman"/>
                <w:b w:val="0"/>
                <w:bCs w:val="0"/>
                <w:color w:val="auto"/>
                <w:sz w:val="22"/>
                <w:lang w:eastAsia="en-GB"/>
              </w:rPr>
              <w:t>powertoolsBrandCategoryNameValueProvider</w:t>
            </w:r>
            <w:proofErr w:type="spellEnd"/>
            <w:r w:rsidRPr="00B832BA">
              <w:rPr>
                <w:rFonts w:asciiTheme="minorHAnsi" w:eastAsia="Calibri" w:hAnsiTheme="minorHAnsi" w:cs="Times New Roman"/>
                <w:b w:val="0"/>
                <w:bCs w:val="0"/>
                <w:color w:val="auto"/>
                <w:sz w:val="22"/>
                <w:lang w:eastAsia="en-GB"/>
              </w:rPr>
              <w:t>" parent="</w:t>
            </w:r>
            <w:proofErr w:type="spellStart"/>
            <w:r w:rsidRPr="00B832BA">
              <w:rPr>
                <w:rFonts w:asciiTheme="minorHAnsi" w:eastAsia="Calibri" w:hAnsiTheme="minorHAnsi" w:cs="Times New Roman"/>
                <w:b w:val="0"/>
                <w:bCs w:val="0"/>
                <w:color w:val="auto"/>
                <w:sz w:val="22"/>
                <w:lang w:eastAsia="en-GB"/>
              </w:rPr>
              <w:t>abstractCategoryNameValueProvider</w:t>
            </w:r>
            <w:proofErr w:type="spellEnd"/>
            <w:r w:rsidRPr="00B832BA">
              <w:rPr>
                <w:rFonts w:asciiTheme="minorHAnsi" w:eastAsia="Calibri" w:hAnsiTheme="minorHAnsi" w:cs="Times New Roman"/>
                <w:b w:val="0"/>
                <w:bCs w:val="0"/>
                <w:color w:val="auto"/>
                <w:sz w:val="22"/>
                <w:lang w:eastAsia="en-GB"/>
              </w:rPr>
              <w:t>"&gt;</w:t>
            </w:r>
          </w:p>
          <w:p w:rsidR="00EB52BD" w:rsidRPr="00B832BA" w:rsidRDefault="00EB52BD" w:rsidP="00DD427C">
            <w:pPr>
              <w:pStyle w:val="IS-Heading3"/>
              <w:numPr>
                <w:ilvl w:val="0"/>
                <w:numId w:val="0"/>
              </w:numPr>
              <w:spacing w:before="0" w:after="0" w:line="240" w:lineRule="auto"/>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 xml:space="preserve">        &lt;property name="</w:t>
            </w:r>
            <w:proofErr w:type="spellStart"/>
            <w:r w:rsidRPr="00B832BA">
              <w:rPr>
                <w:rFonts w:asciiTheme="minorHAnsi" w:eastAsia="Calibri" w:hAnsiTheme="minorHAnsi" w:cs="Times New Roman"/>
                <w:b w:val="0"/>
                <w:bCs w:val="0"/>
                <w:color w:val="auto"/>
                <w:sz w:val="22"/>
                <w:lang w:eastAsia="en-GB"/>
              </w:rPr>
              <w:t>categorySource</w:t>
            </w:r>
            <w:proofErr w:type="spellEnd"/>
            <w:r w:rsidRPr="00B832BA">
              <w:rPr>
                <w:rFonts w:asciiTheme="minorHAnsi" w:eastAsia="Calibri" w:hAnsiTheme="minorHAnsi" w:cs="Times New Roman"/>
                <w:b w:val="0"/>
                <w:bCs w:val="0"/>
                <w:color w:val="auto"/>
                <w:sz w:val="22"/>
                <w:lang w:eastAsia="en-GB"/>
              </w:rPr>
              <w:t>" ref="</w:t>
            </w:r>
            <w:proofErr w:type="spellStart"/>
            <w:r w:rsidRPr="00B832BA">
              <w:rPr>
                <w:rFonts w:asciiTheme="minorHAnsi" w:eastAsia="Calibri" w:hAnsiTheme="minorHAnsi" w:cs="Times New Roman"/>
                <w:b w:val="0"/>
                <w:bCs w:val="0"/>
                <w:color w:val="auto"/>
                <w:sz w:val="22"/>
                <w:lang w:eastAsia="en-GB"/>
              </w:rPr>
              <w:t>powertoolsBrandCategorySource</w:t>
            </w:r>
            <w:proofErr w:type="spellEnd"/>
            <w:r w:rsidRPr="00B832BA">
              <w:rPr>
                <w:rFonts w:asciiTheme="minorHAnsi" w:eastAsia="Calibri" w:hAnsiTheme="minorHAnsi" w:cs="Times New Roman"/>
                <w:b w:val="0"/>
                <w:bCs w:val="0"/>
                <w:color w:val="auto"/>
                <w:sz w:val="22"/>
                <w:lang w:eastAsia="en-GB"/>
              </w:rPr>
              <w:t>"/&gt;</w:t>
            </w:r>
          </w:p>
          <w:p w:rsidR="00EB52BD" w:rsidRPr="00B832BA" w:rsidRDefault="00EB52BD" w:rsidP="00DD427C">
            <w:pPr>
              <w:pStyle w:val="IS-Heading3"/>
              <w:numPr>
                <w:ilvl w:val="0"/>
                <w:numId w:val="0"/>
              </w:numPr>
              <w:spacing w:before="0" w:after="0" w:line="240" w:lineRule="auto"/>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 xml:space="preserve">    &lt;/bean&gt;</w:t>
            </w:r>
          </w:p>
          <w:p w:rsidR="00EB52BD" w:rsidRPr="00B832BA" w:rsidRDefault="00EB52BD" w:rsidP="00DD427C">
            <w:pPr>
              <w:pStyle w:val="IS-Heading3"/>
              <w:numPr>
                <w:ilvl w:val="0"/>
                <w:numId w:val="0"/>
              </w:numPr>
              <w:spacing w:before="0" w:after="0" w:line="240" w:lineRule="auto"/>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 xml:space="preserve">    </w:t>
            </w:r>
          </w:p>
          <w:p w:rsidR="00EB52BD" w:rsidRPr="00B832BA" w:rsidRDefault="00EB52BD" w:rsidP="00DD427C">
            <w:pPr>
              <w:pStyle w:val="IS-Heading3"/>
              <w:numPr>
                <w:ilvl w:val="0"/>
                <w:numId w:val="0"/>
              </w:numPr>
              <w:spacing w:before="0" w:after="0" w:line="240" w:lineRule="auto"/>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 xml:space="preserve">        &lt;bean id="</w:t>
            </w:r>
            <w:proofErr w:type="spellStart"/>
            <w:r w:rsidRPr="00B832BA">
              <w:rPr>
                <w:rFonts w:asciiTheme="minorHAnsi" w:eastAsia="Calibri" w:hAnsiTheme="minorHAnsi" w:cs="Times New Roman"/>
                <w:b w:val="0"/>
                <w:bCs w:val="0"/>
                <w:color w:val="auto"/>
                <w:sz w:val="22"/>
                <w:lang w:eastAsia="en-GB"/>
              </w:rPr>
              <w:t>powertoolsCategorySource</w:t>
            </w:r>
            <w:proofErr w:type="spellEnd"/>
            <w:r w:rsidRPr="00B832BA">
              <w:rPr>
                <w:rFonts w:asciiTheme="minorHAnsi" w:eastAsia="Calibri" w:hAnsiTheme="minorHAnsi" w:cs="Times New Roman"/>
                <w:b w:val="0"/>
                <w:bCs w:val="0"/>
                <w:color w:val="auto"/>
                <w:sz w:val="22"/>
                <w:lang w:eastAsia="en-GB"/>
              </w:rPr>
              <w:t>" parent="</w:t>
            </w:r>
            <w:proofErr w:type="spellStart"/>
            <w:r w:rsidRPr="00B832BA">
              <w:rPr>
                <w:rFonts w:asciiTheme="minorHAnsi" w:eastAsia="Calibri" w:hAnsiTheme="minorHAnsi" w:cs="Times New Roman"/>
                <w:b w:val="0"/>
                <w:bCs w:val="0"/>
                <w:color w:val="auto"/>
                <w:sz w:val="22"/>
                <w:lang w:eastAsia="en-GB"/>
              </w:rPr>
              <w:t>variantCategorySource</w:t>
            </w:r>
            <w:proofErr w:type="spellEnd"/>
            <w:r w:rsidRPr="00B832BA">
              <w:rPr>
                <w:rFonts w:asciiTheme="minorHAnsi" w:eastAsia="Calibri" w:hAnsiTheme="minorHAnsi" w:cs="Times New Roman"/>
                <w:b w:val="0"/>
                <w:bCs w:val="0"/>
                <w:color w:val="auto"/>
                <w:sz w:val="22"/>
                <w:lang w:eastAsia="en-GB"/>
              </w:rPr>
              <w:t>"&gt;</w:t>
            </w:r>
          </w:p>
          <w:p w:rsidR="00EB52BD" w:rsidRPr="00B832BA" w:rsidRDefault="00EB52BD" w:rsidP="00DD427C">
            <w:pPr>
              <w:pStyle w:val="IS-Heading3"/>
              <w:numPr>
                <w:ilvl w:val="0"/>
                <w:numId w:val="0"/>
              </w:numPr>
              <w:spacing w:before="0" w:after="0" w:line="240" w:lineRule="auto"/>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 xml:space="preserve">        &lt;property name="</w:t>
            </w:r>
            <w:proofErr w:type="spellStart"/>
            <w:r w:rsidRPr="00B832BA">
              <w:rPr>
                <w:rFonts w:asciiTheme="minorHAnsi" w:eastAsia="Calibri" w:hAnsiTheme="minorHAnsi" w:cs="Times New Roman"/>
                <w:b w:val="0"/>
                <w:bCs w:val="0"/>
                <w:color w:val="auto"/>
                <w:sz w:val="22"/>
                <w:lang w:eastAsia="en-GB"/>
              </w:rPr>
              <w:t>rootCategory</w:t>
            </w:r>
            <w:proofErr w:type="spellEnd"/>
            <w:r w:rsidRPr="00B832BA">
              <w:rPr>
                <w:rFonts w:asciiTheme="minorHAnsi" w:eastAsia="Calibri" w:hAnsiTheme="minorHAnsi" w:cs="Times New Roman"/>
                <w:b w:val="0"/>
                <w:bCs w:val="0"/>
                <w:color w:val="auto"/>
                <w:sz w:val="22"/>
                <w:lang w:eastAsia="en-GB"/>
              </w:rPr>
              <w:t xml:space="preserve">" value="1"/&gt; &lt;!-- '1' is the root </w:t>
            </w:r>
            <w:proofErr w:type="spellStart"/>
            <w:r w:rsidRPr="00B832BA">
              <w:rPr>
                <w:rFonts w:asciiTheme="minorHAnsi" w:eastAsia="Calibri" w:hAnsiTheme="minorHAnsi" w:cs="Times New Roman"/>
                <w:b w:val="0"/>
                <w:bCs w:val="0"/>
                <w:color w:val="auto"/>
                <w:sz w:val="22"/>
                <w:lang w:eastAsia="en-GB"/>
              </w:rPr>
              <w:t>icecat</w:t>
            </w:r>
            <w:proofErr w:type="spellEnd"/>
            <w:r w:rsidRPr="00B832BA">
              <w:rPr>
                <w:rFonts w:asciiTheme="minorHAnsi" w:eastAsia="Calibri" w:hAnsiTheme="minorHAnsi" w:cs="Times New Roman"/>
                <w:b w:val="0"/>
                <w:bCs w:val="0"/>
                <w:color w:val="auto"/>
                <w:sz w:val="22"/>
                <w:lang w:eastAsia="en-GB"/>
              </w:rPr>
              <w:t xml:space="preserve"> category --&gt;</w:t>
            </w:r>
          </w:p>
          <w:p w:rsidR="00EB52BD" w:rsidRPr="00B832BA" w:rsidRDefault="00EB52BD" w:rsidP="00DD427C">
            <w:pPr>
              <w:pStyle w:val="IS-Heading3"/>
              <w:numPr>
                <w:ilvl w:val="0"/>
                <w:numId w:val="0"/>
              </w:numPr>
              <w:spacing w:before="0" w:after="0" w:line="240" w:lineRule="auto"/>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 xml:space="preserve">    &lt;/bean&gt;</w:t>
            </w:r>
          </w:p>
          <w:p w:rsidR="00EB52BD" w:rsidRPr="00B832BA" w:rsidRDefault="00EB52BD" w:rsidP="00DD427C">
            <w:pPr>
              <w:pStyle w:val="IS-Heading3"/>
              <w:numPr>
                <w:ilvl w:val="0"/>
                <w:numId w:val="0"/>
              </w:numPr>
              <w:spacing w:before="0" w:after="0" w:line="240" w:lineRule="auto"/>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 xml:space="preserve">    &lt;bean id="</w:t>
            </w:r>
            <w:proofErr w:type="spellStart"/>
            <w:r w:rsidRPr="00B832BA">
              <w:rPr>
                <w:rFonts w:asciiTheme="minorHAnsi" w:eastAsia="Calibri" w:hAnsiTheme="minorHAnsi" w:cs="Times New Roman"/>
                <w:b w:val="0"/>
                <w:bCs w:val="0"/>
                <w:color w:val="auto"/>
                <w:sz w:val="22"/>
                <w:lang w:eastAsia="en-GB"/>
              </w:rPr>
              <w:t>powertoolsVariantCategorySource</w:t>
            </w:r>
            <w:proofErr w:type="spellEnd"/>
            <w:r w:rsidRPr="00B832BA">
              <w:rPr>
                <w:rFonts w:asciiTheme="minorHAnsi" w:eastAsia="Calibri" w:hAnsiTheme="minorHAnsi" w:cs="Times New Roman"/>
                <w:b w:val="0"/>
                <w:bCs w:val="0"/>
                <w:color w:val="auto"/>
                <w:sz w:val="22"/>
                <w:lang w:eastAsia="en-GB"/>
              </w:rPr>
              <w:t>" parent="</w:t>
            </w:r>
            <w:proofErr w:type="spellStart"/>
            <w:r w:rsidRPr="00B832BA">
              <w:rPr>
                <w:rFonts w:asciiTheme="minorHAnsi" w:eastAsia="Calibri" w:hAnsiTheme="minorHAnsi" w:cs="Times New Roman"/>
                <w:b w:val="0"/>
                <w:bCs w:val="0"/>
                <w:color w:val="auto"/>
                <w:sz w:val="22"/>
                <w:lang w:eastAsia="en-GB"/>
              </w:rPr>
              <w:t>variantCategorySource</w:t>
            </w:r>
            <w:proofErr w:type="spellEnd"/>
            <w:r w:rsidRPr="00B832BA">
              <w:rPr>
                <w:rFonts w:asciiTheme="minorHAnsi" w:eastAsia="Calibri" w:hAnsiTheme="minorHAnsi" w:cs="Times New Roman"/>
                <w:b w:val="0"/>
                <w:bCs w:val="0"/>
                <w:color w:val="auto"/>
                <w:sz w:val="22"/>
                <w:lang w:eastAsia="en-GB"/>
              </w:rPr>
              <w:t>"/&gt;</w:t>
            </w:r>
          </w:p>
          <w:p w:rsidR="00EB52BD" w:rsidRPr="00B832BA" w:rsidRDefault="00EB52BD" w:rsidP="00DD427C">
            <w:pPr>
              <w:pStyle w:val="IS-Heading3"/>
              <w:numPr>
                <w:ilvl w:val="0"/>
                <w:numId w:val="0"/>
              </w:numPr>
              <w:spacing w:before="0" w:after="0" w:line="240" w:lineRule="auto"/>
              <w:rPr>
                <w:rFonts w:asciiTheme="minorHAnsi" w:eastAsia="Calibri" w:hAnsiTheme="minorHAnsi" w:cs="Times New Roman"/>
                <w:b w:val="0"/>
                <w:bCs w:val="0"/>
                <w:color w:val="auto"/>
                <w:sz w:val="22"/>
                <w:lang w:eastAsia="en-GB"/>
              </w:rPr>
            </w:pPr>
          </w:p>
          <w:p w:rsidR="00EB52BD" w:rsidRPr="00B832BA" w:rsidRDefault="00EB52BD" w:rsidP="00DD427C">
            <w:pPr>
              <w:pStyle w:val="IS-Heading3"/>
              <w:numPr>
                <w:ilvl w:val="0"/>
                <w:numId w:val="0"/>
              </w:numPr>
              <w:spacing w:before="0" w:after="0" w:line="240" w:lineRule="auto"/>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 xml:space="preserve">    &lt;bean id="</w:t>
            </w:r>
            <w:proofErr w:type="spellStart"/>
            <w:r w:rsidRPr="00B832BA">
              <w:rPr>
                <w:rFonts w:asciiTheme="minorHAnsi" w:eastAsia="Calibri" w:hAnsiTheme="minorHAnsi" w:cs="Times New Roman"/>
                <w:b w:val="0"/>
                <w:bCs w:val="0"/>
                <w:color w:val="auto"/>
                <w:sz w:val="22"/>
                <w:lang w:eastAsia="en-GB"/>
              </w:rPr>
              <w:t>powertoolsBrandCategorySource</w:t>
            </w:r>
            <w:proofErr w:type="spellEnd"/>
            <w:r w:rsidRPr="00B832BA">
              <w:rPr>
                <w:rFonts w:asciiTheme="minorHAnsi" w:eastAsia="Calibri" w:hAnsiTheme="minorHAnsi" w:cs="Times New Roman"/>
                <w:b w:val="0"/>
                <w:bCs w:val="0"/>
                <w:color w:val="auto"/>
                <w:sz w:val="22"/>
                <w:lang w:eastAsia="en-GB"/>
              </w:rPr>
              <w:t>" parent="</w:t>
            </w:r>
            <w:proofErr w:type="spellStart"/>
            <w:r w:rsidRPr="00B832BA">
              <w:rPr>
                <w:rFonts w:asciiTheme="minorHAnsi" w:eastAsia="Calibri" w:hAnsiTheme="minorHAnsi" w:cs="Times New Roman"/>
                <w:b w:val="0"/>
                <w:bCs w:val="0"/>
                <w:color w:val="auto"/>
                <w:sz w:val="22"/>
                <w:lang w:eastAsia="en-GB"/>
              </w:rPr>
              <w:t>defaultCategorySource</w:t>
            </w:r>
            <w:proofErr w:type="spellEnd"/>
            <w:r w:rsidRPr="00B832BA">
              <w:rPr>
                <w:rFonts w:asciiTheme="minorHAnsi" w:eastAsia="Calibri" w:hAnsiTheme="minorHAnsi" w:cs="Times New Roman"/>
                <w:b w:val="0"/>
                <w:bCs w:val="0"/>
                <w:color w:val="auto"/>
                <w:sz w:val="22"/>
                <w:lang w:eastAsia="en-GB"/>
              </w:rPr>
              <w:t>"&gt;</w:t>
            </w:r>
          </w:p>
          <w:p w:rsidR="00EB52BD" w:rsidRPr="00B832BA" w:rsidRDefault="00EB52BD" w:rsidP="00DD427C">
            <w:pPr>
              <w:pStyle w:val="IS-Heading3"/>
              <w:numPr>
                <w:ilvl w:val="0"/>
                <w:numId w:val="0"/>
              </w:numPr>
              <w:spacing w:before="0" w:after="0" w:line="240" w:lineRule="auto"/>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 xml:space="preserve">        &lt;property name="</w:t>
            </w:r>
            <w:proofErr w:type="spellStart"/>
            <w:r w:rsidRPr="00B832BA">
              <w:rPr>
                <w:rFonts w:asciiTheme="minorHAnsi" w:eastAsia="Calibri" w:hAnsiTheme="minorHAnsi" w:cs="Times New Roman"/>
                <w:b w:val="0"/>
                <w:bCs w:val="0"/>
                <w:color w:val="auto"/>
                <w:sz w:val="22"/>
                <w:lang w:eastAsia="en-GB"/>
              </w:rPr>
              <w:t>rootCategory</w:t>
            </w:r>
            <w:proofErr w:type="spellEnd"/>
            <w:r w:rsidRPr="00B832BA">
              <w:rPr>
                <w:rFonts w:asciiTheme="minorHAnsi" w:eastAsia="Calibri" w:hAnsiTheme="minorHAnsi" w:cs="Times New Roman"/>
                <w:b w:val="0"/>
                <w:bCs w:val="0"/>
                <w:color w:val="auto"/>
                <w:sz w:val="22"/>
                <w:lang w:eastAsia="en-GB"/>
              </w:rPr>
              <w:t>" value="brands"/&gt; &lt;!-- 'brands' is the root of the brands hierarchy --&gt;</w:t>
            </w:r>
          </w:p>
          <w:p w:rsidR="00EB52BD" w:rsidRPr="00B832BA" w:rsidRDefault="00EB52BD" w:rsidP="00DD427C">
            <w:pPr>
              <w:pStyle w:val="IS-Heading3"/>
              <w:numPr>
                <w:ilvl w:val="0"/>
                <w:numId w:val="0"/>
              </w:numPr>
              <w:spacing w:before="0" w:after="120" w:line="240" w:lineRule="auto"/>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 xml:space="preserve">    &lt;/bean&gt;</w:t>
            </w:r>
          </w:p>
        </w:tc>
      </w:tr>
    </w:tbl>
    <w:p w:rsidR="00EB52BD" w:rsidRPr="00B832BA" w:rsidRDefault="00EB52BD" w:rsidP="00EB52BD">
      <w:pPr>
        <w:pStyle w:val="ListParagraph"/>
        <w:spacing w:after="0"/>
        <w:ind w:left="2250"/>
        <w:contextualSpacing/>
        <w:jc w:val="both"/>
        <w:rPr>
          <w:rFonts w:asciiTheme="minorHAnsi" w:hAnsiTheme="minorHAnsi"/>
        </w:rPr>
      </w:pPr>
    </w:p>
    <w:p w:rsidR="00F05613" w:rsidRPr="00B832BA" w:rsidRDefault="00605DE8" w:rsidP="00D00FD0">
      <w:pPr>
        <w:pStyle w:val="ListParagraph"/>
        <w:numPr>
          <w:ilvl w:val="0"/>
          <w:numId w:val="29"/>
        </w:numPr>
        <w:spacing w:after="0"/>
        <w:ind w:left="2250"/>
        <w:contextualSpacing/>
        <w:jc w:val="both"/>
        <w:rPr>
          <w:rFonts w:asciiTheme="minorHAnsi" w:hAnsiTheme="minorHAnsi"/>
        </w:rPr>
      </w:pPr>
      <w:r w:rsidRPr="00B832BA">
        <w:rPr>
          <w:rFonts w:asciiTheme="minorHAnsi" w:hAnsiTheme="minorHAnsi"/>
        </w:rPr>
        <w:t>Added b2b-budget,</w:t>
      </w:r>
      <w:r w:rsidR="00963F00" w:rsidRPr="00B832BA">
        <w:rPr>
          <w:rFonts w:asciiTheme="minorHAnsi" w:hAnsiTheme="minorHAnsi"/>
        </w:rPr>
        <w:t xml:space="preserve"> </w:t>
      </w:r>
      <w:r w:rsidRPr="00B832BA">
        <w:rPr>
          <w:rFonts w:asciiTheme="minorHAnsi" w:hAnsiTheme="minorHAnsi"/>
        </w:rPr>
        <w:t>b2bcostcenter</w:t>
      </w:r>
      <w:r w:rsidR="00F05613" w:rsidRPr="00B832BA">
        <w:rPr>
          <w:rFonts w:asciiTheme="minorHAnsi" w:hAnsiTheme="minorHAnsi"/>
        </w:rPr>
        <w:t>,</w:t>
      </w:r>
      <w:r w:rsidR="00963F00" w:rsidRPr="00B832BA">
        <w:rPr>
          <w:rFonts w:asciiTheme="minorHAnsi" w:hAnsiTheme="minorHAnsi"/>
        </w:rPr>
        <w:t xml:space="preserve"> </w:t>
      </w:r>
      <w:r w:rsidR="00F05613" w:rsidRPr="00B832BA">
        <w:rPr>
          <w:rFonts w:asciiTheme="minorHAnsi" w:hAnsiTheme="minorHAnsi"/>
        </w:rPr>
        <w:t xml:space="preserve">b2bcredit-limit and </w:t>
      </w:r>
      <w:r w:rsidRPr="00B832BA">
        <w:rPr>
          <w:rFonts w:asciiTheme="minorHAnsi" w:hAnsiTheme="minorHAnsi"/>
        </w:rPr>
        <w:t xml:space="preserve">all related changes made </w:t>
      </w:r>
      <w:r w:rsidR="00F05613" w:rsidRPr="00B832BA">
        <w:rPr>
          <w:rFonts w:asciiTheme="minorHAnsi" w:hAnsiTheme="minorHAnsi"/>
        </w:rPr>
        <w:t>hybris\bin\custom\b2bassets\b2bassetscore\resources\b2bassetscore\import\common\</w:t>
      </w:r>
      <w:r w:rsidR="00F05613" w:rsidRPr="00B832BA">
        <w:rPr>
          <w:rFonts w:asciiTheme="minorHAnsi" w:hAnsiTheme="minorHAnsi"/>
          <w:b/>
        </w:rPr>
        <w:t>user-groups.impex</w:t>
      </w:r>
    </w:p>
    <w:p w:rsidR="00605DE8" w:rsidRPr="00B832BA" w:rsidRDefault="001F63FA" w:rsidP="001F63FA">
      <w:pPr>
        <w:pStyle w:val="ListParagraph"/>
        <w:spacing w:after="0"/>
        <w:ind w:left="2250"/>
        <w:contextualSpacing/>
        <w:jc w:val="both"/>
        <w:rPr>
          <w:rFonts w:asciiTheme="minorHAnsi" w:hAnsiTheme="minorHAnsi"/>
        </w:rPr>
      </w:pPr>
      <w:r w:rsidRPr="00B832BA">
        <w:rPr>
          <w:rFonts w:asciiTheme="minorHAnsi" w:hAnsiTheme="minorHAnsi"/>
        </w:rPr>
        <w:t xml:space="preserve">                                                 </w:t>
      </w:r>
      <w:r w:rsidR="00605DE8" w:rsidRPr="00213AA2">
        <w:rPr>
          <w:rFonts w:asciiTheme="minorHAnsi" w:hAnsiTheme="minorHAnsi"/>
          <w:highlight w:val="lightGray"/>
        </w:rPr>
        <w:object w:dxaOrig="1550"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2" o:title=""/>
          </v:shape>
          <o:OLEObject Type="Embed" ProgID="Package" ShapeID="_x0000_i1025" DrawAspect="Icon" ObjectID="_1515844761" r:id="rId13"/>
        </w:object>
      </w:r>
    </w:p>
    <w:p w:rsidR="00983A46" w:rsidRPr="00B832BA" w:rsidRDefault="00983A46" w:rsidP="00983A46">
      <w:pPr>
        <w:pStyle w:val="ListParagraph"/>
        <w:spacing w:after="0"/>
        <w:ind w:left="2250"/>
        <w:contextualSpacing/>
        <w:jc w:val="both"/>
        <w:rPr>
          <w:rFonts w:asciiTheme="minorHAnsi" w:hAnsiTheme="minorHAnsi"/>
        </w:rPr>
      </w:pPr>
    </w:p>
    <w:p w:rsidR="00983A46" w:rsidRPr="00B832BA" w:rsidRDefault="00983A46" w:rsidP="00983A46">
      <w:pPr>
        <w:pStyle w:val="ListParagraph"/>
        <w:spacing w:after="0"/>
        <w:ind w:left="2250"/>
        <w:contextualSpacing/>
        <w:jc w:val="both"/>
        <w:rPr>
          <w:rFonts w:asciiTheme="minorHAnsi" w:hAnsiTheme="minorHAnsi"/>
        </w:rPr>
      </w:pPr>
    </w:p>
    <w:p w:rsidR="00983A46" w:rsidRPr="00B832BA" w:rsidRDefault="00983A46" w:rsidP="00983A46">
      <w:pPr>
        <w:ind w:left="1890"/>
        <w:contextualSpacing/>
        <w:jc w:val="both"/>
        <w:rPr>
          <w:rFonts w:asciiTheme="minorHAnsi" w:hAnsiTheme="minorHAnsi"/>
        </w:rPr>
      </w:pPr>
    </w:p>
    <w:p w:rsidR="00983A46" w:rsidRPr="00B832BA" w:rsidRDefault="00983A46" w:rsidP="00983A46">
      <w:pPr>
        <w:pStyle w:val="ListParagraph"/>
        <w:spacing w:after="0"/>
        <w:ind w:left="2250"/>
        <w:contextualSpacing/>
        <w:jc w:val="both"/>
        <w:rPr>
          <w:rFonts w:asciiTheme="minorHAnsi" w:hAnsiTheme="minorHAnsi"/>
        </w:rPr>
      </w:pPr>
    </w:p>
    <w:p w:rsidR="00983A46" w:rsidRPr="00B832BA" w:rsidRDefault="00983A46" w:rsidP="00983A46">
      <w:pPr>
        <w:pStyle w:val="ListParagraph"/>
        <w:spacing w:after="0"/>
        <w:ind w:left="2250"/>
        <w:contextualSpacing/>
        <w:jc w:val="both"/>
        <w:rPr>
          <w:rFonts w:asciiTheme="minorHAnsi" w:hAnsiTheme="minorHAnsi"/>
        </w:rPr>
      </w:pPr>
    </w:p>
    <w:p w:rsidR="00605DE8" w:rsidRPr="00B832BA" w:rsidRDefault="00605DE8" w:rsidP="00D00FD0">
      <w:pPr>
        <w:pStyle w:val="ListParagraph"/>
        <w:numPr>
          <w:ilvl w:val="0"/>
          <w:numId w:val="29"/>
        </w:numPr>
        <w:spacing w:after="0"/>
        <w:ind w:left="2250"/>
        <w:contextualSpacing/>
        <w:jc w:val="both"/>
        <w:rPr>
          <w:rFonts w:asciiTheme="minorHAnsi" w:hAnsiTheme="minorHAnsi"/>
        </w:rPr>
      </w:pPr>
      <w:r w:rsidRPr="00B832BA">
        <w:rPr>
          <w:rFonts w:asciiTheme="minorHAnsi" w:hAnsiTheme="minorHAnsi"/>
        </w:rPr>
        <w:t xml:space="preserve">New theme added in </w:t>
      </w:r>
      <w:r w:rsidRPr="00B832BA">
        <w:rPr>
          <w:rFonts w:asciiTheme="minorHAnsi" w:hAnsiTheme="minorHAnsi"/>
          <w:b/>
        </w:rPr>
        <w:t>themes</w:t>
      </w:r>
      <w:r w:rsidRPr="00B832BA">
        <w:rPr>
          <w:rFonts w:asciiTheme="minorHAnsi" w:hAnsiTheme="minorHAnsi"/>
        </w:rPr>
        <w:t>.impex:</w:t>
      </w:r>
    </w:p>
    <w:p w:rsidR="00030249" w:rsidRPr="00B832BA" w:rsidRDefault="00030249" w:rsidP="00F5369A">
      <w:pPr>
        <w:pStyle w:val="ListParagraph"/>
        <w:spacing w:after="0"/>
        <w:ind w:left="2250" w:firstLine="630"/>
        <w:contextualSpacing/>
        <w:jc w:val="both"/>
        <w:rPr>
          <w:rFonts w:asciiTheme="minorHAnsi" w:hAnsiTheme="minorHAnsi"/>
        </w:rPr>
      </w:pPr>
      <w:r w:rsidRPr="00AF4765">
        <w:rPr>
          <w:rFonts w:asciiTheme="minorHAnsi" w:hAnsiTheme="minorHAnsi"/>
          <w:highlight w:val="lightGray"/>
        </w:rPr>
        <w:object w:dxaOrig="1550" w:dyaOrig="991">
          <v:shape id="_x0000_i1026" type="#_x0000_t75" style="width:77.25pt;height:49.5pt" o:ole="">
            <v:imagedata r:id="rId14" o:title=""/>
          </v:shape>
          <o:OLEObject Type="Embed" ProgID="Package" ShapeID="_x0000_i1026" DrawAspect="Icon" ObjectID="_1515844762" r:id="rId15"/>
        </w:object>
      </w:r>
      <w:r w:rsidR="00AF4765">
        <w:rPr>
          <w:rFonts w:asciiTheme="minorHAnsi" w:hAnsiTheme="minorHAnsi"/>
        </w:rPr>
        <w:t xml:space="preserve">         </w:t>
      </w:r>
      <w:r w:rsidR="00C24EFE" w:rsidRPr="00AF4765">
        <w:rPr>
          <w:rFonts w:asciiTheme="minorHAnsi" w:hAnsiTheme="minorHAnsi"/>
          <w:highlight w:val="lightGray"/>
        </w:rPr>
        <w:object w:dxaOrig="1550" w:dyaOrig="991">
          <v:shape id="_x0000_i1027" type="#_x0000_t75" style="width:77.25pt;height:49.5pt" o:ole="">
            <v:imagedata r:id="rId16" o:title=""/>
          </v:shape>
          <o:OLEObject Type="Embed" ProgID="Package" ShapeID="_x0000_i1027" DrawAspect="Icon" ObjectID="_1515844763" r:id="rId17"/>
        </w:object>
      </w:r>
    </w:p>
    <w:p w:rsidR="00030249" w:rsidRPr="00B832BA" w:rsidRDefault="00B12336" w:rsidP="00D00FD0">
      <w:pPr>
        <w:pStyle w:val="ListParagraph"/>
        <w:numPr>
          <w:ilvl w:val="0"/>
          <w:numId w:val="29"/>
        </w:numPr>
        <w:spacing w:after="0"/>
        <w:ind w:left="2250"/>
        <w:contextualSpacing/>
        <w:jc w:val="both"/>
        <w:rPr>
          <w:rFonts w:asciiTheme="minorHAnsi" w:hAnsiTheme="minorHAnsi"/>
        </w:rPr>
      </w:pPr>
      <w:r w:rsidRPr="00B832BA">
        <w:rPr>
          <w:rFonts w:asciiTheme="minorHAnsi" w:hAnsiTheme="minorHAnsi"/>
        </w:rPr>
        <w:t>Added New item type for Account Page</w:t>
      </w:r>
      <w:r w:rsidR="00030249" w:rsidRPr="00B832BA">
        <w:rPr>
          <w:rFonts w:asciiTheme="minorHAnsi" w:hAnsiTheme="minorHAnsi"/>
        </w:rPr>
        <w:t>:</w:t>
      </w:r>
    </w:p>
    <w:tbl>
      <w:tblPr>
        <w:tblStyle w:val="TableGrid"/>
        <w:tblW w:w="8010" w:type="dxa"/>
        <w:tblInd w:w="2448" w:type="dxa"/>
        <w:tblLayout w:type="fixed"/>
        <w:tblLook w:val="04A0"/>
      </w:tblPr>
      <w:tblGrid>
        <w:gridCol w:w="8010"/>
      </w:tblGrid>
      <w:tr w:rsidR="00D42654" w:rsidRPr="00B832BA" w:rsidTr="00DD427C">
        <w:trPr>
          <w:trHeight w:val="103"/>
        </w:trPr>
        <w:tc>
          <w:tcPr>
            <w:tcW w:w="8010" w:type="dxa"/>
            <w:shd w:val="clear" w:color="auto" w:fill="009BCC" w:themeFill="text2"/>
          </w:tcPr>
          <w:p w:rsidR="00D42654" w:rsidRPr="00B832BA" w:rsidRDefault="00D42654" w:rsidP="00DD427C">
            <w:pPr>
              <w:pStyle w:val="IS-Heading3"/>
              <w:numPr>
                <w:ilvl w:val="0"/>
                <w:numId w:val="0"/>
              </w:numPr>
              <w:spacing w:before="0" w:after="0"/>
              <w:rPr>
                <w:rFonts w:asciiTheme="minorHAnsi" w:hAnsiTheme="minorHAnsi"/>
                <w:color w:val="FFFFFF" w:themeColor="background1"/>
                <w:sz w:val="22"/>
              </w:rPr>
            </w:pPr>
            <w:r w:rsidRPr="00B832BA">
              <w:rPr>
                <w:rFonts w:asciiTheme="minorHAnsi" w:hAnsiTheme="minorHAnsi"/>
                <w:color w:val="FFFFFF" w:themeColor="background1"/>
                <w:sz w:val="22"/>
              </w:rPr>
              <w:t>b2bassetscore/resources/b2bassetscore-items.xml</w:t>
            </w:r>
          </w:p>
        </w:tc>
      </w:tr>
      <w:tr w:rsidR="00D42654" w:rsidRPr="00B832BA" w:rsidTr="00DD427C">
        <w:trPr>
          <w:trHeight w:val="231"/>
        </w:trPr>
        <w:tc>
          <w:tcPr>
            <w:tcW w:w="8010" w:type="dxa"/>
          </w:tcPr>
          <w:p w:rsidR="00D42654" w:rsidRPr="00B832BA" w:rsidRDefault="00D42654" w:rsidP="00DD427C">
            <w:pPr>
              <w:pStyle w:val="IS-Heading3"/>
              <w:numPr>
                <w:ilvl w:val="0"/>
                <w:numId w:val="0"/>
              </w:numPr>
              <w:spacing w:before="0" w:after="0" w:line="240" w:lineRule="auto"/>
              <w:rPr>
                <w:rFonts w:asciiTheme="minorHAnsi" w:hAnsiTheme="minorHAnsi"/>
                <w:b w:val="0"/>
                <w:color w:val="auto"/>
                <w:sz w:val="22"/>
              </w:rPr>
            </w:pPr>
            <w:r w:rsidRPr="00B832BA">
              <w:rPr>
                <w:rFonts w:asciiTheme="minorHAnsi" w:hAnsiTheme="minorHAnsi"/>
                <w:b w:val="0"/>
                <w:color w:val="auto"/>
                <w:sz w:val="22"/>
              </w:rPr>
              <w:t>&lt;</w:t>
            </w:r>
            <w:proofErr w:type="spellStart"/>
            <w:r w:rsidRPr="00B832BA">
              <w:rPr>
                <w:rFonts w:asciiTheme="minorHAnsi" w:hAnsiTheme="minorHAnsi"/>
                <w:b w:val="0"/>
                <w:color w:val="auto"/>
                <w:sz w:val="22"/>
              </w:rPr>
              <w:t>itemtype</w:t>
            </w:r>
            <w:proofErr w:type="spellEnd"/>
            <w:r w:rsidRPr="00B832BA">
              <w:rPr>
                <w:rFonts w:asciiTheme="minorHAnsi" w:hAnsiTheme="minorHAnsi"/>
                <w:b w:val="0"/>
                <w:color w:val="auto"/>
                <w:sz w:val="22"/>
              </w:rPr>
              <w:t xml:space="preserve"> code="</w:t>
            </w:r>
            <w:proofErr w:type="spellStart"/>
            <w:r w:rsidRPr="00B832BA">
              <w:rPr>
                <w:rFonts w:asciiTheme="minorHAnsi" w:hAnsiTheme="minorHAnsi"/>
                <w:b w:val="0"/>
                <w:color w:val="auto"/>
                <w:sz w:val="22"/>
              </w:rPr>
              <w:t>AccountSideNavigationComponent</w:t>
            </w:r>
            <w:proofErr w:type="spellEnd"/>
            <w:r w:rsidRPr="00B832BA">
              <w:rPr>
                <w:rFonts w:asciiTheme="minorHAnsi" w:hAnsiTheme="minorHAnsi"/>
                <w:b w:val="0"/>
                <w:color w:val="auto"/>
                <w:sz w:val="22"/>
              </w:rPr>
              <w:t xml:space="preserve">" </w:t>
            </w:r>
            <w:proofErr w:type="spellStart"/>
            <w:r w:rsidRPr="00B832BA">
              <w:rPr>
                <w:rFonts w:asciiTheme="minorHAnsi" w:hAnsiTheme="minorHAnsi"/>
                <w:b w:val="0"/>
                <w:color w:val="auto"/>
                <w:sz w:val="22"/>
              </w:rPr>
              <w:t>autocreate</w:t>
            </w:r>
            <w:proofErr w:type="spellEnd"/>
            <w:r w:rsidRPr="00B832BA">
              <w:rPr>
                <w:rFonts w:asciiTheme="minorHAnsi" w:hAnsiTheme="minorHAnsi"/>
                <w:b w:val="0"/>
                <w:color w:val="auto"/>
                <w:sz w:val="22"/>
              </w:rPr>
              <w:t>="true"</w:t>
            </w:r>
          </w:p>
          <w:p w:rsidR="00D42654" w:rsidRPr="00B832BA" w:rsidRDefault="00D42654" w:rsidP="00DD427C">
            <w:pPr>
              <w:pStyle w:val="IS-Heading3"/>
              <w:numPr>
                <w:ilvl w:val="0"/>
                <w:numId w:val="0"/>
              </w:numPr>
              <w:spacing w:before="0" w:after="0" w:line="240" w:lineRule="auto"/>
              <w:rPr>
                <w:rFonts w:asciiTheme="minorHAnsi" w:hAnsiTheme="minorHAnsi"/>
                <w:b w:val="0"/>
                <w:color w:val="auto"/>
                <w:sz w:val="22"/>
              </w:rPr>
            </w:pPr>
            <w:r w:rsidRPr="00B832BA">
              <w:rPr>
                <w:rFonts w:asciiTheme="minorHAnsi" w:hAnsiTheme="minorHAnsi"/>
                <w:b w:val="0"/>
                <w:color w:val="auto"/>
                <w:sz w:val="22"/>
              </w:rPr>
              <w:t>generate="true" extends="</w:t>
            </w:r>
            <w:proofErr w:type="spellStart"/>
            <w:r w:rsidRPr="00B832BA">
              <w:rPr>
                <w:rFonts w:asciiTheme="minorHAnsi" w:hAnsiTheme="minorHAnsi"/>
                <w:b w:val="0"/>
                <w:color w:val="auto"/>
                <w:sz w:val="22"/>
              </w:rPr>
              <w:t>SimpleCMSComponent</w:t>
            </w:r>
            <w:proofErr w:type="spellEnd"/>
            <w:r w:rsidRPr="00B832BA">
              <w:rPr>
                <w:rFonts w:asciiTheme="minorHAnsi" w:hAnsiTheme="minorHAnsi"/>
                <w:b w:val="0"/>
                <w:color w:val="auto"/>
                <w:sz w:val="22"/>
              </w:rPr>
              <w:t>" jaloclass="com.capgemini.b2bassets.core.jalo.components.AccountSideNavigationComponent"&gt;</w:t>
            </w:r>
          </w:p>
          <w:p w:rsidR="00D42654" w:rsidRPr="00B832BA" w:rsidRDefault="00D42654" w:rsidP="00DD427C">
            <w:pPr>
              <w:pStyle w:val="IS-Heading3"/>
              <w:numPr>
                <w:ilvl w:val="0"/>
                <w:numId w:val="0"/>
              </w:numPr>
              <w:spacing w:before="0" w:after="0" w:line="240" w:lineRule="auto"/>
              <w:rPr>
                <w:rFonts w:asciiTheme="minorHAnsi" w:hAnsiTheme="minorHAnsi"/>
                <w:b w:val="0"/>
                <w:color w:val="auto"/>
                <w:sz w:val="22"/>
              </w:rPr>
            </w:pPr>
            <w:r w:rsidRPr="00B832BA">
              <w:rPr>
                <w:rFonts w:asciiTheme="minorHAnsi" w:hAnsiTheme="minorHAnsi"/>
                <w:b w:val="0"/>
                <w:color w:val="auto"/>
                <w:sz w:val="22"/>
              </w:rPr>
              <w:t xml:space="preserve">&lt;description&gt;It represents account navigation bar component that contains </w:t>
            </w:r>
            <w:proofErr w:type="spellStart"/>
            <w:r w:rsidRPr="00B832BA">
              <w:rPr>
                <w:rFonts w:asciiTheme="minorHAnsi" w:hAnsiTheme="minorHAnsi"/>
                <w:b w:val="0"/>
                <w:color w:val="auto"/>
                <w:sz w:val="22"/>
              </w:rPr>
              <w:t>cms</w:t>
            </w:r>
            <w:proofErr w:type="spellEnd"/>
            <w:r w:rsidRPr="00B832BA">
              <w:rPr>
                <w:rFonts w:asciiTheme="minorHAnsi" w:hAnsiTheme="minorHAnsi"/>
                <w:b w:val="0"/>
                <w:color w:val="auto"/>
                <w:sz w:val="22"/>
              </w:rPr>
              <w:t xml:space="preserve"> navigation node.&lt;/description&gt;</w:t>
            </w:r>
          </w:p>
          <w:p w:rsidR="00D42654" w:rsidRPr="00B832BA" w:rsidRDefault="00D42654" w:rsidP="00DD427C">
            <w:pPr>
              <w:pStyle w:val="IS-Heading3"/>
              <w:numPr>
                <w:ilvl w:val="0"/>
                <w:numId w:val="0"/>
              </w:numPr>
              <w:spacing w:before="0" w:after="0" w:line="240" w:lineRule="auto"/>
              <w:ind w:left="144"/>
              <w:rPr>
                <w:rFonts w:asciiTheme="minorHAnsi" w:hAnsiTheme="minorHAnsi"/>
                <w:b w:val="0"/>
                <w:color w:val="auto"/>
                <w:sz w:val="22"/>
              </w:rPr>
            </w:pPr>
            <w:r w:rsidRPr="00B832BA">
              <w:rPr>
                <w:rFonts w:asciiTheme="minorHAnsi" w:hAnsiTheme="minorHAnsi"/>
                <w:b w:val="0"/>
                <w:color w:val="auto"/>
                <w:sz w:val="22"/>
              </w:rPr>
              <w:t>&lt;attributes&gt;</w:t>
            </w:r>
          </w:p>
          <w:p w:rsidR="00D42654" w:rsidRPr="00B832BA" w:rsidRDefault="00D42654" w:rsidP="00DD427C">
            <w:pPr>
              <w:pStyle w:val="IS-Heading3"/>
              <w:numPr>
                <w:ilvl w:val="0"/>
                <w:numId w:val="0"/>
              </w:numPr>
              <w:spacing w:before="0" w:after="0" w:line="240" w:lineRule="auto"/>
              <w:ind w:left="288"/>
              <w:rPr>
                <w:rFonts w:asciiTheme="minorHAnsi" w:hAnsiTheme="minorHAnsi"/>
                <w:b w:val="0"/>
                <w:color w:val="auto"/>
                <w:sz w:val="22"/>
              </w:rPr>
            </w:pPr>
            <w:r w:rsidRPr="00B832BA">
              <w:rPr>
                <w:rFonts w:asciiTheme="minorHAnsi" w:hAnsiTheme="minorHAnsi"/>
                <w:b w:val="0"/>
                <w:color w:val="auto"/>
                <w:sz w:val="22"/>
              </w:rPr>
              <w:t>&lt;attribute qualifier="title" type="</w:t>
            </w:r>
            <w:proofErr w:type="spellStart"/>
            <w:r w:rsidRPr="00B832BA">
              <w:rPr>
                <w:rFonts w:asciiTheme="minorHAnsi" w:hAnsiTheme="minorHAnsi"/>
                <w:b w:val="0"/>
                <w:color w:val="auto"/>
                <w:sz w:val="22"/>
              </w:rPr>
              <w:t>localized:java.lang.String</w:t>
            </w:r>
            <w:proofErr w:type="spellEnd"/>
            <w:r w:rsidRPr="00B832BA">
              <w:rPr>
                <w:rFonts w:asciiTheme="minorHAnsi" w:hAnsiTheme="minorHAnsi"/>
                <w:b w:val="0"/>
                <w:color w:val="auto"/>
                <w:sz w:val="22"/>
              </w:rPr>
              <w:t>"&gt;</w:t>
            </w:r>
          </w:p>
          <w:p w:rsidR="00D42654" w:rsidRPr="00B832BA" w:rsidRDefault="00D42654" w:rsidP="00DD427C">
            <w:pPr>
              <w:pStyle w:val="IS-Heading3"/>
              <w:numPr>
                <w:ilvl w:val="0"/>
                <w:numId w:val="0"/>
              </w:numPr>
              <w:spacing w:before="0" w:after="0" w:line="240" w:lineRule="auto"/>
              <w:ind w:left="432"/>
              <w:rPr>
                <w:rFonts w:asciiTheme="minorHAnsi" w:hAnsiTheme="minorHAnsi"/>
                <w:b w:val="0"/>
                <w:color w:val="auto"/>
                <w:sz w:val="22"/>
              </w:rPr>
            </w:pPr>
            <w:r w:rsidRPr="00B832BA">
              <w:rPr>
                <w:rFonts w:asciiTheme="minorHAnsi" w:hAnsiTheme="minorHAnsi"/>
                <w:b w:val="0"/>
                <w:color w:val="auto"/>
                <w:sz w:val="22"/>
              </w:rPr>
              <w:t>&lt;persistence type="property" /&gt;</w:t>
            </w:r>
          </w:p>
          <w:p w:rsidR="00D42654" w:rsidRPr="00B832BA" w:rsidRDefault="00D42654" w:rsidP="00DD427C">
            <w:pPr>
              <w:pStyle w:val="IS-Heading3"/>
              <w:numPr>
                <w:ilvl w:val="0"/>
                <w:numId w:val="0"/>
              </w:numPr>
              <w:spacing w:before="0" w:after="0" w:line="240" w:lineRule="auto"/>
              <w:ind w:left="432"/>
              <w:rPr>
                <w:rFonts w:asciiTheme="minorHAnsi" w:hAnsiTheme="minorHAnsi"/>
                <w:b w:val="0"/>
                <w:color w:val="auto"/>
                <w:sz w:val="22"/>
              </w:rPr>
            </w:pPr>
            <w:r w:rsidRPr="00B832BA">
              <w:rPr>
                <w:rFonts w:asciiTheme="minorHAnsi" w:hAnsiTheme="minorHAnsi"/>
                <w:b w:val="0"/>
                <w:color w:val="auto"/>
                <w:sz w:val="22"/>
              </w:rPr>
              <w:t>&lt;modifiers /&gt;</w:t>
            </w:r>
          </w:p>
          <w:p w:rsidR="00D42654" w:rsidRPr="00B832BA" w:rsidRDefault="00D42654" w:rsidP="00DD427C">
            <w:pPr>
              <w:pStyle w:val="IS-Heading3"/>
              <w:numPr>
                <w:ilvl w:val="0"/>
                <w:numId w:val="0"/>
              </w:numPr>
              <w:spacing w:before="0" w:after="0" w:line="240" w:lineRule="auto"/>
              <w:ind w:left="432"/>
              <w:rPr>
                <w:rFonts w:asciiTheme="minorHAnsi" w:hAnsiTheme="minorHAnsi"/>
                <w:b w:val="0"/>
                <w:color w:val="auto"/>
                <w:sz w:val="22"/>
              </w:rPr>
            </w:pPr>
            <w:r w:rsidRPr="00B832BA">
              <w:rPr>
                <w:rFonts w:asciiTheme="minorHAnsi" w:hAnsiTheme="minorHAnsi"/>
                <w:b w:val="0"/>
                <w:color w:val="auto"/>
                <w:sz w:val="22"/>
              </w:rPr>
              <w:t>&lt;description&gt;Localized title of the component.&lt;/description&gt;</w:t>
            </w:r>
          </w:p>
          <w:p w:rsidR="00D42654" w:rsidRPr="00B832BA" w:rsidRDefault="00D42654" w:rsidP="00DD427C">
            <w:pPr>
              <w:pStyle w:val="IS-Heading3"/>
              <w:numPr>
                <w:ilvl w:val="0"/>
                <w:numId w:val="0"/>
              </w:numPr>
              <w:spacing w:before="0" w:after="0" w:line="240" w:lineRule="auto"/>
              <w:ind w:left="288"/>
              <w:rPr>
                <w:rFonts w:asciiTheme="minorHAnsi" w:hAnsiTheme="minorHAnsi"/>
                <w:b w:val="0"/>
                <w:color w:val="auto"/>
                <w:sz w:val="22"/>
              </w:rPr>
            </w:pPr>
            <w:r w:rsidRPr="00B832BA">
              <w:rPr>
                <w:rFonts w:asciiTheme="minorHAnsi" w:hAnsiTheme="minorHAnsi"/>
                <w:b w:val="0"/>
                <w:color w:val="auto"/>
                <w:sz w:val="22"/>
              </w:rPr>
              <w:t>&lt;/attribute&gt;</w:t>
            </w:r>
          </w:p>
          <w:p w:rsidR="00D42654" w:rsidRPr="00B832BA" w:rsidRDefault="00D42654" w:rsidP="00DD427C">
            <w:pPr>
              <w:pStyle w:val="IS-Heading3"/>
              <w:numPr>
                <w:ilvl w:val="0"/>
                <w:numId w:val="0"/>
              </w:numPr>
              <w:spacing w:before="0" w:after="0" w:line="240" w:lineRule="auto"/>
              <w:ind w:left="288"/>
              <w:rPr>
                <w:rFonts w:asciiTheme="minorHAnsi" w:hAnsiTheme="minorHAnsi"/>
                <w:b w:val="0"/>
                <w:color w:val="auto"/>
                <w:sz w:val="22"/>
              </w:rPr>
            </w:pPr>
            <w:r w:rsidRPr="00B832BA">
              <w:rPr>
                <w:rFonts w:asciiTheme="minorHAnsi" w:hAnsiTheme="minorHAnsi"/>
                <w:b w:val="0"/>
                <w:color w:val="auto"/>
                <w:sz w:val="22"/>
              </w:rPr>
              <w:t>&lt;attribute type="</w:t>
            </w:r>
            <w:proofErr w:type="spellStart"/>
            <w:r w:rsidRPr="00B832BA">
              <w:rPr>
                <w:rFonts w:asciiTheme="minorHAnsi" w:hAnsiTheme="minorHAnsi"/>
                <w:b w:val="0"/>
                <w:color w:val="auto"/>
                <w:sz w:val="22"/>
              </w:rPr>
              <w:t>java.lang.String</w:t>
            </w:r>
            <w:proofErr w:type="spellEnd"/>
            <w:r w:rsidRPr="00B832BA">
              <w:rPr>
                <w:rFonts w:asciiTheme="minorHAnsi" w:hAnsiTheme="minorHAnsi"/>
                <w:b w:val="0"/>
                <w:color w:val="auto"/>
                <w:sz w:val="22"/>
              </w:rPr>
              <w:t>" qualifier="</w:t>
            </w:r>
            <w:proofErr w:type="spellStart"/>
            <w:r w:rsidRPr="00B832BA">
              <w:rPr>
                <w:rFonts w:asciiTheme="minorHAnsi" w:hAnsiTheme="minorHAnsi"/>
                <w:b w:val="0"/>
                <w:color w:val="auto"/>
                <w:sz w:val="22"/>
              </w:rPr>
              <w:t>styleClass</w:t>
            </w:r>
            <w:proofErr w:type="spellEnd"/>
            <w:r w:rsidRPr="00B832BA">
              <w:rPr>
                <w:rFonts w:asciiTheme="minorHAnsi" w:hAnsiTheme="minorHAnsi"/>
                <w:b w:val="0"/>
                <w:color w:val="auto"/>
                <w:sz w:val="22"/>
              </w:rPr>
              <w:t>"&gt;</w:t>
            </w:r>
          </w:p>
          <w:p w:rsidR="00D42654" w:rsidRPr="00B832BA" w:rsidRDefault="00D42654" w:rsidP="00DD427C">
            <w:pPr>
              <w:pStyle w:val="IS-Heading3"/>
              <w:numPr>
                <w:ilvl w:val="0"/>
                <w:numId w:val="0"/>
              </w:numPr>
              <w:spacing w:before="0" w:after="0" w:line="240" w:lineRule="auto"/>
              <w:ind w:left="432"/>
              <w:rPr>
                <w:rFonts w:asciiTheme="minorHAnsi" w:hAnsiTheme="minorHAnsi"/>
                <w:b w:val="0"/>
                <w:color w:val="auto"/>
                <w:sz w:val="22"/>
              </w:rPr>
            </w:pPr>
            <w:r w:rsidRPr="00B832BA">
              <w:rPr>
                <w:rFonts w:asciiTheme="minorHAnsi" w:hAnsiTheme="minorHAnsi"/>
                <w:b w:val="0"/>
                <w:color w:val="auto"/>
                <w:sz w:val="22"/>
              </w:rPr>
              <w:t>&lt;persistence type="property" /&gt;</w:t>
            </w:r>
          </w:p>
          <w:p w:rsidR="00D42654" w:rsidRPr="00B832BA" w:rsidRDefault="00D42654" w:rsidP="00DD427C">
            <w:pPr>
              <w:pStyle w:val="IS-Heading3"/>
              <w:numPr>
                <w:ilvl w:val="0"/>
                <w:numId w:val="0"/>
              </w:numPr>
              <w:spacing w:before="0" w:after="0" w:line="240" w:lineRule="auto"/>
              <w:ind w:left="432"/>
              <w:rPr>
                <w:rFonts w:asciiTheme="minorHAnsi" w:hAnsiTheme="minorHAnsi"/>
                <w:b w:val="0"/>
                <w:color w:val="auto"/>
                <w:sz w:val="22"/>
              </w:rPr>
            </w:pPr>
            <w:r w:rsidRPr="00B832BA">
              <w:rPr>
                <w:rFonts w:asciiTheme="minorHAnsi" w:hAnsiTheme="minorHAnsi"/>
                <w:b w:val="0"/>
                <w:color w:val="auto"/>
                <w:sz w:val="22"/>
              </w:rPr>
              <w:t>&lt;modifiers /&gt;</w:t>
            </w:r>
          </w:p>
          <w:p w:rsidR="00D42654" w:rsidRPr="00B832BA" w:rsidRDefault="00D42654" w:rsidP="00DD427C">
            <w:pPr>
              <w:pStyle w:val="IS-Heading3"/>
              <w:numPr>
                <w:ilvl w:val="0"/>
                <w:numId w:val="0"/>
              </w:numPr>
              <w:spacing w:before="0" w:after="0" w:line="240" w:lineRule="auto"/>
              <w:ind w:left="432"/>
              <w:rPr>
                <w:rFonts w:asciiTheme="minorHAnsi" w:hAnsiTheme="minorHAnsi"/>
                <w:b w:val="0"/>
                <w:color w:val="auto"/>
                <w:sz w:val="22"/>
              </w:rPr>
            </w:pPr>
            <w:r w:rsidRPr="00B832BA">
              <w:rPr>
                <w:rFonts w:asciiTheme="minorHAnsi" w:hAnsiTheme="minorHAnsi"/>
                <w:b w:val="0"/>
                <w:color w:val="auto"/>
                <w:sz w:val="22"/>
              </w:rPr>
              <w:t>&lt;description&gt;CSS style class of this bar component.&lt;/description&gt;</w:t>
            </w:r>
          </w:p>
          <w:p w:rsidR="00D42654" w:rsidRPr="00B832BA" w:rsidRDefault="00D42654" w:rsidP="00DD427C">
            <w:pPr>
              <w:pStyle w:val="IS-Heading3"/>
              <w:numPr>
                <w:ilvl w:val="0"/>
                <w:numId w:val="0"/>
              </w:numPr>
              <w:spacing w:before="0" w:after="0" w:line="240" w:lineRule="auto"/>
              <w:ind w:left="288"/>
              <w:rPr>
                <w:rFonts w:asciiTheme="minorHAnsi" w:hAnsiTheme="minorHAnsi"/>
                <w:b w:val="0"/>
                <w:color w:val="auto"/>
                <w:sz w:val="22"/>
              </w:rPr>
            </w:pPr>
            <w:r w:rsidRPr="00B832BA">
              <w:rPr>
                <w:rFonts w:asciiTheme="minorHAnsi" w:hAnsiTheme="minorHAnsi"/>
                <w:b w:val="0"/>
                <w:color w:val="auto"/>
                <w:sz w:val="22"/>
              </w:rPr>
              <w:t>&lt;/attribute&gt;</w:t>
            </w:r>
          </w:p>
          <w:p w:rsidR="00D42654" w:rsidRPr="00B832BA" w:rsidRDefault="00D42654" w:rsidP="00DD427C">
            <w:pPr>
              <w:pStyle w:val="IS-Heading3"/>
              <w:numPr>
                <w:ilvl w:val="0"/>
                <w:numId w:val="0"/>
              </w:numPr>
              <w:spacing w:before="0" w:after="0" w:line="240" w:lineRule="auto"/>
              <w:ind w:left="288"/>
              <w:rPr>
                <w:rFonts w:asciiTheme="minorHAnsi" w:hAnsiTheme="minorHAnsi"/>
                <w:b w:val="0"/>
                <w:color w:val="auto"/>
                <w:sz w:val="22"/>
              </w:rPr>
            </w:pPr>
            <w:r w:rsidRPr="00B832BA">
              <w:rPr>
                <w:rFonts w:asciiTheme="minorHAnsi" w:hAnsiTheme="minorHAnsi"/>
                <w:b w:val="0"/>
                <w:color w:val="auto"/>
                <w:sz w:val="22"/>
              </w:rPr>
              <w:t>&lt;attribute type="</w:t>
            </w:r>
            <w:proofErr w:type="spellStart"/>
            <w:r w:rsidRPr="00B832BA">
              <w:rPr>
                <w:rFonts w:asciiTheme="minorHAnsi" w:hAnsiTheme="minorHAnsi"/>
                <w:b w:val="0"/>
                <w:color w:val="auto"/>
                <w:sz w:val="22"/>
              </w:rPr>
              <w:t>CMSNavigationNode</w:t>
            </w:r>
            <w:proofErr w:type="spellEnd"/>
            <w:r w:rsidRPr="00B832BA">
              <w:rPr>
                <w:rFonts w:asciiTheme="minorHAnsi" w:hAnsiTheme="minorHAnsi"/>
                <w:b w:val="0"/>
                <w:color w:val="auto"/>
                <w:sz w:val="22"/>
              </w:rPr>
              <w:t>" qualifier="</w:t>
            </w:r>
            <w:proofErr w:type="spellStart"/>
            <w:r w:rsidRPr="00B832BA">
              <w:rPr>
                <w:rFonts w:asciiTheme="minorHAnsi" w:hAnsiTheme="minorHAnsi"/>
                <w:b w:val="0"/>
                <w:color w:val="auto"/>
                <w:sz w:val="22"/>
              </w:rPr>
              <w:t>navigationNode</w:t>
            </w:r>
            <w:proofErr w:type="spellEnd"/>
            <w:r w:rsidRPr="00B832BA">
              <w:rPr>
                <w:rFonts w:asciiTheme="minorHAnsi" w:hAnsiTheme="minorHAnsi"/>
                <w:b w:val="0"/>
                <w:color w:val="auto"/>
                <w:sz w:val="22"/>
              </w:rPr>
              <w:t>"&gt;</w:t>
            </w:r>
          </w:p>
          <w:p w:rsidR="00D42654" w:rsidRPr="00B832BA" w:rsidRDefault="00D42654" w:rsidP="00DD427C">
            <w:pPr>
              <w:pStyle w:val="IS-Heading3"/>
              <w:numPr>
                <w:ilvl w:val="0"/>
                <w:numId w:val="0"/>
              </w:numPr>
              <w:spacing w:before="0" w:after="0" w:line="240" w:lineRule="auto"/>
              <w:ind w:left="432"/>
              <w:rPr>
                <w:rFonts w:asciiTheme="minorHAnsi" w:hAnsiTheme="minorHAnsi"/>
                <w:b w:val="0"/>
                <w:color w:val="auto"/>
                <w:sz w:val="22"/>
              </w:rPr>
            </w:pPr>
            <w:r w:rsidRPr="00B832BA">
              <w:rPr>
                <w:rFonts w:asciiTheme="minorHAnsi" w:hAnsiTheme="minorHAnsi"/>
                <w:b w:val="0"/>
                <w:color w:val="auto"/>
                <w:sz w:val="22"/>
              </w:rPr>
              <w:t>&lt;persistence type="property" /&gt;</w:t>
            </w:r>
          </w:p>
          <w:p w:rsidR="00D42654" w:rsidRPr="00B832BA" w:rsidRDefault="00D42654" w:rsidP="00DD427C">
            <w:pPr>
              <w:pStyle w:val="IS-Heading3"/>
              <w:numPr>
                <w:ilvl w:val="0"/>
                <w:numId w:val="0"/>
              </w:numPr>
              <w:spacing w:before="0" w:after="0" w:line="240" w:lineRule="auto"/>
              <w:ind w:left="432"/>
              <w:rPr>
                <w:rFonts w:asciiTheme="minorHAnsi" w:hAnsiTheme="minorHAnsi"/>
                <w:b w:val="0"/>
                <w:color w:val="auto"/>
                <w:sz w:val="22"/>
              </w:rPr>
            </w:pPr>
            <w:r w:rsidRPr="00B832BA">
              <w:rPr>
                <w:rFonts w:asciiTheme="minorHAnsi" w:hAnsiTheme="minorHAnsi"/>
                <w:b w:val="0"/>
                <w:color w:val="auto"/>
                <w:sz w:val="22"/>
              </w:rPr>
              <w:t>&lt;modifiers /&gt;</w:t>
            </w:r>
          </w:p>
          <w:p w:rsidR="00D42654" w:rsidRPr="00B832BA" w:rsidRDefault="00D42654" w:rsidP="00DD427C">
            <w:pPr>
              <w:pStyle w:val="IS-Heading3"/>
              <w:numPr>
                <w:ilvl w:val="0"/>
                <w:numId w:val="0"/>
              </w:numPr>
              <w:spacing w:before="0" w:after="0" w:line="240" w:lineRule="auto"/>
              <w:ind w:left="432"/>
              <w:rPr>
                <w:rFonts w:asciiTheme="minorHAnsi" w:hAnsiTheme="minorHAnsi"/>
                <w:b w:val="0"/>
                <w:color w:val="auto"/>
                <w:sz w:val="22"/>
              </w:rPr>
            </w:pPr>
            <w:r w:rsidRPr="00B832BA">
              <w:rPr>
                <w:rFonts w:asciiTheme="minorHAnsi" w:hAnsiTheme="minorHAnsi"/>
                <w:b w:val="0"/>
                <w:color w:val="auto"/>
                <w:sz w:val="22"/>
              </w:rPr>
              <w:t xml:space="preserve">&lt;description&gt;The </w:t>
            </w:r>
            <w:proofErr w:type="spellStart"/>
            <w:r w:rsidRPr="00B832BA">
              <w:rPr>
                <w:rFonts w:asciiTheme="minorHAnsi" w:hAnsiTheme="minorHAnsi"/>
                <w:b w:val="0"/>
                <w:color w:val="auto"/>
                <w:sz w:val="22"/>
              </w:rPr>
              <w:t>cms</w:t>
            </w:r>
            <w:proofErr w:type="spellEnd"/>
            <w:r w:rsidRPr="00B832BA">
              <w:rPr>
                <w:rFonts w:asciiTheme="minorHAnsi" w:hAnsiTheme="minorHAnsi"/>
                <w:b w:val="0"/>
                <w:color w:val="auto"/>
                <w:sz w:val="22"/>
              </w:rPr>
              <w:t xml:space="preserve"> navigation node of this navigation component.&lt;/description&gt;</w:t>
            </w:r>
          </w:p>
          <w:p w:rsidR="00D42654" w:rsidRPr="00B832BA" w:rsidRDefault="00D42654" w:rsidP="00DD427C">
            <w:pPr>
              <w:pStyle w:val="IS-Heading3"/>
              <w:numPr>
                <w:ilvl w:val="0"/>
                <w:numId w:val="0"/>
              </w:numPr>
              <w:spacing w:before="0" w:after="0" w:line="240" w:lineRule="auto"/>
              <w:ind w:left="288"/>
              <w:rPr>
                <w:rFonts w:asciiTheme="minorHAnsi" w:hAnsiTheme="minorHAnsi"/>
                <w:b w:val="0"/>
                <w:color w:val="auto"/>
                <w:sz w:val="22"/>
              </w:rPr>
            </w:pPr>
            <w:r w:rsidRPr="00B832BA">
              <w:rPr>
                <w:rFonts w:asciiTheme="minorHAnsi" w:hAnsiTheme="minorHAnsi"/>
                <w:b w:val="0"/>
                <w:color w:val="auto"/>
                <w:sz w:val="22"/>
              </w:rPr>
              <w:t>&lt;/attribute&gt;</w:t>
            </w:r>
          </w:p>
          <w:p w:rsidR="00D42654" w:rsidRPr="00B832BA" w:rsidRDefault="00D42654" w:rsidP="00DD427C">
            <w:pPr>
              <w:pStyle w:val="IS-Heading3"/>
              <w:numPr>
                <w:ilvl w:val="0"/>
                <w:numId w:val="0"/>
              </w:numPr>
              <w:spacing w:before="0" w:after="0" w:line="240" w:lineRule="auto"/>
              <w:ind w:left="144"/>
              <w:rPr>
                <w:rFonts w:asciiTheme="minorHAnsi" w:hAnsiTheme="minorHAnsi"/>
                <w:b w:val="0"/>
                <w:color w:val="auto"/>
                <w:sz w:val="22"/>
              </w:rPr>
            </w:pPr>
            <w:r w:rsidRPr="00B832BA">
              <w:rPr>
                <w:rFonts w:asciiTheme="minorHAnsi" w:hAnsiTheme="minorHAnsi"/>
                <w:b w:val="0"/>
                <w:color w:val="auto"/>
                <w:sz w:val="22"/>
              </w:rPr>
              <w:t>&lt;/attributes&gt;</w:t>
            </w:r>
          </w:p>
          <w:p w:rsidR="00D42654" w:rsidRPr="00B832BA" w:rsidRDefault="00D42654" w:rsidP="00DD427C">
            <w:pPr>
              <w:pStyle w:val="IS-Heading3"/>
              <w:numPr>
                <w:ilvl w:val="0"/>
                <w:numId w:val="0"/>
              </w:numPr>
              <w:spacing w:before="0" w:after="0" w:line="240" w:lineRule="auto"/>
              <w:rPr>
                <w:rFonts w:asciiTheme="minorHAnsi" w:hAnsiTheme="minorHAnsi"/>
                <w:b w:val="0"/>
                <w:color w:val="auto"/>
                <w:sz w:val="22"/>
              </w:rPr>
            </w:pPr>
            <w:r w:rsidRPr="00B832BA">
              <w:rPr>
                <w:rFonts w:asciiTheme="minorHAnsi" w:hAnsiTheme="minorHAnsi"/>
                <w:b w:val="0"/>
                <w:color w:val="auto"/>
                <w:sz w:val="22"/>
              </w:rPr>
              <w:t>&lt;/</w:t>
            </w:r>
            <w:proofErr w:type="spellStart"/>
            <w:r w:rsidRPr="00B832BA">
              <w:rPr>
                <w:rFonts w:asciiTheme="minorHAnsi" w:hAnsiTheme="minorHAnsi"/>
                <w:b w:val="0"/>
                <w:color w:val="auto"/>
                <w:sz w:val="22"/>
              </w:rPr>
              <w:t>itemtype</w:t>
            </w:r>
            <w:proofErr w:type="spellEnd"/>
            <w:r w:rsidRPr="00B832BA">
              <w:rPr>
                <w:rFonts w:asciiTheme="minorHAnsi" w:hAnsiTheme="minorHAnsi"/>
                <w:b w:val="0"/>
                <w:color w:val="auto"/>
                <w:sz w:val="22"/>
              </w:rPr>
              <w:t>&gt;</w:t>
            </w:r>
          </w:p>
        </w:tc>
      </w:tr>
    </w:tbl>
    <w:p w:rsidR="00D42654" w:rsidRPr="00B832BA" w:rsidRDefault="00D42654" w:rsidP="00D42654">
      <w:pPr>
        <w:pStyle w:val="ListParagraph"/>
        <w:spacing w:after="0"/>
        <w:ind w:left="2250"/>
        <w:contextualSpacing/>
        <w:jc w:val="both"/>
        <w:rPr>
          <w:rFonts w:asciiTheme="minorHAnsi" w:hAnsiTheme="minorHAnsi"/>
        </w:rPr>
      </w:pPr>
    </w:p>
    <w:p w:rsidR="00456C2D" w:rsidRPr="00B832BA" w:rsidRDefault="00456C2D" w:rsidP="00456C2D">
      <w:pPr>
        <w:pStyle w:val="ListParagraph"/>
        <w:numPr>
          <w:ilvl w:val="0"/>
          <w:numId w:val="29"/>
        </w:numPr>
        <w:spacing w:after="0"/>
        <w:contextualSpacing/>
        <w:jc w:val="both"/>
        <w:rPr>
          <w:rFonts w:asciiTheme="minorHAnsi" w:hAnsiTheme="minorHAnsi"/>
        </w:rPr>
      </w:pPr>
      <w:r w:rsidRPr="00B832BA">
        <w:rPr>
          <w:rFonts w:asciiTheme="minorHAnsi" w:hAnsiTheme="minorHAnsi"/>
        </w:rPr>
        <w:t xml:space="preserve">Modified </w:t>
      </w:r>
      <w:r w:rsidRPr="00B832BA">
        <w:rPr>
          <w:rFonts w:asciiTheme="minorHAnsi" w:hAnsiTheme="minorHAnsi"/>
          <w:b/>
        </w:rPr>
        <w:t>CoreSystemSetup</w:t>
      </w:r>
      <w:r w:rsidRPr="00B832BA">
        <w:rPr>
          <w:rFonts w:asciiTheme="minorHAnsi" w:hAnsiTheme="minorHAnsi"/>
        </w:rPr>
        <w:t>.java to import our store data when the server is initialized or updated.</w:t>
      </w:r>
    </w:p>
    <w:p w:rsidR="00B00992" w:rsidRPr="00B832BA" w:rsidRDefault="00B00992" w:rsidP="00B00992">
      <w:pPr>
        <w:pStyle w:val="IS-Heading3"/>
        <w:numPr>
          <w:ilvl w:val="0"/>
          <w:numId w:val="0"/>
        </w:numPr>
        <w:spacing w:before="0" w:after="0" w:line="240" w:lineRule="auto"/>
        <w:ind w:left="2880"/>
        <w:jc w:val="both"/>
        <w:outlineLvl w:val="9"/>
        <w:rPr>
          <w:rFonts w:asciiTheme="minorHAnsi" w:hAnsiTheme="minorHAnsi"/>
          <w:b w:val="0"/>
          <w:color w:val="auto"/>
          <w:sz w:val="22"/>
        </w:rPr>
      </w:pPr>
      <w:r w:rsidRPr="00B832BA">
        <w:rPr>
          <w:rFonts w:asciiTheme="minorHAnsi" w:hAnsiTheme="minorHAnsi"/>
          <w:b w:val="0"/>
          <w:color w:val="auto"/>
          <w:sz w:val="22"/>
        </w:rPr>
        <w:t>(</w:t>
      </w:r>
      <w:r w:rsidR="007F6A04" w:rsidRPr="00B832BA">
        <w:rPr>
          <w:rFonts w:asciiTheme="minorHAnsi" w:hAnsiTheme="minorHAnsi"/>
          <w:b w:val="0"/>
          <w:color w:val="auto"/>
          <w:sz w:val="22"/>
        </w:rPr>
        <w:t>path:hybris\bin\custom\b2bassets\b2bassetscore\src\com\capgemini\b2bassets\core\setup\</w:t>
      </w:r>
      <w:r w:rsidR="007F6A04" w:rsidRPr="00B832BA">
        <w:rPr>
          <w:rFonts w:asciiTheme="minorHAnsi" w:hAnsiTheme="minorHAnsi"/>
          <w:color w:val="auto"/>
          <w:sz w:val="22"/>
        </w:rPr>
        <w:t>CoreSystemSetup</w:t>
      </w:r>
      <w:r w:rsidR="007F6A04" w:rsidRPr="00B832BA">
        <w:rPr>
          <w:rFonts w:asciiTheme="minorHAnsi" w:hAnsiTheme="minorHAnsi"/>
          <w:b w:val="0"/>
          <w:color w:val="auto"/>
          <w:sz w:val="22"/>
        </w:rPr>
        <w:t>.java</w:t>
      </w:r>
      <w:r w:rsidRPr="00B832BA">
        <w:rPr>
          <w:rFonts w:asciiTheme="minorHAnsi" w:hAnsiTheme="minorHAnsi"/>
          <w:b w:val="0"/>
          <w:color w:val="auto"/>
          <w:sz w:val="22"/>
        </w:rPr>
        <w:t>)</w:t>
      </w:r>
    </w:p>
    <w:p w:rsidR="00B00992" w:rsidRPr="00B832BA" w:rsidRDefault="00B00992" w:rsidP="00B00992">
      <w:pPr>
        <w:pStyle w:val="ListParagraph"/>
        <w:spacing w:after="0"/>
        <w:ind w:left="2880"/>
        <w:contextualSpacing/>
        <w:jc w:val="both"/>
        <w:rPr>
          <w:rFonts w:asciiTheme="minorHAnsi" w:hAnsiTheme="minorHAnsi"/>
        </w:rPr>
      </w:pPr>
    </w:p>
    <w:p w:rsidR="00D42654" w:rsidRPr="00B832BA" w:rsidRDefault="00DA16EA" w:rsidP="00DA16EA">
      <w:pPr>
        <w:pStyle w:val="ListParagraph"/>
        <w:spacing w:after="0"/>
        <w:ind w:left="4410" w:firstLine="630"/>
        <w:contextualSpacing/>
        <w:jc w:val="both"/>
        <w:rPr>
          <w:rFonts w:asciiTheme="minorHAnsi" w:hAnsiTheme="minorHAnsi"/>
        </w:rPr>
      </w:pPr>
      <w:r w:rsidRPr="00E906C6">
        <w:rPr>
          <w:rFonts w:asciiTheme="minorHAnsi" w:hAnsiTheme="minorHAnsi"/>
          <w:highlight w:val="lightGray"/>
        </w:rPr>
        <w:object w:dxaOrig="1550" w:dyaOrig="991">
          <v:shape id="_x0000_i1028" type="#_x0000_t75" style="width:77.25pt;height:49.5pt" o:ole="">
            <v:imagedata r:id="rId18" o:title=""/>
          </v:shape>
          <o:OLEObject Type="Embed" ProgID="Package" ShapeID="_x0000_i1028" DrawAspect="Icon" ObjectID="_1515844764" r:id="rId19"/>
        </w:object>
      </w:r>
    </w:p>
    <w:p w:rsidR="00DA16EA" w:rsidRPr="00B832BA" w:rsidRDefault="00DA16EA" w:rsidP="00DA16EA">
      <w:pPr>
        <w:pStyle w:val="ListParagraph"/>
        <w:spacing w:after="0"/>
        <w:ind w:left="4410" w:firstLine="630"/>
        <w:contextualSpacing/>
        <w:jc w:val="both"/>
        <w:rPr>
          <w:rFonts w:asciiTheme="minorHAnsi" w:hAnsiTheme="minorHAnsi"/>
        </w:rPr>
      </w:pPr>
    </w:p>
    <w:p w:rsidR="00A56E5D" w:rsidRPr="00B832BA" w:rsidRDefault="00A56E5D" w:rsidP="004E52AF">
      <w:pPr>
        <w:pStyle w:val="IS-Heading3"/>
        <w:tabs>
          <w:tab w:val="left" w:pos="630"/>
          <w:tab w:val="num" w:pos="1710"/>
        </w:tabs>
        <w:ind w:left="1620"/>
        <w:rPr>
          <w:rFonts w:asciiTheme="minorHAnsi" w:hAnsiTheme="minorHAnsi"/>
        </w:rPr>
      </w:pPr>
      <w:bookmarkStart w:id="39" w:name="_Toc442102789"/>
      <w:r w:rsidRPr="00B832BA">
        <w:rPr>
          <w:rFonts w:asciiTheme="minorHAnsi" w:hAnsiTheme="minorHAnsi"/>
        </w:rPr>
        <w:lastRenderedPageBreak/>
        <w:t xml:space="preserve">Changes in </w:t>
      </w:r>
      <w:r w:rsidR="006E72D7" w:rsidRPr="00B832BA">
        <w:rPr>
          <w:rFonts w:asciiTheme="minorHAnsi" w:hAnsiTheme="minorHAnsi"/>
        </w:rPr>
        <w:t>b2bassetsinitialdata</w:t>
      </w:r>
      <w:bookmarkEnd w:id="39"/>
    </w:p>
    <w:p w:rsidR="00EB7BCF" w:rsidRPr="00B832BA" w:rsidRDefault="00EB7BCF" w:rsidP="00502FB2">
      <w:pPr>
        <w:pStyle w:val="IS-Heading3"/>
        <w:numPr>
          <w:ilvl w:val="0"/>
          <w:numId w:val="30"/>
        </w:numPr>
        <w:spacing w:before="0" w:after="0" w:line="240" w:lineRule="auto"/>
        <w:ind w:left="2250"/>
        <w:jc w:val="both"/>
        <w:outlineLvl w:val="9"/>
        <w:rPr>
          <w:rFonts w:asciiTheme="minorHAnsi" w:hAnsiTheme="minorHAnsi"/>
          <w:b w:val="0"/>
          <w:color w:val="auto"/>
          <w:sz w:val="22"/>
        </w:rPr>
      </w:pPr>
      <w:r w:rsidRPr="00B832BA">
        <w:rPr>
          <w:rFonts w:asciiTheme="minorHAnsi" w:hAnsiTheme="minorHAnsi"/>
          <w:b w:val="0"/>
          <w:color w:val="auto"/>
          <w:sz w:val="22"/>
        </w:rPr>
        <w:t>One of the goals of the initialization process is to prepare the data for your store.</w:t>
      </w:r>
    </w:p>
    <w:p w:rsidR="00EB7BCF" w:rsidRPr="00B832BA" w:rsidRDefault="00EB7BCF" w:rsidP="00EB7BCF">
      <w:pPr>
        <w:pStyle w:val="IS-Heading3"/>
        <w:numPr>
          <w:ilvl w:val="0"/>
          <w:numId w:val="0"/>
        </w:numPr>
        <w:spacing w:before="0" w:after="0" w:line="240" w:lineRule="auto"/>
        <w:ind w:left="2250"/>
        <w:jc w:val="both"/>
        <w:outlineLvl w:val="9"/>
        <w:rPr>
          <w:rFonts w:asciiTheme="minorHAnsi" w:hAnsiTheme="minorHAnsi"/>
          <w:b w:val="0"/>
          <w:color w:val="auto"/>
          <w:sz w:val="22"/>
        </w:rPr>
      </w:pPr>
      <w:r w:rsidRPr="00B832BA">
        <w:rPr>
          <w:rFonts w:asciiTheme="minorHAnsi" w:hAnsiTheme="minorHAnsi"/>
          <w:b w:val="0"/>
          <w:color w:val="auto"/>
          <w:sz w:val="22"/>
        </w:rPr>
        <w:t>- The accelerator provides two dedicated initialization hooks that allow you to import your custom data.</w:t>
      </w:r>
    </w:p>
    <w:p w:rsidR="00EB7BCF" w:rsidRPr="00B832BA" w:rsidRDefault="00EB7BCF" w:rsidP="00B12D19">
      <w:pPr>
        <w:pStyle w:val="IS-Heading3"/>
        <w:numPr>
          <w:ilvl w:val="0"/>
          <w:numId w:val="31"/>
        </w:numPr>
        <w:spacing w:before="0" w:after="0" w:line="240" w:lineRule="auto"/>
        <w:jc w:val="both"/>
        <w:outlineLvl w:val="9"/>
        <w:rPr>
          <w:rFonts w:asciiTheme="minorHAnsi" w:hAnsiTheme="minorHAnsi"/>
          <w:b w:val="0"/>
          <w:color w:val="auto"/>
          <w:sz w:val="22"/>
        </w:rPr>
      </w:pPr>
      <w:proofErr w:type="gramStart"/>
      <w:r w:rsidRPr="00B832BA">
        <w:rPr>
          <w:rFonts w:asciiTheme="minorHAnsi" w:hAnsiTheme="minorHAnsi"/>
          <w:color w:val="auto"/>
          <w:sz w:val="22"/>
        </w:rPr>
        <w:t>core</w:t>
      </w:r>
      <w:proofErr w:type="gramEnd"/>
      <w:r w:rsidRPr="00B832BA">
        <w:rPr>
          <w:rFonts w:asciiTheme="minorHAnsi" w:hAnsiTheme="minorHAnsi"/>
          <w:color w:val="auto"/>
          <w:sz w:val="22"/>
        </w:rPr>
        <w:t xml:space="preserve"> data hook</w:t>
      </w:r>
      <w:r w:rsidRPr="00B832BA">
        <w:rPr>
          <w:rFonts w:asciiTheme="minorHAnsi" w:hAnsiTheme="minorHAnsi"/>
          <w:b w:val="0"/>
          <w:color w:val="auto"/>
          <w:sz w:val="22"/>
        </w:rPr>
        <w:t xml:space="preserve"> - in our namespace that is the </w:t>
      </w:r>
      <w:proofErr w:type="spellStart"/>
      <w:r w:rsidRPr="00B832BA">
        <w:rPr>
          <w:rFonts w:asciiTheme="minorHAnsi" w:hAnsiTheme="minorHAnsi"/>
          <w:color w:val="auto"/>
          <w:sz w:val="22"/>
        </w:rPr>
        <w:t>CoreSystemSetup</w:t>
      </w:r>
      <w:proofErr w:type="spellEnd"/>
      <w:r w:rsidRPr="00B832BA">
        <w:rPr>
          <w:rFonts w:asciiTheme="minorHAnsi" w:hAnsiTheme="minorHAnsi"/>
          <w:b w:val="0"/>
          <w:color w:val="auto"/>
          <w:sz w:val="22"/>
        </w:rPr>
        <w:t xml:space="preserve"> class in b2bassetscore extension.</w:t>
      </w:r>
    </w:p>
    <w:p w:rsidR="00EB7BCF" w:rsidRPr="00B832BA" w:rsidRDefault="00EB7BCF" w:rsidP="00B12D19">
      <w:pPr>
        <w:pStyle w:val="IS-Heading3"/>
        <w:numPr>
          <w:ilvl w:val="0"/>
          <w:numId w:val="31"/>
        </w:numPr>
        <w:spacing w:before="0" w:after="0" w:line="240" w:lineRule="auto"/>
        <w:jc w:val="both"/>
        <w:outlineLvl w:val="9"/>
        <w:rPr>
          <w:rFonts w:asciiTheme="minorHAnsi" w:hAnsiTheme="minorHAnsi"/>
          <w:b w:val="0"/>
          <w:color w:val="auto"/>
          <w:sz w:val="22"/>
        </w:rPr>
      </w:pPr>
      <w:proofErr w:type="gramStart"/>
      <w:r w:rsidRPr="00B832BA">
        <w:rPr>
          <w:rFonts w:asciiTheme="minorHAnsi" w:hAnsiTheme="minorHAnsi"/>
          <w:color w:val="auto"/>
          <w:sz w:val="22"/>
        </w:rPr>
        <w:t>sample</w:t>
      </w:r>
      <w:proofErr w:type="gramEnd"/>
      <w:r w:rsidRPr="00B832BA">
        <w:rPr>
          <w:rFonts w:asciiTheme="minorHAnsi" w:hAnsiTheme="minorHAnsi"/>
          <w:color w:val="auto"/>
          <w:sz w:val="22"/>
        </w:rPr>
        <w:t xml:space="preserve"> data hook</w:t>
      </w:r>
      <w:r w:rsidRPr="00B832BA">
        <w:rPr>
          <w:rFonts w:asciiTheme="minorHAnsi" w:hAnsiTheme="minorHAnsi"/>
          <w:b w:val="0"/>
          <w:color w:val="auto"/>
          <w:sz w:val="22"/>
        </w:rPr>
        <w:t xml:space="preserve"> - in our namespace that is the </w:t>
      </w:r>
      <w:proofErr w:type="spellStart"/>
      <w:r w:rsidRPr="00B832BA">
        <w:rPr>
          <w:rFonts w:asciiTheme="minorHAnsi" w:hAnsiTheme="minorHAnsi"/>
          <w:color w:val="auto"/>
          <w:sz w:val="22"/>
        </w:rPr>
        <w:t>InitialDataSystemSetup</w:t>
      </w:r>
      <w:proofErr w:type="spellEnd"/>
      <w:r w:rsidRPr="00B832BA">
        <w:rPr>
          <w:rFonts w:asciiTheme="minorHAnsi" w:hAnsiTheme="minorHAnsi"/>
          <w:b w:val="0"/>
          <w:color w:val="auto"/>
          <w:sz w:val="22"/>
        </w:rPr>
        <w:t xml:space="preserve"> class in b2bassetsinitialdata extension.</w:t>
      </w:r>
    </w:p>
    <w:p w:rsidR="004A47A7" w:rsidRPr="00B832BA" w:rsidRDefault="00502FB2" w:rsidP="00502FB2">
      <w:pPr>
        <w:pStyle w:val="IS-Heading3"/>
        <w:numPr>
          <w:ilvl w:val="0"/>
          <w:numId w:val="30"/>
        </w:numPr>
        <w:spacing w:before="0" w:after="0" w:line="240" w:lineRule="auto"/>
        <w:ind w:left="2250"/>
        <w:jc w:val="both"/>
        <w:outlineLvl w:val="9"/>
        <w:rPr>
          <w:rFonts w:asciiTheme="minorHAnsi" w:hAnsiTheme="minorHAnsi"/>
          <w:b w:val="0"/>
          <w:color w:val="auto"/>
          <w:sz w:val="22"/>
        </w:rPr>
      </w:pPr>
      <w:r w:rsidRPr="00B832BA">
        <w:rPr>
          <w:rFonts w:asciiTheme="minorHAnsi" w:hAnsiTheme="minorHAnsi"/>
          <w:b w:val="0"/>
          <w:color w:val="auto"/>
          <w:sz w:val="22"/>
        </w:rPr>
        <w:t xml:space="preserve">Modified </w:t>
      </w:r>
      <w:r w:rsidRPr="00B832BA">
        <w:rPr>
          <w:rFonts w:asciiTheme="minorHAnsi" w:hAnsiTheme="minorHAnsi"/>
          <w:color w:val="auto"/>
          <w:sz w:val="22"/>
        </w:rPr>
        <w:t>InitialDataSystemSetup</w:t>
      </w:r>
      <w:r w:rsidRPr="00B832BA">
        <w:rPr>
          <w:rFonts w:asciiTheme="minorHAnsi" w:hAnsiTheme="minorHAnsi"/>
          <w:b w:val="0"/>
          <w:color w:val="auto"/>
          <w:sz w:val="22"/>
        </w:rPr>
        <w:t>.java to import our store data when the server is initialized or updated and the b2bassetscore project data checkbox is selected. (path:hybris\bin\custom\b2bassets\b2bassetsinitialdata\src\com\capgemini\b2bassets\initialdata\setup\</w:t>
      </w:r>
      <w:r w:rsidRPr="00B832BA">
        <w:rPr>
          <w:rFonts w:asciiTheme="minorHAnsi" w:hAnsiTheme="minorHAnsi"/>
          <w:color w:val="auto"/>
          <w:sz w:val="22"/>
        </w:rPr>
        <w:t>InitialDataSystemSetup</w:t>
      </w:r>
      <w:r w:rsidRPr="00B832BA">
        <w:rPr>
          <w:rFonts w:asciiTheme="minorHAnsi" w:hAnsiTheme="minorHAnsi"/>
          <w:b w:val="0"/>
          <w:color w:val="auto"/>
          <w:sz w:val="22"/>
        </w:rPr>
        <w:t>.java file)</w:t>
      </w:r>
    </w:p>
    <w:p w:rsidR="00EF4A14" w:rsidRPr="00B832BA" w:rsidRDefault="00EF4A14" w:rsidP="00EF4A14">
      <w:pPr>
        <w:pStyle w:val="IS-Heading3"/>
        <w:numPr>
          <w:ilvl w:val="0"/>
          <w:numId w:val="0"/>
        </w:numPr>
        <w:spacing w:before="0" w:after="0" w:line="240" w:lineRule="auto"/>
        <w:ind w:left="2250"/>
        <w:outlineLvl w:val="9"/>
        <w:rPr>
          <w:rFonts w:asciiTheme="minorHAnsi" w:hAnsiTheme="minorHAnsi"/>
          <w:b w:val="0"/>
          <w:color w:val="auto"/>
          <w:sz w:val="22"/>
        </w:rPr>
      </w:pPr>
    </w:p>
    <w:p w:rsidR="00342424" w:rsidRPr="00B832BA" w:rsidRDefault="00F05613" w:rsidP="00616BB9">
      <w:pPr>
        <w:pStyle w:val="IS-Heading3"/>
        <w:numPr>
          <w:ilvl w:val="0"/>
          <w:numId w:val="0"/>
        </w:numPr>
        <w:spacing w:before="0" w:after="0" w:line="240" w:lineRule="auto"/>
        <w:ind w:left="144"/>
        <w:outlineLvl w:val="9"/>
        <w:rPr>
          <w:rFonts w:asciiTheme="minorHAnsi" w:hAnsiTheme="minorHAnsi"/>
          <w:b w:val="0"/>
          <w:color w:val="auto"/>
          <w:sz w:val="22"/>
        </w:rPr>
      </w:pPr>
      <w:r w:rsidRPr="00B832BA">
        <w:rPr>
          <w:rFonts w:asciiTheme="minorHAnsi" w:hAnsiTheme="minorHAnsi"/>
          <w:b w:val="0"/>
          <w:color w:val="auto"/>
          <w:sz w:val="22"/>
        </w:rPr>
        <w:t xml:space="preserve">                              </w:t>
      </w:r>
      <w:r w:rsidR="00FB66AF" w:rsidRPr="00B832BA">
        <w:rPr>
          <w:rFonts w:asciiTheme="minorHAnsi" w:hAnsiTheme="minorHAnsi"/>
          <w:b w:val="0"/>
          <w:color w:val="auto"/>
          <w:sz w:val="22"/>
        </w:rPr>
        <w:t xml:space="preserve">                                     </w:t>
      </w:r>
      <w:r w:rsidRPr="00B832BA">
        <w:rPr>
          <w:rFonts w:asciiTheme="minorHAnsi" w:hAnsiTheme="minorHAnsi"/>
          <w:b w:val="0"/>
          <w:color w:val="auto"/>
          <w:sz w:val="22"/>
        </w:rPr>
        <w:t xml:space="preserve">   </w:t>
      </w:r>
      <w:r w:rsidR="00D96A1D" w:rsidRPr="0037164E">
        <w:rPr>
          <w:rFonts w:asciiTheme="minorHAnsi" w:hAnsiTheme="minorHAnsi"/>
          <w:b w:val="0"/>
          <w:color w:val="auto"/>
          <w:sz w:val="22"/>
          <w:highlight w:val="lightGray"/>
        </w:rPr>
        <w:object w:dxaOrig="1550" w:dyaOrig="991">
          <v:shape id="_x0000_i1029" type="#_x0000_t75" style="width:77.25pt;height:49.5pt" o:ole="">
            <v:imagedata r:id="rId20" o:title=""/>
          </v:shape>
          <o:OLEObject Type="Embed" ProgID="Package" ShapeID="_x0000_i1029" DrawAspect="Icon" ObjectID="_1515844765" r:id="rId21"/>
        </w:object>
      </w:r>
    </w:p>
    <w:p w:rsidR="00CF6501" w:rsidRPr="00B832BA" w:rsidRDefault="00242D78" w:rsidP="00427C62">
      <w:pPr>
        <w:pStyle w:val="IS-Heading3"/>
        <w:numPr>
          <w:ilvl w:val="0"/>
          <w:numId w:val="30"/>
        </w:numPr>
        <w:spacing w:before="0" w:after="0" w:line="240" w:lineRule="auto"/>
        <w:ind w:left="2250"/>
        <w:outlineLvl w:val="9"/>
        <w:rPr>
          <w:rFonts w:asciiTheme="minorHAnsi" w:hAnsiTheme="minorHAnsi"/>
          <w:b w:val="0"/>
          <w:color w:val="auto"/>
          <w:sz w:val="22"/>
        </w:rPr>
      </w:pPr>
      <w:r w:rsidRPr="00B832BA">
        <w:rPr>
          <w:rFonts w:asciiTheme="minorHAnsi" w:hAnsiTheme="minorHAnsi"/>
          <w:b w:val="0"/>
          <w:color w:val="auto"/>
          <w:sz w:val="22"/>
        </w:rPr>
        <w:t xml:space="preserve">Navigate to:  </w:t>
      </w:r>
      <w:r w:rsidR="007655E8" w:rsidRPr="00B832BA">
        <w:rPr>
          <w:rFonts w:asciiTheme="minorHAnsi" w:hAnsiTheme="minorHAnsi"/>
          <w:b w:val="0"/>
          <w:color w:val="auto"/>
          <w:sz w:val="22"/>
        </w:rPr>
        <w:t>hybris\bin\custom\b2bassets\b2bassetsinitialdata\resources\b2bassetsinitialdata\</w:t>
      </w:r>
      <w:r w:rsidR="007655E8" w:rsidRPr="00B832BA">
        <w:rPr>
          <w:rFonts w:asciiTheme="minorHAnsi" w:hAnsiTheme="minorHAnsi"/>
          <w:color w:val="auto"/>
          <w:sz w:val="22"/>
        </w:rPr>
        <w:t>import</w:t>
      </w:r>
    </w:p>
    <w:p w:rsidR="00242D78" w:rsidRPr="00B832BA" w:rsidRDefault="00242D78" w:rsidP="00427C62">
      <w:pPr>
        <w:pStyle w:val="IS-Heading3"/>
        <w:numPr>
          <w:ilvl w:val="0"/>
          <w:numId w:val="0"/>
        </w:numPr>
        <w:spacing w:before="0" w:after="0" w:line="240" w:lineRule="auto"/>
        <w:ind w:left="2250"/>
        <w:outlineLvl w:val="9"/>
        <w:rPr>
          <w:rFonts w:asciiTheme="minorHAnsi" w:hAnsiTheme="minorHAnsi"/>
          <w:b w:val="0"/>
          <w:color w:val="auto"/>
          <w:sz w:val="22"/>
        </w:rPr>
      </w:pPr>
      <w:r w:rsidRPr="00B832BA">
        <w:rPr>
          <w:rFonts w:asciiTheme="minorHAnsi" w:hAnsiTheme="minorHAnsi"/>
          <w:b w:val="0"/>
          <w:color w:val="auto"/>
          <w:sz w:val="22"/>
        </w:rPr>
        <w:t xml:space="preserve">Here, the two folders named as </w:t>
      </w:r>
      <w:proofErr w:type="spellStart"/>
      <w:r w:rsidRPr="00B832BA">
        <w:rPr>
          <w:rFonts w:asciiTheme="minorHAnsi" w:hAnsiTheme="minorHAnsi"/>
          <w:color w:val="auto"/>
          <w:sz w:val="22"/>
        </w:rPr>
        <w:t>coredata</w:t>
      </w:r>
      <w:proofErr w:type="spellEnd"/>
      <w:r w:rsidRPr="00B832BA">
        <w:rPr>
          <w:rFonts w:asciiTheme="minorHAnsi" w:hAnsiTheme="minorHAnsi"/>
          <w:b w:val="0"/>
          <w:color w:val="auto"/>
          <w:sz w:val="22"/>
        </w:rPr>
        <w:t xml:space="preserve"> and </w:t>
      </w:r>
      <w:proofErr w:type="spellStart"/>
      <w:r w:rsidRPr="00B832BA">
        <w:rPr>
          <w:rFonts w:asciiTheme="minorHAnsi" w:hAnsiTheme="minorHAnsi"/>
          <w:color w:val="auto"/>
          <w:sz w:val="22"/>
        </w:rPr>
        <w:t>sampledata</w:t>
      </w:r>
      <w:proofErr w:type="spellEnd"/>
      <w:r w:rsidR="00427C62" w:rsidRPr="00B832BA">
        <w:rPr>
          <w:rFonts w:asciiTheme="minorHAnsi" w:hAnsiTheme="minorHAnsi"/>
          <w:b w:val="0"/>
          <w:color w:val="auto"/>
          <w:sz w:val="22"/>
        </w:rPr>
        <w:t xml:space="preserve"> which contai</w:t>
      </w:r>
      <w:r w:rsidR="00262B47" w:rsidRPr="00B832BA">
        <w:rPr>
          <w:rFonts w:asciiTheme="minorHAnsi" w:hAnsiTheme="minorHAnsi"/>
          <w:b w:val="0"/>
          <w:color w:val="auto"/>
          <w:sz w:val="22"/>
        </w:rPr>
        <w:t xml:space="preserve">ns basic store data, content </w:t>
      </w:r>
      <w:proofErr w:type="spellStart"/>
      <w:r w:rsidR="00262B47" w:rsidRPr="00B832BA">
        <w:rPr>
          <w:rFonts w:asciiTheme="minorHAnsi" w:hAnsiTheme="minorHAnsi"/>
          <w:b w:val="0"/>
          <w:color w:val="auto"/>
          <w:sz w:val="22"/>
        </w:rPr>
        <w:t>catalog</w:t>
      </w:r>
      <w:proofErr w:type="spellEnd"/>
      <w:r w:rsidR="00262B47" w:rsidRPr="00B832BA">
        <w:rPr>
          <w:rFonts w:asciiTheme="minorHAnsi" w:hAnsiTheme="minorHAnsi"/>
          <w:b w:val="0"/>
          <w:color w:val="auto"/>
          <w:sz w:val="22"/>
        </w:rPr>
        <w:t xml:space="preserve">, product </w:t>
      </w:r>
      <w:proofErr w:type="spellStart"/>
      <w:r w:rsidR="00262B47" w:rsidRPr="00B832BA">
        <w:rPr>
          <w:rFonts w:asciiTheme="minorHAnsi" w:hAnsiTheme="minorHAnsi"/>
          <w:b w:val="0"/>
          <w:color w:val="auto"/>
          <w:sz w:val="22"/>
        </w:rPr>
        <w:t>catalog</w:t>
      </w:r>
      <w:proofErr w:type="spellEnd"/>
      <w:r w:rsidR="00262B47" w:rsidRPr="00B832BA">
        <w:rPr>
          <w:rFonts w:asciiTheme="minorHAnsi" w:hAnsiTheme="minorHAnsi"/>
          <w:b w:val="0"/>
          <w:color w:val="auto"/>
          <w:sz w:val="22"/>
        </w:rPr>
        <w:t>, users,</w:t>
      </w:r>
      <w:r w:rsidR="00DD4478" w:rsidRPr="00B832BA">
        <w:rPr>
          <w:rFonts w:asciiTheme="minorHAnsi" w:hAnsiTheme="minorHAnsi"/>
          <w:b w:val="0"/>
          <w:color w:val="auto"/>
          <w:sz w:val="22"/>
        </w:rPr>
        <w:t xml:space="preserve"> </w:t>
      </w:r>
      <w:r w:rsidR="00167812" w:rsidRPr="00B832BA">
        <w:rPr>
          <w:rFonts w:asciiTheme="minorHAnsi" w:hAnsiTheme="minorHAnsi"/>
          <w:b w:val="0"/>
          <w:color w:val="auto"/>
          <w:sz w:val="22"/>
        </w:rPr>
        <w:t>etc.</w:t>
      </w:r>
    </w:p>
    <w:p w:rsidR="00242D78" w:rsidRPr="00B832BA" w:rsidRDefault="00242D78" w:rsidP="00242D78">
      <w:pPr>
        <w:pStyle w:val="IS-Heading3"/>
        <w:numPr>
          <w:ilvl w:val="0"/>
          <w:numId w:val="0"/>
        </w:numPr>
        <w:spacing w:before="0" w:after="0" w:line="240" w:lineRule="auto"/>
        <w:ind w:left="2250"/>
        <w:outlineLvl w:val="9"/>
        <w:rPr>
          <w:rFonts w:asciiTheme="minorHAnsi" w:hAnsiTheme="minorHAnsi"/>
          <w:color w:val="auto"/>
          <w:sz w:val="22"/>
        </w:rPr>
      </w:pPr>
    </w:p>
    <w:p w:rsidR="0005437F" w:rsidRPr="00B832BA" w:rsidRDefault="0005437F" w:rsidP="00242D78">
      <w:pPr>
        <w:pStyle w:val="IS-Heading3"/>
        <w:numPr>
          <w:ilvl w:val="0"/>
          <w:numId w:val="0"/>
        </w:numPr>
        <w:spacing w:before="0" w:after="0" w:line="240" w:lineRule="auto"/>
        <w:ind w:left="2250"/>
        <w:outlineLvl w:val="9"/>
        <w:rPr>
          <w:rFonts w:asciiTheme="minorHAnsi" w:hAnsiTheme="minorHAnsi"/>
          <w:color w:val="auto"/>
          <w:sz w:val="22"/>
        </w:rPr>
      </w:pPr>
      <w:r w:rsidRPr="00B832BA">
        <w:rPr>
          <w:rFonts w:asciiTheme="minorHAnsi" w:hAnsiTheme="minorHAnsi"/>
          <w:color w:val="auto"/>
          <w:sz w:val="22"/>
        </w:rPr>
        <w:t>Rename the project folders</w:t>
      </w:r>
    </w:p>
    <w:p w:rsidR="0005437F" w:rsidRPr="00B832BA" w:rsidRDefault="0005437F" w:rsidP="00242D78">
      <w:pPr>
        <w:pStyle w:val="IS-Heading3"/>
        <w:numPr>
          <w:ilvl w:val="0"/>
          <w:numId w:val="0"/>
        </w:numPr>
        <w:spacing w:before="0" w:after="0" w:line="240" w:lineRule="auto"/>
        <w:ind w:left="2250"/>
        <w:outlineLvl w:val="9"/>
        <w:rPr>
          <w:rFonts w:asciiTheme="minorHAnsi" w:hAnsiTheme="minorHAnsi"/>
          <w:color w:val="auto"/>
          <w:sz w:val="22"/>
        </w:rPr>
      </w:pPr>
    </w:p>
    <w:p w:rsidR="00242D78" w:rsidRPr="00B832BA" w:rsidRDefault="00242D78" w:rsidP="00242D78">
      <w:pPr>
        <w:pStyle w:val="IS-Heading3"/>
        <w:numPr>
          <w:ilvl w:val="0"/>
          <w:numId w:val="0"/>
        </w:numPr>
        <w:spacing w:before="0" w:after="0" w:line="240" w:lineRule="auto"/>
        <w:ind w:left="2250"/>
        <w:outlineLvl w:val="9"/>
        <w:rPr>
          <w:rFonts w:asciiTheme="minorHAnsi" w:hAnsiTheme="minorHAnsi"/>
          <w:b w:val="0"/>
          <w:color w:val="auto"/>
          <w:sz w:val="22"/>
        </w:rPr>
      </w:pPr>
      <w:r w:rsidRPr="00B832BA">
        <w:rPr>
          <w:rFonts w:asciiTheme="minorHAnsi" w:hAnsiTheme="minorHAnsi"/>
          <w:b w:val="0"/>
          <w:noProof/>
          <w:color w:val="auto"/>
          <w:sz w:val="22"/>
          <w:lang w:val="en-US"/>
        </w:rPr>
        <w:drawing>
          <wp:inline distT="0" distB="0" distL="0" distR="0">
            <wp:extent cx="2981325" cy="4286250"/>
            <wp:effectExtent l="38100" t="19050" r="28575" b="1905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2981325" cy="4286250"/>
                    </a:xfrm>
                    <a:prstGeom prst="rect">
                      <a:avLst/>
                    </a:prstGeom>
                    <a:noFill/>
                    <a:ln w="3175">
                      <a:solidFill>
                        <a:schemeClr val="tx1"/>
                      </a:solidFill>
                      <a:miter lim="800000"/>
                      <a:headEnd/>
                      <a:tailEnd/>
                    </a:ln>
                  </pic:spPr>
                </pic:pic>
              </a:graphicData>
            </a:graphic>
          </wp:inline>
        </w:drawing>
      </w:r>
    </w:p>
    <w:p w:rsidR="00167812" w:rsidRPr="00B832BA" w:rsidRDefault="00167812" w:rsidP="00242D78">
      <w:pPr>
        <w:pStyle w:val="IS-Heading3"/>
        <w:numPr>
          <w:ilvl w:val="0"/>
          <w:numId w:val="0"/>
        </w:numPr>
        <w:spacing w:before="0" w:after="0" w:line="240" w:lineRule="auto"/>
        <w:ind w:left="2250"/>
        <w:outlineLvl w:val="9"/>
        <w:rPr>
          <w:rFonts w:asciiTheme="minorHAnsi" w:hAnsiTheme="minorHAnsi"/>
          <w:b w:val="0"/>
          <w:color w:val="auto"/>
          <w:sz w:val="22"/>
        </w:rPr>
      </w:pPr>
    </w:p>
    <w:p w:rsidR="00380142" w:rsidRPr="00B832BA" w:rsidRDefault="00380142" w:rsidP="00242D78">
      <w:pPr>
        <w:pStyle w:val="IS-Heading3"/>
        <w:numPr>
          <w:ilvl w:val="0"/>
          <w:numId w:val="0"/>
        </w:numPr>
        <w:spacing w:before="0" w:after="0" w:line="240" w:lineRule="auto"/>
        <w:ind w:left="2250"/>
        <w:outlineLvl w:val="9"/>
        <w:rPr>
          <w:rFonts w:asciiTheme="minorHAnsi" w:hAnsiTheme="minorHAnsi"/>
          <w:b w:val="0"/>
          <w:color w:val="auto"/>
          <w:sz w:val="22"/>
        </w:rPr>
      </w:pPr>
    </w:p>
    <w:p w:rsidR="00167812" w:rsidRPr="00B832BA" w:rsidRDefault="00610CFC" w:rsidP="00D811B0">
      <w:pPr>
        <w:pStyle w:val="IS-Heading3"/>
        <w:numPr>
          <w:ilvl w:val="0"/>
          <w:numId w:val="0"/>
        </w:numPr>
        <w:spacing w:before="0" w:after="0" w:line="240" w:lineRule="auto"/>
        <w:ind w:left="2250"/>
        <w:outlineLvl w:val="9"/>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lastRenderedPageBreak/>
        <w:t>-</w:t>
      </w:r>
      <w:r w:rsidR="006C4C64" w:rsidRPr="00B832BA">
        <w:rPr>
          <w:rFonts w:asciiTheme="minorHAnsi" w:eastAsia="Calibri" w:hAnsiTheme="minorHAnsi" w:cs="Times New Roman"/>
          <w:b w:val="0"/>
          <w:bCs w:val="0"/>
          <w:color w:val="auto"/>
          <w:sz w:val="22"/>
          <w:lang w:eastAsia="en-GB"/>
        </w:rPr>
        <w:t xml:space="preserve">Modified all the </w:t>
      </w:r>
      <w:r w:rsidR="006C4C64" w:rsidRPr="00B832BA">
        <w:rPr>
          <w:rFonts w:asciiTheme="minorHAnsi" w:eastAsia="Calibri" w:hAnsiTheme="minorHAnsi" w:cs="Times New Roman"/>
          <w:bCs w:val="0"/>
          <w:color w:val="auto"/>
          <w:sz w:val="22"/>
          <w:lang w:eastAsia="en-GB"/>
        </w:rPr>
        <w:t>required</w:t>
      </w:r>
      <w:r w:rsidR="006C4C64" w:rsidRPr="00B832BA">
        <w:rPr>
          <w:rFonts w:asciiTheme="minorHAnsi" w:eastAsia="Calibri" w:hAnsiTheme="minorHAnsi" w:cs="Times New Roman"/>
          <w:b w:val="0"/>
          <w:bCs w:val="0"/>
          <w:color w:val="auto"/>
          <w:sz w:val="22"/>
          <w:lang w:eastAsia="en-GB"/>
        </w:rPr>
        <w:t xml:space="preserve"> files</w:t>
      </w:r>
      <w:r w:rsidR="00863C33" w:rsidRPr="00B832BA">
        <w:rPr>
          <w:rFonts w:asciiTheme="minorHAnsi" w:eastAsia="Calibri" w:hAnsiTheme="minorHAnsi" w:cs="Times New Roman"/>
          <w:b w:val="0"/>
          <w:bCs w:val="0"/>
          <w:color w:val="auto"/>
          <w:sz w:val="22"/>
          <w:lang w:eastAsia="en-GB"/>
        </w:rPr>
        <w:t xml:space="preserve"> in </w:t>
      </w:r>
      <w:proofErr w:type="spellStart"/>
      <w:r w:rsidR="00863C33" w:rsidRPr="00B832BA">
        <w:rPr>
          <w:rFonts w:asciiTheme="minorHAnsi" w:eastAsia="Calibri" w:hAnsiTheme="minorHAnsi" w:cs="Times New Roman"/>
          <w:bCs w:val="0"/>
          <w:color w:val="auto"/>
          <w:sz w:val="22"/>
          <w:lang w:eastAsia="en-GB"/>
        </w:rPr>
        <w:t>coredata</w:t>
      </w:r>
      <w:proofErr w:type="spellEnd"/>
      <w:r w:rsidR="00863C33" w:rsidRPr="00B832BA">
        <w:rPr>
          <w:rFonts w:asciiTheme="minorHAnsi" w:eastAsia="Calibri" w:hAnsiTheme="minorHAnsi" w:cs="Times New Roman"/>
          <w:b w:val="0"/>
          <w:bCs w:val="0"/>
          <w:color w:val="auto"/>
          <w:sz w:val="22"/>
          <w:lang w:eastAsia="en-GB"/>
        </w:rPr>
        <w:t xml:space="preserve"> and </w:t>
      </w:r>
      <w:proofErr w:type="spellStart"/>
      <w:r w:rsidR="00863C33" w:rsidRPr="00B832BA">
        <w:rPr>
          <w:rFonts w:asciiTheme="minorHAnsi" w:eastAsia="Calibri" w:hAnsiTheme="minorHAnsi" w:cs="Times New Roman"/>
          <w:bCs w:val="0"/>
          <w:color w:val="auto"/>
          <w:sz w:val="22"/>
          <w:lang w:eastAsia="en-GB"/>
        </w:rPr>
        <w:t>sampledata</w:t>
      </w:r>
      <w:proofErr w:type="spellEnd"/>
      <w:r w:rsidR="00863C33" w:rsidRPr="00B832BA">
        <w:rPr>
          <w:rFonts w:asciiTheme="minorHAnsi" w:eastAsia="Calibri" w:hAnsiTheme="minorHAnsi" w:cs="Times New Roman"/>
          <w:b w:val="0"/>
          <w:bCs w:val="0"/>
          <w:color w:val="auto"/>
          <w:sz w:val="22"/>
          <w:lang w:eastAsia="en-GB"/>
        </w:rPr>
        <w:t xml:space="preserve"> folders</w:t>
      </w:r>
      <w:r w:rsidR="006C4C64" w:rsidRPr="00B832BA">
        <w:rPr>
          <w:rFonts w:asciiTheme="minorHAnsi" w:eastAsia="Calibri" w:hAnsiTheme="minorHAnsi" w:cs="Times New Roman"/>
          <w:b w:val="0"/>
          <w:bCs w:val="0"/>
          <w:color w:val="auto"/>
          <w:sz w:val="22"/>
          <w:lang w:eastAsia="en-GB"/>
        </w:rPr>
        <w:t>, build the code base and restart the hybris server.</w:t>
      </w:r>
    </w:p>
    <w:p w:rsidR="00EF650B" w:rsidRPr="00B832BA" w:rsidRDefault="00610CFC" w:rsidP="00D811B0">
      <w:pPr>
        <w:pStyle w:val="IS-Heading3"/>
        <w:numPr>
          <w:ilvl w:val="0"/>
          <w:numId w:val="0"/>
        </w:numPr>
        <w:spacing w:before="0" w:after="0" w:line="240" w:lineRule="auto"/>
        <w:ind w:left="2250"/>
        <w:outlineLvl w:val="9"/>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w:t>
      </w:r>
      <w:r w:rsidR="00EF650B" w:rsidRPr="00B832BA">
        <w:rPr>
          <w:rFonts w:asciiTheme="minorHAnsi" w:eastAsia="Calibri" w:hAnsiTheme="minorHAnsi" w:cs="Times New Roman"/>
          <w:b w:val="0"/>
          <w:bCs w:val="0"/>
          <w:color w:val="auto"/>
          <w:sz w:val="22"/>
          <w:lang w:eastAsia="en-GB"/>
        </w:rPr>
        <w:t xml:space="preserve">Go to the system </w:t>
      </w:r>
      <w:hyperlink r:id="rId23" w:history="1">
        <w:r w:rsidR="00EF650B" w:rsidRPr="00B832BA">
          <w:rPr>
            <w:rStyle w:val="Hyperlink"/>
            <w:rFonts w:asciiTheme="minorHAnsi" w:eastAsia="Calibri" w:hAnsiTheme="minorHAnsi" w:cs="Times New Roman"/>
            <w:b w:val="0"/>
            <w:bCs w:val="0"/>
            <w:color w:val="0000FF"/>
            <w:sz w:val="22"/>
            <w:lang w:eastAsia="en-GB"/>
          </w:rPr>
          <w:t>update</w:t>
        </w:r>
      </w:hyperlink>
      <w:r w:rsidR="00EF650B" w:rsidRPr="00B832BA">
        <w:rPr>
          <w:rFonts w:asciiTheme="minorHAnsi" w:eastAsia="Calibri" w:hAnsiTheme="minorHAnsi" w:cs="Times New Roman"/>
          <w:b w:val="0"/>
          <w:bCs w:val="0"/>
          <w:color w:val="auto"/>
          <w:sz w:val="22"/>
          <w:lang w:eastAsia="en-GB"/>
        </w:rPr>
        <w:t xml:space="preserve"> panel in the admin console.</w:t>
      </w:r>
    </w:p>
    <w:p w:rsidR="00380142" w:rsidRPr="00B832BA" w:rsidRDefault="00610CFC" w:rsidP="00D811B0">
      <w:pPr>
        <w:pStyle w:val="IS-Heading3"/>
        <w:numPr>
          <w:ilvl w:val="0"/>
          <w:numId w:val="0"/>
        </w:numPr>
        <w:spacing w:before="0" w:after="0" w:line="240" w:lineRule="auto"/>
        <w:ind w:left="2250"/>
        <w:outlineLvl w:val="9"/>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w:t>
      </w:r>
      <w:r w:rsidR="00EF650B" w:rsidRPr="00B832BA">
        <w:rPr>
          <w:rFonts w:asciiTheme="minorHAnsi" w:eastAsia="Calibri" w:hAnsiTheme="minorHAnsi" w:cs="Times New Roman"/>
          <w:b w:val="0"/>
          <w:bCs w:val="0"/>
          <w:color w:val="auto"/>
          <w:sz w:val="22"/>
          <w:lang w:eastAsia="en-GB"/>
        </w:rPr>
        <w:t>To import our project data, you need to tick two checkboxes in the project data section (b2bassetscore and b2bassetsinitialdata).</w:t>
      </w:r>
    </w:p>
    <w:p w:rsidR="00380142" w:rsidRPr="00B832BA" w:rsidRDefault="00380142" w:rsidP="00242D78">
      <w:pPr>
        <w:pStyle w:val="IS-Heading3"/>
        <w:numPr>
          <w:ilvl w:val="0"/>
          <w:numId w:val="0"/>
        </w:numPr>
        <w:spacing w:before="0" w:after="0" w:line="240" w:lineRule="auto"/>
        <w:ind w:left="2250"/>
        <w:outlineLvl w:val="9"/>
        <w:rPr>
          <w:rFonts w:asciiTheme="minorHAnsi" w:hAnsiTheme="minorHAnsi"/>
          <w:b w:val="0"/>
          <w:color w:val="auto"/>
          <w:sz w:val="22"/>
        </w:rPr>
      </w:pPr>
      <w:r w:rsidRPr="00B832BA">
        <w:rPr>
          <w:rFonts w:asciiTheme="minorHAnsi" w:hAnsiTheme="minorHAnsi"/>
          <w:bCs w:val="0"/>
          <w:noProof/>
          <w:sz w:val="22"/>
          <w:lang w:val="en-US"/>
        </w:rPr>
        <w:drawing>
          <wp:inline distT="0" distB="0" distL="0" distR="0">
            <wp:extent cx="4419600" cy="340042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srcRect/>
                    <a:stretch>
                      <a:fillRect/>
                    </a:stretch>
                  </pic:blipFill>
                  <pic:spPr bwMode="auto">
                    <a:xfrm>
                      <a:off x="0" y="0"/>
                      <a:ext cx="4419600" cy="3400425"/>
                    </a:xfrm>
                    <a:prstGeom prst="rect">
                      <a:avLst/>
                    </a:prstGeom>
                    <a:noFill/>
                    <a:ln w="9525">
                      <a:noFill/>
                      <a:miter lim="800000"/>
                      <a:headEnd/>
                      <a:tailEnd/>
                    </a:ln>
                  </pic:spPr>
                </pic:pic>
              </a:graphicData>
            </a:graphic>
          </wp:inline>
        </w:drawing>
      </w:r>
    </w:p>
    <w:p w:rsidR="00A65ABB" w:rsidRPr="00B832BA" w:rsidRDefault="00A65ABB" w:rsidP="00242D78">
      <w:pPr>
        <w:pStyle w:val="IS-Heading3"/>
        <w:numPr>
          <w:ilvl w:val="0"/>
          <w:numId w:val="0"/>
        </w:numPr>
        <w:spacing w:before="0" w:after="0" w:line="240" w:lineRule="auto"/>
        <w:ind w:left="2250"/>
        <w:outlineLvl w:val="9"/>
        <w:rPr>
          <w:rFonts w:asciiTheme="minorHAnsi" w:hAnsiTheme="minorHAnsi"/>
          <w:b w:val="0"/>
          <w:color w:val="auto"/>
          <w:sz w:val="22"/>
        </w:rPr>
      </w:pPr>
    </w:p>
    <w:p w:rsidR="0079013F" w:rsidRPr="00B832BA" w:rsidRDefault="00A65ABB" w:rsidP="0079013F">
      <w:pPr>
        <w:pStyle w:val="IS-Heading3"/>
        <w:numPr>
          <w:ilvl w:val="0"/>
          <w:numId w:val="0"/>
        </w:numPr>
        <w:spacing w:before="0" w:after="0" w:line="240" w:lineRule="auto"/>
        <w:ind w:left="2250"/>
        <w:jc w:val="both"/>
        <w:outlineLvl w:val="9"/>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Once you have imported the data, you can go to the </w:t>
      </w:r>
      <w:proofErr w:type="spellStart"/>
      <w:r w:rsidR="00EA7531">
        <w:fldChar w:fldCharType="begin"/>
      </w:r>
      <w:r w:rsidR="00970B5F">
        <w:instrText>HYPERLINK "http://localhost:9001/hmc/hybris"</w:instrText>
      </w:r>
      <w:r w:rsidR="00EA7531">
        <w:fldChar w:fldCharType="separate"/>
      </w:r>
      <w:r w:rsidRPr="00B832BA">
        <w:rPr>
          <w:rFonts w:asciiTheme="minorHAnsi" w:eastAsia="Calibri" w:hAnsiTheme="minorHAnsi" w:cs="Times New Roman"/>
          <w:b w:val="0"/>
          <w:bCs w:val="0"/>
          <w:color w:val="0000FF"/>
          <w:sz w:val="22"/>
          <w:u w:val="single"/>
          <w:lang w:eastAsia="en-GB"/>
        </w:rPr>
        <w:t>hMC</w:t>
      </w:r>
      <w:proofErr w:type="spellEnd"/>
      <w:r w:rsidRPr="00B832BA">
        <w:rPr>
          <w:rFonts w:asciiTheme="minorHAnsi" w:eastAsia="Calibri" w:hAnsiTheme="minorHAnsi" w:cs="Times New Roman"/>
          <w:b w:val="0"/>
          <w:bCs w:val="0"/>
          <w:color w:val="auto"/>
          <w:sz w:val="22"/>
          <w:lang w:eastAsia="en-GB"/>
        </w:rPr>
        <w:t> </w:t>
      </w:r>
      <w:r w:rsidR="00EA7531">
        <w:fldChar w:fldCharType="end"/>
      </w:r>
      <w:r w:rsidRPr="00B832BA">
        <w:rPr>
          <w:rFonts w:asciiTheme="minorHAnsi" w:eastAsia="Calibri" w:hAnsiTheme="minorHAnsi" w:cs="Times New Roman"/>
          <w:b w:val="0"/>
          <w:bCs w:val="0"/>
          <w:color w:val="auto"/>
          <w:sz w:val="22"/>
          <w:lang w:eastAsia="en-GB"/>
        </w:rPr>
        <w:t>and look in the Base Commerce section that we have a new store called '</w:t>
      </w:r>
      <w:proofErr w:type="spellStart"/>
      <w:r w:rsidR="00727913" w:rsidRPr="00B832BA">
        <w:rPr>
          <w:rFonts w:asciiTheme="minorHAnsi" w:eastAsia="Calibri" w:hAnsiTheme="minorHAnsi" w:cs="Times New Roman"/>
          <w:bCs w:val="0"/>
          <w:color w:val="auto"/>
          <w:sz w:val="22"/>
          <w:lang w:eastAsia="en-GB"/>
        </w:rPr>
        <w:t>powertools</w:t>
      </w:r>
      <w:proofErr w:type="spellEnd"/>
      <w:r w:rsidRPr="00B832BA">
        <w:rPr>
          <w:rFonts w:asciiTheme="minorHAnsi" w:eastAsia="Calibri" w:hAnsiTheme="minorHAnsi" w:cs="Times New Roman"/>
          <w:b w:val="0"/>
          <w:bCs w:val="0"/>
          <w:color w:val="auto"/>
          <w:sz w:val="22"/>
          <w:lang w:eastAsia="en-GB"/>
        </w:rPr>
        <w:t>' and it has a website assigned with the same name.</w:t>
      </w:r>
    </w:p>
    <w:p w:rsidR="0079013F" w:rsidRPr="00B832BA" w:rsidRDefault="00723194" w:rsidP="00FA2965">
      <w:pPr>
        <w:pStyle w:val="IS-Heading3"/>
        <w:numPr>
          <w:ilvl w:val="0"/>
          <w:numId w:val="0"/>
        </w:numPr>
        <w:spacing w:before="0" w:after="0" w:line="240" w:lineRule="auto"/>
        <w:ind w:left="-270"/>
        <w:jc w:val="center"/>
        <w:outlineLvl w:val="9"/>
        <w:rPr>
          <w:rFonts w:asciiTheme="minorHAnsi" w:eastAsia="Calibri" w:hAnsiTheme="minorHAnsi" w:cs="Times New Roman"/>
          <w:b w:val="0"/>
          <w:bCs w:val="0"/>
          <w:color w:val="auto"/>
          <w:sz w:val="22"/>
          <w:lang w:eastAsia="en-GB"/>
        </w:rPr>
      </w:pPr>
      <w:r w:rsidRPr="00B832BA">
        <w:rPr>
          <w:rFonts w:asciiTheme="minorHAnsi" w:eastAsia="Calibri" w:hAnsiTheme="minorHAnsi" w:cs="Times New Roman"/>
          <w:b w:val="0"/>
          <w:bCs w:val="0"/>
          <w:color w:val="auto"/>
          <w:sz w:val="22"/>
          <w:lang w:eastAsia="en-GB"/>
        </w:rPr>
        <w:t xml:space="preserve">      </w:t>
      </w:r>
      <w:r w:rsidR="00FA2965" w:rsidRPr="00B832BA">
        <w:rPr>
          <w:rFonts w:asciiTheme="minorHAnsi" w:eastAsia="Calibri" w:hAnsiTheme="minorHAnsi" w:cs="Times New Roman"/>
          <w:noProof/>
          <w:sz w:val="22"/>
          <w:lang w:val="en-US"/>
        </w:rPr>
        <w:drawing>
          <wp:inline distT="0" distB="0" distL="0" distR="0">
            <wp:extent cx="5838825" cy="3706481"/>
            <wp:effectExtent l="171450" t="133350" r="371475" b="313069"/>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cstate="print"/>
                    <a:srcRect/>
                    <a:stretch>
                      <a:fillRect/>
                    </a:stretch>
                  </pic:blipFill>
                  <pic:spPr bwMode="auto">
                    <a:xfrm>
                      <a:off x="0" y="0"/>
                      <a:ext cx="5838825" cy="3706481"/>
                    </a:xfrm>
                    <a:prstGeom prst="rect">
                      <a:avLst/>
                    </a:prstGeom>
                    <a:ln>
                      <a:noFill/>
                    </a:ln>
                    <a:effectLst>
                      <a:outerShdw blurRad="292100" dist="139700" dir="2700000" algn="tl" rotWithShape="0">
                        <a:srgbClr val="333333">
                          <a:alpha val="65000"/>
                        </a:srgbClr>
                      </a:outerShdw>
                    </a:effectLst>
                  </pic:spPr>
                </pic:pic>
              </a:graphicData>
            </a:graphic>
          </wp:inline>
        </w:drawing>
      </w:r>
    </w:p>
    <w:p w:rsidR="00747765" w:rsidRPr="00B832BA" w:rsidRDefault="00747765" w:rsidP="00747765">
      <w:pPr>
        <w:pStyle w:val="IS-Heading1"/>
        <w:ind w:left="720" w:hanging="720"/>
        <w:rPr>
          <w:rFonts w:asciiTheme="minorHAnsi" w:hAnsiTheme="minorHAnsi"/>
          <w:lang w:val="en-US"/>
        </w:rPr>
      </w:pPr>
      <w:bookmarkStart w:id="40" w:name="_Toc442102790"/>
      <w:proofErr w:type="spellStart"/>
      <w:r w:rsidRPr="00B832BA">
        <w:rPr>
          <w:rFonts w:asciiTheme="minorHAnsi" w:hAnsiTheme="minorHAnsi"/>
          <w:lang w:val="en-US"/>
        </w:rPr>
        <w:lastRenderedPageBreak/>
        <w:t>Addons</w:t>
      </w:r>
      <w:proofErr w:type="spellEnd"/>
      <w:r w:rsidRPr="00B832BA">
        <w:rPr>
          <w:rFonts w:asciiTheme="minorHAnsi" w:hAnsiTheme="minorHAnsi"/>
          <w:lang w:val="en-US"/>
        </w:rPr>
        <w:t xml:space="preserve"> Configuration</w:t>
      </w:r>
      <w:bookmarkEnd w:id="40"/>
    </w:p>
    <w:p w:rsidR="00747765" w:rsidRPr="00B832BA" w:rsidRDefault="00D404E6" w:rsidP="004E52AF">
      <w:pPr>
        <w:pStyle w:val="IS-Heading2"/>
        <w:tabs>
          <w:tab w:val="left" w:pos="270"/>
        </w:tabs>
        <w:rPr>
          <w:rFonts w:asciiTheme="minorHAnsi" w:hAnsiTheme="minorHAnsi"/>
        </w:rPr>
      </w:pPr>
      <w:bookmarkStart w:id="41" w:name="_Toc442102791"/>
      <w:proofErr w:type="spellStart"/>
      <w:r w:rsidRPr="00B832BA">
        <w:rPr>
          <w:rFonts w:asciiTheme="minorHAnsi" w:hAnsiTheme="minorHAnsi"/>
        </w:rPr>
        <w:t>Multicarts</w:t>
      </w:r>
      <w:bookmarkEnd w:id="41"/>
      <w:proofErr w:type="spellEnd"/>
    </w:p>
    <w:p w:rsidR="004E52AF" w:rsidRPr="00B832BA" w:rsidRDefault="004E52AF" w:rsidP="00753E4C">
      <w:pPr>
        <w:pStyle w:val="IS-Heading3"/>
        <w:tabs>
          <w:tab w:val="clear" w:pos="1566"/>
          <w:tab w:val="left" w:pos="634"/>
          <w:tab w:val="left" w:pos="720"/>
          <w:tab w:val="num" w:pos="936"/>
        </w:tabs>
        <w:ind w:left="720" w:firstLine="0"/>
        <w:rPr>
          <w:rFonts w:asciiTheme="minorHAnsi" w:hAnsiTheme="minorHAnsi"/>
        </w:rPr>
      </w:pPr>
      <w:bookmarkStart w:id="42" w:name="_Toc437437086"/>
      <w:bookmarkStart w:id="43" w:name="_Toc442102792"/>
      <w:r w:rsidRPr="00B832BA">
        <w:rPr>
          <w:rFonts w:asciiTheme="minorHAnsi" w:hAnsiTheme="minorHAnsi"/>
        </w:rPr>
        <w:t xml:space="preserve">Installation steps for </w:t>
      </w:r>
      <w:proofErr w:type="spellStart"/>
      <w:r w:rsidRPr="00B832BA">
        <w:rPr>
          <w:rFonts w:asciiTheme="minorHAnsi" w:hAnsiTheme="minorHAnsi"/>
        </w:rPr>
        <w:t>Multicarts</w:t>
      </w:r>
      <w:proofErr w:type="spellEnd"/>
      <w:r w:rsidRPr="00B832BA">
        <w:rPr>
          <w:rFonts w:asciiTheme="minorHAnsi" w:hAnsiTheme="minorHAnsi"/>
        </w:rPr>
        <w:t xml:space="preserve"> </w:t>
      </w:r>
      <w:proofErr w:type="spellStart"/>
      <w:r w:rsidRPr="00B832BA">
        <w:rPr>
          <w:rFonts w:asciiTheme="minorHAnsi" w:hAnsiTheme="minorHAnsi"/>
        </w:rPr>
        <w:t>addon</w:t>
      </w:r>
      <w:bookmarkEnd w:id="42"/>
      <w:bookmarkEnd w:id="43"/>
      <w:proofErr w:type="spellEnd"/>
    </w:p>
    <w:p w:rsidR="00303F4F" w:rsidRPr="00B832BA" w:rsidRDefault="00303F4F" w:rsidP="0085597C">
      <w:pPr>
        <w:pStyle w:val="ListParagraph"/>
        <w:numPr>
          <w:ilvl w:val="0"/>
          <w:numId w:val="34"/>
        </w:numPr>
        <w:tabs>
          <w:tab w:val="left" w:pos="990"/>
        </w:tabs>
        <w:spacing w:after="200"/>
        <w:ind w:left="1260" w:hanging="540"/>
        <w:contextualSpacing/>
        <w:rPr>
          <w:rFonts w:asciiTheme="minorHAnsi" w:hAnsiTheme="minorHAnsi" w:cs="Arial"/>
          <w:color w:val="2A00FF"/>
        </w:rPr>
      </w:pPr>
      <w:r w:rsidRPr="00B832BA">
        <w:rPr>
          <w:rFonts w:asciiTheme="minorHAnsi" w:hAnsiTheme="minorHAnsi" w:cs="Arial"/>
        </w:rPr>
        <w:t xml:space="preserve">Add the </w:t>
      </w:r>
      <w:proofErr w:type="spellStart"/>
      <w:r w:rsidRPr="00B832BA">
        <w:rPr>
          <w:rFonts w:asciiTheme="minorHAnsi" w:hAnsiTheme="minorHAnsi" w:cs="Arial"/>
        </w:rPr>
        <w:t>multicarts</w:t>
      </w:r>
      <w:proofErr w:type="spellEnd"/>
      <w:r w:rsidRPr="00B832BA">
        <w:rPr>
          <w:rFonts w:asciiTheme="minorHAnsi" w:hAnsiTheme="minorHAnsi" w:cs="Arial"/>
        </w:rPr>
        <w:t xml:space="preserve"> extension in </w:t>
      </w:r>
      <w:proofErr w:type="spellStart"/>
      <w:r w:rsidRPr="00B832BA">
        <w:rPr>
          <w:rFonts w:asciiTheme="minorHAnsi" w:hAnsiTheme="minorHAnsi" w:cs="Arial"/>
          <w:b/>
          <w:color w:val="000000"/>
        </w:rPr>
        <w:t>build.gradle</w:t>
      </w:r>
      <w:proofErr w:type="spellEnd"/>
      <w:r w:rsidRPr="00B832BA">
        <w:rPr>
          <w:rFonts w:asciiTheme="minorHAnsi" w:hAnsiTheme="minorHAnsi" w:cs="Arial"/>
          <w:color w:val="000000"/>
        </w:rPr>
        <w:t xml:space="preserve"> file (installer\recipes\b2b_acc_plus\</w:t>
      </w:r>
      <w:proofErr w:type="spellStart"/>
      <w:r w:rsidRPr="00B832BA">
        <w:rPr>
          <w:rFonts w:asciiTheme="minorHAnsi" w:hAnsiTheme="minorHAnsi" w:cs="Arial"/>
          <w:color w:val="000000"/>
        </w:rPr>
        <w:t>build.gradle</w:t>
      </w:r>
      <w:proofErr w:type="spellEnd"/>
      <w:r w:rsidRPr="00B832BA">
        <w:rPr>
          <w:rFonts w:asciiTheme="minorHAnsi" w:hAnsiTheme="minorHAnsi" w:cs="Arial"/>
          <w:color w:val="000000"/>
        </w:rPr>
        <w:t>)</w:t>
      </w:r>
    </w:p>
    <w:tbl>
      <w:tblPr>
        <w:tblStyle w:val="TableGrid"/>
        <w:tblW w:w="0" w:type="auto"/>
        <w:tblInd w:w="828" w:type="dxa"/>
        <w:tblLook w:val="04A0"/>
      </w:tblPr>
      <w:tblGrid>
        <w:gridCol w:w="9569"/>
      </w:tblGrid>
      <w:tr w:rsidR="00303F4F" w:rsidRPr="00B832BA" w:rsidTr="00522CDD">
        <w:tc>
          <w:tcPr>
            <w:tcW w:w="9569" w:type="dxa"/>
          </w:tcPr>
          <w:p w:rsidR="00303F4F" w:rsidRPr="00B832BA" w:rsidRDefault="00303F4F" w:rsidP="00DD427C">
            <w:pPr>
              <w:spacing w:before="0"/>
              <w:contextualSpacing/>
              <w:rPr>
                <w:rFonts w:asciiTheme="minorHAnsi" w:hAnsiTheme="minorHAnsi"/>
                <w:sz w:val="22"/>
                <w:szCs w:val="22"/>
              </w:rPr>
            </w:pPr>
            <w:r w:rsidRPr="00B832BA">
              <w:rPr>
                <w:rFonts w:asciiTheme="minorHAnsi" w:hAnsiTheme="minorHAnsi"/>
                <w:sz w:val="22"/>
                <w:szCs w:val="22"/>
              </w:rPr>
              <w:t xml:space="preserve">extensions { </w:t>
            </w:r>
          </w:p>
          <w:p w:rsidR="00303F4F" w:rsidRPr="00B832BA" w:rsidRDefault="00303F4F" w:rsidP="00DD427C">
            <w:pPr>
              <w:spacing w:before="0"/>
              <w:contextualSpacing/>
              <w:rPr>
                <w:rFonts w:asciiTheme="minorHAnsi" w:hAnsiTheme="minorHAnsi"/>
                <w:sz w:val="22"/>
                <w:szCs w:val="22"/>
              </w:rPr>
            </w:pPr>
            <w:r w:rsidRPr="00B832BA">
              <w:rPr>
                <w:rFonts w:asciiTheme="minorHAnsi" w:hAnsiTheme="minorHAnsi"/>
                <w:sz w:val="22"/>
                <w:szCs w:val="22"/>
              </w:rPr>
              <w:t>…</w:t>
            </w:r>
          </w:p>
          <w:p w:rsidR="00303F4F" w:rsidRPr="00B832BA" w:rsidRDefault="00303F4F" w:rsidP="00DD427C">
            <w:pPr>
              <w:spacing w:before="0"/>
              <w:contextualSpacing/>
              <w:rPr>
                <w:rFonts w:asciiTheme="minorHAnsi" w:hAnsiTheme="minorHAnsi"/>
                <w:sz w:val="22"/>
                <w:szCs w:val="22"/>
              </w:rPr>
            </w:pPr>
            <w:proofErr w:type="spellStart"/>
            <w:r w:rsidRPr="00B832BA">
              <w:rPr>
                <w:rFonts w:asciiTheme="minorHAnsi" w:hAnsiTheme="minorHAnsi"/>
                <w:sz w:val="22"/>
                <w:szCs w:val="22"/>
              </w:rPr>
              <w:t>extName</w:t>
            </w:r>
            <w:proofErr w:type="spellEnd"/>
            <w:r w:rsidRPr="00B832BA">
              <w:rPr>
                <w:rFonts w:asciiTheme="minorHAnsi" w:hAnsiTheme="minorHAnsi"/>
                <w:sz w:val="22"/>
                <w:szCs w:val="22"/>
              </w:rPr>
              <w:t xml:space="preserve"> '</w:t>
            </w:r>
            <w:proofErr w:type="spellStart"/>
            <w:r w:rsidRPr="00B832BA">
              <w:rPr>
                <w:rFonts w:asciiTheme="minorHAnsi" w:hAnsiTheme="minorHAnsi"/>
                <w:sz w:val="22"/>
                <w:szCs w:val="22"/>
              </w:rPr>
              <w:t>multicarts</w:t>
            </w:r>
            <w:proofErr w:type="spellEnd"/>
            <w:r w:rsidRPr="00B832BA">
              <w:rPr>
                <w:rFonts w:asciiTheme="minorHAnsi" w:hAnsiTheme="minorHAnsi"/>
                <w:sz w:val="22"/>
                <w:szCs w:val="22"/>
              </w:rPr>
              <w:t>'</w:t>
            </w:r>
          </w:p>
          <w:p w:rsidR="00303F4F" w:rsidRPr="00B832BA" w:rsidRDefault="00303F4F" w:rsidP="00DD427C">
            <w:pPr>
              <w:pStyle w:val="ListParagraph"/>
              <w:spacing w:after="0"/>
              <w:ind w:left="0"/>
              <w:contextualSpacing/>
              <w:rPr>
                <w:rFonts w:asciiTheme="minorHAnsi" w:hAnsiTheme="minorHAnsi" w:cs="Arial"/>
                <w:color w:val="2A00FF"/>
              </w:rPr>
            </w:pPr>
            <w:r w:rsidRPr="00B832BA">
              <w:rPr>
                <w:rFonts w:asciiTheme="minorHAnsi" w:hAnsiTheme="minorHAnsi" w:cs="Arial"/>
              </w:rPr>
              <w:t>… }</w:t>
            </w:r>
          </w:p>
        </w:tc>
      </w:tr>
    </w:tbl>
    <w:p w:rsidR="00303F4F" w:rsidRPr="00B832BA" w:rsidRDefault="00303F4F" w:rsidP="00303F4F">
      <w:pPr>
        <w:pStyle w:val="ListParagraph"/>
        <w:autoSpaceDE w:val="0"/>
        <w:autoSpaceDN w:val="0"/>
        <w:adjustRightInd w:val="0"/>
        <w:spacing w:line="240" w:lineRule="auto"/>
        <w:contextualSpacing/>
        <w:rPr>
          <w:rFonts w:asciiTheme="minorHAnsi" w:eastAsia="Times New Roman" w:hAnsiTheme="minorHAnsi" w:cs="Arial"/>
          <w:color w:val="333333"/>
        </w:rPr>
      </w:pPr>
    </w:p>
    <w:p w:rsidR="00303F4F" w:rsidRPr="00B832BA" w:rsidRDefault="00303F4F" w:rsidP="0085597C">
      <w:pPr>
        <w:pStyle w:val="ListParagraph"/>
        <w:numPr>
          <w:ilvl w:val="0"/>
          <w:numId w:val="34"/>
        </w:numPr>
        <w:tabs>
          <w:tab w:val="left" w:pos="990"/>
        </w:tabs>
        <w:autoSpaceDE w:val="0"/>
        <w:autoSpaceDN w:val="0"/>
        <w:adjustRightInd w:val="0"/>
        <w:spacing w:line="240" w:lineRule="auto"/>
        <w:ind w:firstLine="0"/>
        <w:contextualSpacing/>
        <w:rPr>
          <w:rFonts w:asciiTheme="minorHAnsi" w:eastAsia="Times New Roman" w:hAnsiTheme="minorHAnsi" w:cs="Arial"/>
          <w:color w:val="333333"/>
        </w:rPr>
      </w:pPr>
      <w:r w:rsidRPr="00B832BA">
        <w:rPr>
          <w:rFonts w:asciiTheme="minorHAnsi" w:eastAsia="Times New Roman" w:hAnsiTheme="minorHAnsi" w:cs="Arial"/>
          <w:color w:val="333333"/>
        </w:rPr>
        <w:t xml:space="preserve">Add </w:t>
      </w:r>
      <w:proofErr w:type="spellStart"/>
      <w:r w:rsidRPr="00B832BA">
        <w:rPr>
          <w:rFonts w:asciiTheme="minorHAnsi" w:eastAsia="Times New Roman" w:hAnsiTheme="minorHAnsi" w:cs="Arial"/>
          <w:color w:val="333333"/>
        </w:rPr>
        <w:t>multicarts</w:t>
      </w:r>
      <w:proofErr w:type="spellEnd"/>
      <w:r w:rsidRPr="00B832BA">
        <w:rPr>
          <w:rFonts w:asciiTheme="minorHAnsi" w:eastAsia="Times New Roman" w:hAnsiTheme="minorHAnsi" w:cs="Arial"/>
          <w:color w:val="333333"/>
        </w:rPr>
        <w:t xml:space="preserve"> extension in </w:t>
      </w:r>
      <w:proofErr w:type="spellStart"/>
      <w:r w:rsidRPr="00B832BA">
        <w:rPr>
          <w:rFonts w:asciiTheme="minorHAnsi" w:eastAsia="Times New Roman" w:hAnsiTheme="minorHAnsi" w:cs="Arial"/>
          <w:color w:val="333333"/>
        </w:rPr>
        <w:t>addons</w:t>
      </w:r>
      <w:proofErr w:type="spellEnd"/>
      <w:r w:rsidRPr="00B832BA">
        <w:rPr>
          <w:rFonts w:asciiTheme="minorHAnsi" w:eastAsia="Times New Roman" w:hAnsiTheme="minorHAnsi" w:cs="Arial"/>
          <w:color w:val="333333"/>
        </w:rPr>
        <w:t xml:space="preserve"> list in </w:t>
      </w:r>
      <w:proofErr w:type="spellStart"/>
      <w:r w:rsidRPr="00B832BA">
        <w:rPr>
          <w:rFonts w:asciiTheme="minorHAnsi" w:eastAsia="Times New Roman" w:hAnsiTheme="minorHAnsi" w:cs="Arial"/>
          <w:b/>
          <w:color w:val="333333"/>
        </w:rPr>
        <w:t>build.gradle</w:t>
      </w:r>
      <w:proofErr w:type="spellEnd"/>
      <w:r w:rsidRPr="00B832BA">
        <w:rPr>
          <w:rFonts w:asciiTheme="minorHAnsi" w:eastAsia="Times New Roman" w:hAnsiTheme="minorHAnsi" w:cs="Arial"/>
          <w:b/>
          <w:color w:val="333333"/>
        </w:rPr>
        <w:t xml:space="preserve"> </w:t>
      </w:r>
      <w:r w:rsidRPr="00B832BA">
        <w:rPr>
          <w:rFonts w:asciiTheme="minorHAnsi" w:eastAsia="Times New Roman" w:hAnsiTheme="minorHAnsi" w:cs="Arial"/>
          <w:color w:val="333333"/>
        </w:rPr>
        <w:t>file.</w:t>
      </w:r>
    </w:p>
    <w:tbl>
      <w:tblPr>
        <w:tblStyle w:val="TableGrid"/>
        <w:tblW w:w="0" w:type="auto"/>
        <w:tblInd w:w="828" w:type="dxa"/>
        <w:tblLook w:val="04A0"/>
      </w:tblPr>
      <w:tblGrid>
        <w:gridCol w:w="9569"/>
      </w:tblGrid>
      <w:tr w:rsidR="00303F4F" w:rsidRPr="00B832BA" w:rsidTr="00522CDD">
        <w:tc>
          <w:tcPr>
            <w:tcW w:w="9569" w:type="dxa"/>
          </w:tcPr>
          <w:p w:rsidR="00303F4F" w:rsidRPr="00B832BA" w:rsidRDefault="00303F4F" w:rsidP="00DD427C">
            <w:pPr>
              <w:autoSpaceDE w:val="0"/>
              <w:autoSpaceDN w:val="0"/>
              <w:adjustRightInd w:val="0"/>
              <w:spacing w:line="240" w:lineRule="auto"/>
              <w:contextualSpacing/>
              <w:rPr>
                <w:rFonts w:asciiTheme="minorHAnsi" w:eastAsia="Times New Roman" w:hAnsiTheme="minorHAnsi"/>
                <w:color w:val="333333"/>
                <w:sz w:val="22"/>
                <w:szCs w:val="22"/>
              </w:rPr>
            </w:pPr>
            <w:proofErr w:type="spellStart"/>
            <w:r w:rsidRPr="00B832BA">
              <w:rPr>
                <w:rFonts w:asciiTheme="minorHAnsi" w:eastAsia="Times New Roman" w:hAnsiTheme="minorHAnsi"/>
                <w:color w:val="333333"/>
                <w:sz w:val="22"/>
                <w:szCs w:val="22"/>
              </w:rPr>
              <w:t>pl.project.addons</w:t>
            </w:r>
            <w:proofErr w:type="spellEnd"/>
            <w:r w:rsidRPr="00B832BA">
              <w:rPr>
                <w:rFonts w:asciiTheme="minorHAnsi" w:eastAsia="Times New Roman" w:hAnsiTheme="minorHAnsi"/>
                <w:color w:val="333333"/>
                <w:sz w:val="22"/>
                <w:szCs w:val="22"/>
              </w:rPr>
              <w:t xml:space="preserve"> {</w:t>
            </w:r>
          </w:p>
          <w:p w:rsidR="00303F4F" w:rsidRPr="00B832BA" w:rsidRDefault="00303F4F" w:rsidP="00DD427C">
            <w:pPr>
              <w:autoSpaceDE w:val="0"/>
              <w:autoSpaceDN w:val="0"/>
              <w:adjustRightInd w:val="0"/>
              <w:spacing w:line="240" w:lineRule="auto"/>
              <w:contextualSpacing/>
              <w:rPr>
                <w:rFonts w:asciiTheme="minorHAnsi" w:eastAsia="Times New Roman" w:hAnsiTheme="minorHAnsi"/>
                <w:color w:val="333333"/>
                <w:sz w:val="22"/>
                <w:szCs w:val="22"/>
              </w:rPr>
            </w:pPr>
            <w:r w:rsidRPr="00B832BA">
              <w:rPr>
                <w:rFonts w:asciiTheme="minorHAnsi" w:eastAsia="Times New Roman" w:hAnsiTheme="minorHAnsi"/>
                <w:color w:val="333333"/>
                <w:sz w:val="22"/>
                <w:szCs w:val="22"/>
              </w:rPr>
              <w:t>names                                                               "liveeditaddon,b2bacceleratoraddon,commerceorgaddon,accountsummaryaddon,assistedservicestorefront,captchaaddon,</w:t>
            </w:r>
            <w:r w:rsidRPr="00B832BA">
              <w:rPr>
                <w:rFonts w:asciiTheme="minorHAnsi" w:eastAsia="Times New Roman" w:hAnsiTheme="minorHAnsi"/>
                <w:b/>
                <w:color w:val="333333"/>
                <w:sz w:val="22"/>
                <w:szCs w:val="22"/>
              </w:rPr>
              <w:t>multicarts</w:t>
            </w:r>
            <w:r w:rsidRPr="00B832BA">
              <w:rPr>
                <w:rFonts w:asciiTheme="minorHAnsi" w:eastAsia="Times New Roman" w:hAnsiTheme="minorHAnsi"/>
                <w:color w:val="333333"/>
                <w:sz w:val="22"/>
                <w:szCs w:val="22"/>
              </w:rPr>
              <w:t xml:space="preserve"> "</w:t>
            </w:r>
          </w:p>
          <w:p w:rsidR="00303F4F" w:rsidRPr="00B832BA" w:rsidRDefault="00303F4F" w:rsidP="00DD427C">
            <w:pPr>
              <w:autoSpaceDE w:val="0"/>
              <w:autoSpaceDN w:val="0"/>
              <w:adjustRightInd w:val="0"/>
              <w:spacing w:line="240" w:lineRule="auto"/>
              <w:contextualSpacing/>
              <w:rPr>
                <w:rFonts w:asciiTheme="minorHAnsi" w:eastAsia="Times New Roman" w:hAnsiTheme="minorHAnsi"/>
                <w:color w:val="333333"/>
                <w:sz w:val="22"/>
                <w:szCs w:val="22"/>
              </w:rPr>
            </w:pPr>
            <w:r w:rsidRPr="00B832BA">
              <w:rPr>
                <w:rFonts w:asciiTheme="minorHAnsi" w:eastAsia="Times New Roman" w:hAnsiTheme="minorHAnsi"/>
                <w:color w:val="333333"/>
                <w:sz w:val="22"/>
                <w:szCs w:val="22"/>
              </w:rPr>
              <w:t>template "b2bassetsstorefront"</w:t>
            </w:r>
          </w:p>
          <w:p w:rsidR="00303F4F" w:rsidRPr="00B832BA" w:rsidRDefault="00303F4F" w:rsidP="00DD427C">
            <w:pPr>
              <w:autoSpaceDE w:val="0"/>
              <w:autoSpaceDN w:val="0"/>
              <w:adjustRightInd w:val="0"/>
              <w:spacing w:line="240" w:lineRule="auto"/>
              <w:contextualSpacing/>
              <w:rPr>
                <w:rFonts w:asciiTheme="minorHAnsi" w:eastAsia="Times New Roman" w:hAnsiTheme="minorHAnsi"/>
                <w:color w:val="333333"/>
                <w:sz w:val="22"/>
                <w:szCs w:val="22"/>
              </w:rPr>
            </w:pPr>
            <w:proofErr w:type="spellStart"/>
            <w:r w:rsidRPr="00B832BA">
              <w:rPr>
                <w:rFonts w:asciiTheme="minorHAnsi" w:eastAsia="Times New Roman" w:hAnsiTheme="minorHAnsi"/>
                <w:color w:val="333333"/>
                <w:sz w:val="22"/>
                <w:szCs w:val="22"/>
              </w:rPr>
              <w:t>storeFronts</w:t>
            </w:r>
            <w:proofErr w:type="spellEnd"/>
            <w:r w:rsidRPr="00B832BA">
              <w:rPr>
                <w:rFonts w:asciiTheme="minorHAnsi" w:eastAsia="Times New Roman" w:hAnsiTheme="minorHAnsi"/>
                <w:color w:val="333333"/>
                <w:sz w:val="22"/>
                <w:szCs w:val="22"/>
              </w:rPr>
              <w:t xml:space="preserve"> "b2bassetsstorefront"</w:t>
            </w:r>
          </w:p>
          <w:p w:rsidR="00303F4F" w:rsidRPr="00B832BA" w:rsidRDefault="00303F4F" w:rsidP="00DD427C">
            <w:pPr>
              <w:autoSpaceDE w:val="0"/>
              <w:autoSpaceDN w:val="0"/>
              <w:adjustRightInd w:val="0"/>
              <w:spacing w:line="240" w:lineRule="auto"/>
              <w:contextualSpacing/>
              <w:rPr>
                <w:rFonts w:asciiTheme="minorHAnsi" w:eastAsia="Times New Roman" w:hAnsiTheme="minorHAnsi"/>
                <w:color w:val="333333"/>
                <w:sz w:val="22"/>
                <w:szCs w:val="22"/>
              </w:rPr>
            </w:pPr>
            <w:r w:rsidRPr="00B832BA">
              <w:rPr>
                <w:rFonts w:asciiTheme="minorHAnsi" w:eastAsia="Times New Roman" w:hAnsiTheme="minorHAnsi"/>
                <w:color w:val="333333"/>
                <w:sz w:val="22"/>
                <w:szCs w:val="22"/>
              </w:rPr>
              <w:t>platform pl</w:t>
            </w:r>
          </w:p>
          <w:p w:rsidR="00303F4F" w:rsidRPr="00B832BA" w:rsidRDefault="00303F4F" w:rsidP="00DD427C">
            <w:pPr>
              <w:pStyle w:val="ListParagraph"/>
              <w:autoSpaceDE w:val="0"/>
              <w:autoSpaceDN w:val="0"/>
              <w:adjustRightInd w:val="0"/>
              <w:spacing w:line="240" w:lineRule="auto"/>
              <w:ind w:left="0"/>
              <w:contextualSpacing/>
              <w:rPr>
                <w:rFonts w:asciiTheme="minorHAnsi" w:eastAsia="Times New Roman" w:hAnsiTheme="minorHAnsi" w:cs="Arial"/>
                <w:color w:val="333333"/>
              </w:rPr>
            </w:pPr>
            <w:r w:rsidRPr="00B832BA">
              <w:rPr>
                <w:rFonts w:asciiTheme="minorHAnsi" w:eastAsia="Times New Roman" w:hAnsiTheme="minorHAnsi" w:cs="Arial"/>
                <w:color w:val="333333"/>
              </w:rPr>
              <w:t xml:space="preserve"> }</w:t>
            </w:r>
          </w:p>
        </w:tc>
      </w:tr>
    </w:tbl>
    <w:p w:rsidR="00303F4F" w:rsidRPr="00B832BA" w:rsidRDefault="00303F4F" w:rsidP="0085597C">
      <w:pPr>
        <w:pStyle w:val="ListParagraph"/>
        <w:numPr>
          <w:ilvl w:val="0"/>
          <w:numId w:val="34"/>
        </w:numPr>
        <w:tabs>
          <w:tab w:val="left" w:pos="990"/>
        </w:tabs>
        <w:autoSpaceDE w:val="0"/>
        <w:autoSpaceDN w:val="0"/>
        <w:adjustRightInd w:val="0"/>
        <w:spacing w:before="240" w:after="0" w:line="240" w:lineRule="auto"/>
        <w:ind w:firstLine="0"/>
        <w:contextualSpacing/>
        <w:rPr>
          <w:rFonts w:asciiTheme="minorHAnsi" w:eastAsia="Times New Roman" w:hAnsiTheme="minorHAnsi" w:cs="Arial"/>
          <w:color w:val="333333"/>
        </w:rPr>
      </w:pPr>
      <w:r w:rsidRPr="00B832BA">
        <w:rPr>
          <w:rFonts w:asciiTheme="minorHAnsi" w:eastAsia="Times New Roman" w:hAnsiTheme="minorHAnsi" w:cs="Arial"/>
          <w:color w:val="333333"/>
        </w:rPr>
        <w:t xml:space="preserve">Add following line in </w:t>
      </w:r>
      <w:proofErr w:type="spellStart"/>
      <w:r w:rsidRPr="00B832BA">
        <w:rPr>
          <w:rFonts w:asciiTheme="minorHAnsi" w:eastAsia="Times New Roman" w:hAnsiTheme="minorHAnsi" w:cs="Arial"/>
          <w:b/>
          <w:color w:val="333333"/>
        </w:rPr>
        <w:t>build.gradle</w:t>
      </w:r>
      <w:proofErr w:type="spellEnd"/>
      <w:r w:rsidRPr="00B832BA">
        <w:rPr>
          <w:rFonts w:asciiTheme="minorHAnsi" w:eastAsia="Times New Roman" w:hAnsiTheme="minorHAnsi" w:cs="Arial"/>
          <w:color w:val="333333"/>
        </w:rPr>
        <w:t xml:space="preserve"> file.</w:t>
      </w:r>
    </w:p>
    <w:p w:rsidR="004A0BF2" w:rsidRPr="00B832BA" w:rsidRDefault="004A0BF2" w:rsidP="004A0BF2">
      <w:pPr>
        <w:pStyle w:val="ListParagraph"/>
        <w:autoSpaceDE w:val="0"/>
        <w:autoSpaceDN w:val="0"/>
        <w:adjustRightInd w:val="0"/>
        <w:spacing w:before="240" w:after="0" w:line="240" w:lineRule="auto"/>
        <w:contextualSpacing/>
        <w:rPr>
          <w:rFonts w:asciiTheme="minorHAnsi" w:eastAsia="Times New Roman" w:hAnsiTheme="minorHAnsi" w:cs="Arial"/>
          <w:color w:val="333333"/>
        </w:rPr>
      </w:pPr>
    </w:p>
    <w:tbl>
      <w:tblPr>
        <w:tblStyle w:val="TableGrid"/>
        <w:tblW w:w="0" w:type="auto"/>
        <w:tblInd w:w="828" w:type="dxa"/>
        <w:tblLook w:val="04A0"/>
      </w:tblPr>
      <w:tblGrid>
        <w:gridCol w:w="9569"/>
      </w:tblGrid>
      <w:tr w:rsidR="00303F4F" w:rsidRPr="00B832BA" w:rsidTr="00522CDD">
        <w:tc>
          <w:tcPr>
            <w:tcW w:w="9569" w:type="dxa"/>
          </w:tcPr>
          <w:p w:rsidR="00303F4F" w:rsidRPr="00B832BA" w:rsidRDefault="00303F4F" w:rsidP="004A0BF2">
            <w:pPr>
              <w:pStyle w:val="ListParagraph"/>
              <w:autoSpaceDE w:val="0"/>
              <w:autoSpaceDN w:val="0"/>
              <w:adjustRightInd w:val="0"/>
              <w:spacing w:before="240" w:after="0" w:line="240" w:lineRule="auto"/>
              <w:ind w:left="0"/>
              <w:contextualSpacing/>
              <w:rPr>
                <w:rFonts w:asciiTheme="minorHAnsi" w:eastAsia="Times New Roman" w:hAnsiTheme="minorHAnsi" w:cs="Arial"/>
                <w:color w:val="333333"/>
              </w:rPr>
            </w:pPr>
            <w:proofErr w:type="spellStart"/>
            <w:r w:rsidRPr="00B832BA">
              <w:rPr>
                <w:rFonts w:asciiTheme="minorHAnsi" w:eastAsia="Times New Roman" w:hAnsiTheme="minorHAnsi" w:cs="Arial"/>
                <w:color w:val="333333"/>
              </w:rPr>
              <w:t>localProperties</w:t>
            </w:r>
            <w:proofErr w:type="spellEnd"/>
            <w:r w:rsidRPr="00B832BA">
              <w:rPr>
                <w:rFonts w:asciiTheme="minorHAnsi" w:eastAsia="Times New Roman" w:hAnsiTheme="minorHAnsi" w:cs="Arial"/>
                <w:color w:val="333333"/>
              </w:rPr>
              <w:t xml:space="preserve"> {</w:t>
            </w:r>
          </w:p>
          <w:p w:rsidR="00303F4F" w:rsidRPr="00B832BA" w:rsidRDefault="00303F4F" w:rsidP="00DD427C">
            <w:pPr>
              <w:pStyle w:val="ListParagraph"/>
              <w:autoSpaceDE w:val="0"/>
              <w:autoSpaceDN w:val="0"/>
              <w:adjustRightInd w:val="0"/>
              <w:spacing w:before="240" w:line="240" w:lineRule="auto"/>
              <w:ind w:left="0"/>
              <w:contextualSpacing/>
              <w:rPr>
                <w:rFonts w:asciiTheme="minorHAnsi" w:eastAsia="Times New Roman" w:hAnsiTheme="minorHAnsi" w:cs="Arial"/>
                <w:color w:val="333333"/>
              </w:rPr>
            </w:pPr>
            <w:r w:rsidRPr="00B832BA">
              <w:rPr>
                <w:rFonts w:asciiTheme="minorHAnsi" w:eastAsia="Times New Roman" w:hAnsiTheme="minorHAnsi" w:cs="Arial"/>
                <w:color w:val="333333"/>
              </w:rPr>
              <w:t>...</w:t>
            </w:r>
          </w:p>
          <w:p w:rsidR="00303F4F" w:rsidRPr="00B832BA" w:rsidRDefault="00303F4F" w:rsidP="00DD427C">
            <w:pPr>
              <w:pStyle w:val="ListParagraph"/>
              <w:autoSpaceDE w:val="0"/>
              <w:autoSpaceDN w:val="0"/>
              <w:adjustRightInd w:val="0"/>
              <w:spacing w:before="240" w:line="240" w:lineRule="auto"/>
              <w:ind w:left="0"/>
              <w:contextualSpacing/>
              <w:rPr>
                <w:rFonts w:asciiTheme="minorHAnsi" w:eastAsia="Times New Roman" w:hAnsiTheme="minorHAnsi" w:cs="Arial"/>
                <w:color w:val="333333"/>
              </w:rPr>
            </w:pPr>
            <w:r w:rsidRPr="00B832BA">
              <w:rPr>
                <w:rFonts w:asciiTheme="minorHAnsi" w:eastAsia="Times New Roman" w:hAnsiTheme="minorHAnsi" w:cs="Arial"/>
                <w:color w:val="333333"/>
              </w:rPr>
              <w:t>property 'b2bassetsstorefront.additionalWebSpringConfigs.multicarts','classpath:/multicarts/web/spring/multicarts-web-spring.xml'</w:t>
            </w:r>
          </w:p>
          <w:p w:rsidR="00303F4F" w:rsidRPr="00B832BA" w:rsidRDefault="00303F4F" w:rsidP="00DD427C">
            <w:pPr>
              <w:pStyle w:val="ListParagraph"/>
              <w:autoSpaceDE w:val="0"/>
              <w:autoSpaceDN w:val="0"/>
              <w:adjustRightInd w:val="0"/>
              <w:spacing w:before="240" w:line="240" w:lineRule="auto"/>
              <w:ind w:left="0"/>
              <w:contextualSpacing/>
              <w:rPr>
                <w:rFonts w:asciiTheme="minorHAnsi" w:eastAsia="Times New Roman" w:hAnsiTheme="minorHAnsi" w:cs="Arial"/>
                <w:color w:val="333333"/>
              </w:rPr>
            </w:pPr>
            <w:r w:rsidRPr="00B832BA">
              <w:rPr>
                <w:rFonts w:asciiTheme="minorHAnsi" w:eastAsia="Times New Roman" w:hAnsiTheme="minorHAnsi" w:cs="Arial"/>
                <w:color w:val="333333"/>
              </w:rPr>
              <w:t>...}</w:t>
            </w:r>
          </w:p>
        </w:tc>
      </w:tr>
    </w:tbl>
    <w:p w:rsidR="00303F4F" w:rsidRPr="00B832BA" w:rsidRDefault="00303F4F" w:rsidP="00303F4F">
      <w:pPr>
        <w:pStyle w:val="ListParagraph"/>
        <w:autoSpaceDE w:val="0"/>
        <w:autoSpaceDN w:val="0"/>
        <w:adjustRightInd w:val="0"/>
        <w:spacing w:line="240" w:lineRule="auto"/>
        <w:contextualSpacing/>
        <w:rPr>
          <w:rFonts w:asciiTheme="minorHAnsi" w:eastAsia="Times New Roman" w:hAnsiTheme="minorHAnsi" w:cs="Arial"/>
          <w:color w:val="333333"/>
        </w:rPr>
      </w:pPr>
    </w:p>
    <w:p w:rsidR="00303F4F" w:rsidRPr="00B832BA" w:rsidRDefault="00303F4F" w:rsidP="0085597C">
      <w:pPr>
        <w:pStyle w:val="ListParagraph"/>
        <w:numPr>
          <w:ilvl w:val="0"/>
          <w:numId w:val="34"/>
        </w:numPr>
        <w:tabs>
          <w:tab w:val="left" w:pos="990"/>
        </w:tabs>
        <w:autoSpaceDE w:val="0"/>
        <w:autoSpaceDN w:val="0"/>
        <w:adjustRightInd w:val="0"/>
        <w:spacing w:line="240" w:lineRule="auto"/>
        <w:ind w:firstLine="0"/>
        <w:contextualSpacing/>
        <w:rPr>
          <w:rFonts w:asciiTheme="minorHAnsi" w:eastAsia="Times New Roman" w:hAnsiTheme="minorHAnsi" w:cs="Arial"/>
          <w:color w:val="333333"/>
        </w:rPr>
      </w:pPr>
      <w:r w:rsidRPr="00B832BA">
        <w:rPr>
          <w:rFonts w:asciiTheme="minorHAnsi" w:eastAsia="Times New Roman" w:hAnsiTheme="minorHAnsi" w:cs="Arial"/>
          <w:color w:val="333333"/>
        </w:rPr>
        <w:t>Navigate to the </w:t>
      </w:r>
      <w:r w:rsidRPr="00B832BA">
        <w:rPr>
          <w:rFonts w:asciiTheme="minorHAnsi" w:eastAsia="Times New Roman" w:hAnsiTheme="minorHAnsi" w:cs="Arial"/>
          <w:b/>
          <w:bCs/>
        </w:rPr>
        <w:t>{HYBRIS_HOME}</w:t>
      </w:r>
      <w:r w:rsidRPr="00B832BA">
        <w:rPr>
          <w:rFonts w:asciiTheme="minorHAnsi" w:eastAsia="Times New Roman" w:hAnsiTheme="minorHAnsi" w:cs="Arial"/>
        </w:rPr>
        <w:t>/installer</w:t>
      </w:r>
      <w:r w:rsidRPr="00B832BA">
        <w:rPr>
          <w:rFonts w:asciiTheme="minorHAnsi" w:eastAsia="Times New Roman" w:hAnsiTheme="minorHAnsi" w:cs="Arial"/>
          <w:color w:val="333333"/>
        </w:rPr>
        <w:t> directory. Invoke the Installer with the b2b_acc recipe by entering the following command:</w:t>
      </w:r>
    </w:p>
    <w:p w:rsidR="003E782E" w:rsidRDefault="00303F4F" w:rsidP="000B4DC7">
      <w:pPr>
        <w:pStyle w:val="NormalWeb"/>
        <w:shd w:val="clear" w:color="auto" w:fill="FFFFFF"/>
        <w:spacing w:before="0" w:beforeAutospacing="0" w:after="240" w:afterAutospacing="0"/>
        <w:ind w:left="1440"/>
        <w:rPr>
          <w:rFonts w:asciiTheme="minorHAnsi" w:hAnsiTheme="minorHAnsi" w:cs="Arial"/>
          <w:b/>
          <w:bCs/>
          <w:color w:val="333333"/>
          <w:sz w:val="22"/>
          <w:szCs w:val="22"/>
        </w:rPr>
      </w:pPr>
      <w:r w:rsidRPr="00B832BA">
        <w:rPr>
          <w:rFonts w:asciiTheme="minorHAnsi" w:hAnsiTheme="minorHAnsi" w:cs="Arial"/>
          <w:color w:val="333333"/>
          <w:sz w:val="22"/>
          <w:szCs w:val="22"/>
        </w:rPr>
        <w:t>On Windows: </w:t>
      </w:r>
      <w:r w:rsidRPr="00B832BA">
        <w:rPr>
          <w:rFonts w:asciiTheme="minorHAnsi" w:hAnsiTheme="minorHAnsi" w:cs="Arial"/>
          <w:b/>
          <w:bCs/>
          <w:color w:val="333333"/>
          <w:sz w:val="22"/>
          <w:szCs w:val="22"/>
        </w:rPr>
        <w:t>install.bat -r b2b_acc_plus</w:t>
      </w:r>
    </w:p>
    <w:p w:rsidR="00303F4F" w:rsidRPr="00B832BA" w:rsidRDefault="003E782E" w:rsidP="000B4DC7">
      <w:pPr>
        <w:pStyle w:val="NormalWeb"/>
        <w:shd w:val="clear" w:color="auto" w:fill="FFFFFF"/>
        <w:spacing w:before="0" w:beforeAutospacing="0" w:after="240" w:afterAutospacing="0"/>
        <w:ind w:left="1440"/>
        <w:rPr>
          <w:rFonts w:asciiTheme="minorHAnsi" w:hAnsiTheme="minorHAnsi" w:cs="Arial"/>
          <w:b/>
          <w:bCs/>
          <w:color w:val="333333"/>
          <w:sz w:val="22"/>
          <w:szCs w:val="22"/>
        </w:rPr>
      </w:pPr>
      <w:r>
        <w:rPr>
          <w:rFonts w:asciiTheme="minorHAnsi" w:eastAsia="Calibri" w:hAnsiTheme="minorHAnsi"/>
          <w:sz w:val="22"/>
          <w:szCs w:val="22"/>
          <w:lang w:val="en-GB" w:eastAsia="en-GB"/>
        </w:rPr>
        <w:t xml:space="preserve">On </w:t>
      </w:r>
      <w:r w:rsidRPr="00213D8E">
        <w:rPr>
          <w:rFonts w:asciiTheme="minorHAnsi" w:eastAsia="Calibri" w:hAnsiTheme="minorHAnsi"/>
          <w:sz w:val="22"/>
          <w:szCs w:val="22"/>
          <w:lang w:val="en-GB" w:eastAsia="en-GB"/>
        </w:rPr>
        <w:t>Linux</w:t>
      </w:r>
      <w:r>
        <w:rPr>
          <w:rFonts w:asciiTheme="minorHAnsi" w:eastAsia="Calibri" w:hAnsiTheme="minorHAnsi"/>
          <w:b/>
          <w:sz w:val="22"/>
          <w:szCs w:val="22"/>
          <w:lang w:val="en-GB" w:eastAsia="en-GB"/>
        </w:rPr>
        <w:t xml:space="preserve"> </w:t>
      </w:r>
      <w:r w:rsidRPr="00213D8E">
        <w:rPr>
          <w:rFonts w:asciiTheme="minorHAnsi" w:eastAsia="Calibri" w:hAnsiTheme="minorHAnsi"/>
          <w:sz w:val="22"/>
          <w:szCs w:val="22"/>
          <w:lang w:val="en-GB" w:eastAsia="en-GB"/>
        </w:rPr>
        <w:t>or Mac</w:t>
      </w:r>
      <w:r>
        <w:rPr>
          <w:rFonts w:asciiTheme="minorHAnsi" w:eastAsia="Calibri" w:hAnsiTheme="minorHAnsi"/>
          <w:b/>
          <w:sz w:val="22"/>
          <w:szCs w:val="22"/>
          <w:lang w:val="en-GB" w:eastAsia="en-GB"/>
        </w:rPr>
        <w:t>:</w:t>
      </w:r>
      <w:r w:rsidRPr="00213D8E">
        <w:t xml:space="preserve"> </w:t>
      </w:r>
      <w:r w:rsidRPr="00213D8E">
        <w:rPr>
          <w:rFonts w:asciiTheme="minorHAnsi" w:eastAsia="Calibri" w:hAnsiTheme="minorHAnsi"/>
          <w:b/>
          <w:sz w:val="22"/>
          <w:szCs w:val="22"/>
          <w:lang w:val="en-GB" w:eastAsia="en-GB"/>
        </w:rPr>
        <w:t>./install.sh</w:t>
      </w:r>
      <w:r>
        <w:rPr>
          <w:rFonts w:asciiTheme="minorHAnsi" w:eastAsia="Calibri" w:hAnsiTheme="minorHAnsi"/>
          <w:b/>
          <w:sz w:val="22"/>
          <w:szCs w:val="22"/>
          <w:lang w:val="en-GB" w:eastAsia="en-GB"/>
        </w:rPr>
        <w:t xml:space="preserve"> </w:t>
      </w:r>
      <w:r w:rsidRPr="00B832BA">
        <w:rPr>
          <w:rFonts w:asciiTheme="minorHAnsi" w:eastAsia="Calibri" w:hAnsiTheme="minorHAnsi"/>
          <w:b/>
          <w:sz w:val="22"/>
          <w:szCs w:val="22"/>
          <w:lang w:val="en-GB" w:eastAsia="en-GB"/>
        </w:rPr>
        <w:t>-r b2b_acc_plus</w:t>
      </w:r>
      <w:ins w:id="44" w:author="derathor" w:date="2016-02-01T13:07:00Z">
        <w:r w:rsidR="007C2DAA">
          <w:rPr>
            <w:rFonts w:asciiTheme="minorHAnsi" w:hAnsiTheme="minorHAnsi" w:cs="Arial"/>
            <w:b/>
            <w:bCs/>
            <w:color w:val="333333"/>
            <w:sz w:val="22"/>
            <w:szCs w:val="22"/>
          </w:rPr>
          <w:t xml:space="preserve"> </w:t>
        </w:r>
      </w:ins>
    </w:p>
    <w:p w:rsidR="00303F4F" w:rsidRPr="00B832BA" w:rsidRDefault="00303F4F" w:rsidP="0085597C">
      <w:pPr>
        <w:pStyle w:val="NormalWeb"/>
        <w:numPr>
          <w:ilvl w:val="0"/>
          <w:numId w:val="34"/>
        </w:numPr>
        <w:shd w:val="clear" w:color="auto" w:fill="FFFFFF"/>
        <w:tabs>
          <w:tab w:val="left" w:pos="990"/>
        </w:tabs>
        <w:spacing w:before="0" w:beforeAutospacing="0" w:after="240" w:afterAutospacing="0" w:line="239" w:lineRule="atLeast"/>
        <w:ind w:firstLine="0"/>
        <w:rPr>
          <w:rFonts w:asciiTheme="minorHAnsi" w:hAnsiTheme="minorHAnsi" w:cs="Arial"/>
          <w:b/>
          <w:bCs/>
          <w:color w:val="333333"/>
          <w:sz w:val="22"/>
          <w:szCs w:val="22"/>
        </w:rPr>
      </w:pPr>
      <w:r w:rsidRPr="00B832BA">
        <w:rPr>
          <w:rFonts w:asciiTheme="minorHAnsi" w:eastAsia="Arial" w:hAnsiTheme="minorHAnsi" w:cs="Arial"/>
          <w:color w:val="333333"/>
          <w:sz w:val="22"/>
          <w:szCs w:val="22"/>
          <w:shd w:val="clear" w:color="auto" w:fill="FFFFFF"/>
          <w:lang w:val="en-GB"/>
        </w:rPr>
        <w:t>The install script creates a new </w:t>
      </w:r>
      <w:r w:rsidRPr="00B832BA">
        <w:rPr>
          <w:rFonts w:asciiTheme="minorHAnsi" w:eastAsia="Arial" w:hAnsiTheme="minorHAnsi" w:cs="Arial"/>
          <w:b/>
          <w:bCs/>
          <w:color w:val="333333"/>
          <w:sz w:val="22"/>
          <w:szCs w:val="22"/>
          <w:lang w:val="en-GB"/>
        </w:rPr>
        <w:t>localextensions.xml</w:t>
      </w:r>
      <w:r w:rsidRPr="00B832BA">
        <w:rPr>
          <w:rFonts w:asciiTheme="minorHAnsi" w:eastAsia="Arial" w:hAnsiTheme="minorHAnsi" w:cs="Arial"/>
          <w:color w:val="333333"/>
          <w:sz w:val="22"/>
          <w:szCs w:val="22"/>
          <w:shd w:val="clear" w:color="auto" w:fill="FFFFFF"/>
          <w:lang w:val="en-GB"/>
        </w:rPr>
        <w:t> file using the newly created </w:t>
      </w:r>
      <w:proofErr w:type="spellStart"/>
      <w:r w:rsidRPr="00B832BA">
        <w:rPr>
          <w:rFonts w:asciiTheme="minorHAnsi" w:hAnsiTheme="minorHAnsi" w:cs="Arial"/>
          <w:b/>
          <w:color w:val="333333"/>
          <w:sz w:val="22"/>
          <w:szCs w:val="22"/>
        </w:rPr>
        <w:t>multicarts</w:t>
      </w:r>
      <w:proofErr w:type="spellEnd"/>
      <w:r w:rsidRPr="00B832BA">
        <w:rPr>
          <w:rFonts w:asciiTheme="minorHAnsi" w:eastAsia="Arial" w:hAnsiTheme="minorHAnsi" w:cs="Arial"/>
          <w:color w:val="333333"/>
          <w:sz w:val="22"/>
          <w:szCs w:val="22"/>
          <w:shd w:val="clear" w:color="auto" w:fill="FFFFFF"/>
          <w:lang w:val="en-GB"/>
        </w:rPr>
        <w:t xml:space="preserve"> extension, and also installs the required B2B </w:t>
      </w:r>
      <w:proofErr w:type="spellStart"/>
      <w:r w:rsidRPr="00B832BA">
        <w:rPr>
          <w:rFonts w:asciiTheme="minorHAnsi" w:eastAsia="Arial" w:hAnsiTheme="minorHAnsi" w:cs="Arial"/>
          <w:color w:val="333333"/>
          <w:sz w:val="22"/>
          <w:szCs w:val="22"/>
          <w:shd w:val="clear" w:color="auto" w:fill="FFFFFF"/>
          <w:lang w:val="en-GB"/>
        </w:rPr>
        <w:t>AddOns</w:t>
      </w:r>
      <w:proofErr w:type="spellEnd"/>
      <w:r w:rsidRPr="00B832BA">
        <w:rPr>
          <w:rFonts w:asciiTheme="minorHAnsi" w:eastAsia="Arial" w:hAnsiTheme="minorHAnsi" w:cs="Arial"/>
          <w:color w:val="333333"/>
          <w:sz w:val="22"/>
          <w:szCs w:val="22"/>
          <w:shd w:val="clear" w:color="auto" w:fill="FFFFFF"/>
          <w:lang w:val="en-GB"/>
        </w:rPr>
        <w:t xml:space="preserve"> into the new </w:t>
      </w:r>
      <w:r w:rsidRPr="00B832BA">
        <w:rPr>
          <w:rFonts w:asciiTheme="minorHAnsi" w:hAnsiTheme="minorHAnsi" w:cs="Arial"/>
          <w:b/>
          <w:color w:val="333333"/>
          <w:sz w:val="22"/>
          <w:szCs w:val="22"/>
        </w:rPr>
        <w:t>b2bassetsstorefront</w:t>
      </w:r>
      <w:r w:rsidRPr="00B832BA">
        <w:rPr>
          <w:rFonts w:asciiTheme="minorHAnsi" w:eastAsia="Arial" w:hAnsiTheme="minorHAnsi" w:cs="Arial"/>
          <w:color w:val="333333"/>
          <w:sz w:val="22"/>
          <w:szCs w:val="22"/>
          <w:shd w:val="clear" w:color="auto" w:fill="FFFFFF"/>
          <w:lang w:val="en-GB"/>
        </w:rPr>
        <w:t xml:space="preserve"> extension.</w:t>
      </w:r>
    </w:p>
    <w:tbl>
      <w:tblPr>
        <w:tblStyle w:val="TableGrid"/>
        <w:tblW w:w="0" w:type="auto"/>
        <w:tblInd w:w="828" w:type="dxa"/>
        <w:tblLook w:val="04A0"/>
      </w:tblPr>
      <w:tblGrid>
        <w:gridCol w:w="9569"/>
      </w:tblGrid>
      <w:tr w:rsidR="00303F4F" w:rsidRPr="00B832BA" w:rsidTr="00C7397A">
        <w:tc>
          <w:tcPr>
            <w:tcW w:w="9569" w:type="dxa"/>
          </w:tcPr>
          <w:p w:rsidR="00303F4F" w:rsidRPr="00B832BA" w:rsidRDefault="00303F4F" w:rsidP="00DD427C">
            <w:pPr>
              <w:pStyle w:val="NormalWeb"/>
              <w:spacing w:before="0" w:beforeAutospacing="0" w:after="0" w:afterAutospacing="0" w:line="239" w:lineRule="atLeast"/>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config</w:t>
            </w:r>
            <w:proofErr w:type="spellEnd"/>
            <w:r w:rsidRPr="00B832BA">
              <w:rPr>
                <w:rFonts w:asciiTheme="minorHAnsi" w:hAnsiTheme="minorHAnsi" w:cs="Arial"/>
                <w:bCs/>
                <w:color w:val="333333"/>
                <w:sz w:val="22"/>
                <w:szCs w:val="22"/>
              </w:rPr>
              <w:t>/</w:t>
            </w:r>
            <w:r w:rsidRPr="00B832BA">
              <w:rPr>
                <w:rFonts w:asciiTheme="minorHAnsi" w:eastAsia="Arial" w:hAnsiTheme="minorHAnsi" w:cs="Arial"/>
                <w:b/>
                <w:bCs/>
                <w:color w:val="333333"/>
                <w:sz w:val="22"/>
                <w:szCs w:val="22"/>
                <w:lang w:val="en-GB"/>
              </w:rPr>
              <w:t xml:space="preserve"> localextensions.xml</w:t>
            </w:r>
            <w:r w:rsidRPr="00B832BA">
              <w:rPr>
                <w:rFonts w:asciiTheme="minorHAnsi" w:eastAsia="Arial" w:hAnsiTheme="minorHAnsi" w:cs="Arial"/>
                <w:color w:val="333333"/>
                <w:sz w:val="22"/>
                <w:szCs w:val="22"/>
                <w:shd w:val="clear" w:color="auto" w:fill="FFFFFF"/>
                <w:lang w:val="en-GB"/>
              </w:rPr>
              <w:t> </w:t>
            </w:r>
          </w:p>
        </w:tc>
      </w:tr>
      <w:tr w:rsidR="00303F4F" w:rsidRPr="00B832BA" w:rsidTr="00C7397A">
        <w:tc>
          <w:tcPr>
            <w:tcW w:w="9569" w:type="dxa"/>
          </w:tcPr>
          <w:p w:rsidR="00303F4F" w:rsidRPr="00B832BA" w:rsidRDefault="00303F4F" w:rsidP="00DD427C">
            <w:pPr>
              <w:pStyle w:val="NormalWeb"/>
              <w:spacing w:before="0" w:beforeAutospacing="0" w:after="0" w:afterAutospacing="0" w:line="239" w:lineRule="atLeast"/>
              <w:rPr>
                <w:rFonts w:asciiTheme="minorHAnsi" w:hAnsiTheme="minorHAnsi" w:cs="Arial"/>
                <w:bCs/>
                <w:color w:val="333333"/>
                <w:sz w:val="22"/>
                <w:szCs w:val="22"/>
              </w:rPr>
            </w:pPr>
            <w:r w:rsidRPr="00B832BA">
              <w:rPr>
                <w:rFonts w:asciiTheme="minorHAnsi" w:hAnsiTheme="minorHAnsi" w:cs="Arial"/>
                <w:bCs/>
                <w:color w:val="333333"/>
                <w:sz w:val="22"/>
                <w:szCs w:val="22"/>
              </w:rPr>
              <w:t>&lt;extensions&gt;</w:t>
            </w:r>
          </w:p>
          <w:p w:rsidR="00303F4F" w:rsidRPr="00B832BA" w:rsidRDefault="00303F4F" w:rsidP="00DD427C">
            <w:pPr>
              <w:pStyle w:val="NormalWeb"/>
              <w:spacing w:before="0" w:beforeAutospacing="0" w:after="0" w:afterAutospacing="0" w:line="239" w:lineRule="atLeast"/>
              <w:rPr>
                <w:rFonts w:asciiTheme="minorHAnsi" w:hAnsiTheme="minorHAnsi" w:cs="Arial"/>
                <w:bCs/>
                <w:color w:val="333333"/>
                <w:sz w:val="22"/>
                <w:szCs w:val="22"/>
              </w:rPr>
            </w:pPr>
            <w:r w:rsidRPr="00B832BA">
              <w:rPr>
                <w:rFonts w:asciiTheme="minorHAnsi" w:hAnsiTheme="minorHAnsi" w:cs="Arial"/>
                <w:bCs/>
                <w:color w:val="333333"/>
                <w:sz w:val="22"/>
                <w:szCs w:val="22"/>
              </w:rPr>
              <w:t>…</w:t>
            </w:r>
          </w:p>
          <w:p w:rsidR="00303F4F" w:rsidRPr="00B832BA" w:rsidRDefault="00303F4F" w:rsidP="00DD427C">
            <w:pPr>
              <w:pStyle w:val="NormalWeb"/>
              <w:spacing w:before="0" w:beforeAutospacing="0" w:after="0" w:afterAutospacing="0" w:line="239" w:lineRule="atLeast"/>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proofErr w:type="spellStart"/>
            <w:r w:rsidRPr="00B832BA">
              <w:rPr>
                <w:rFonts w:asciiTheme="minorHAnsi" w:hAnsiTheme="minorHAnsi" w:cs="Arial"/>
                <w:bCs/>
                <w:color w:val="333333"/>
                <w:sz w:val="22"/>
                <w:szCs w:val="22"/>
              </w:rPr>
              <w:t>multicarts</w:t>
            </w:r>
            <w:proofErr w:type="spellEnd"/>
            <w:r w:rsidRPr="00B832BA">
              <w:rPr>
                <w:rFonts w:asciiTheme="minorHAnsi" w:hAnsiTheme="minorHAnsi" w:cs="Arial"/>
                <w:bCs/>
                <w:color w:val="333333"/>
                <w:sz w:val="22"/>
                <w:szCs w:val="22"/>
              </w:rPr>
              <w:t>' /&gt;</w:t>
            </w:r>
          </w:p>
          <w:p w:rsidR="00303F4F" w:rsidRPr="00B832BA" w:rsidRDefault="00303F4F" w:rsidP="00DD427C">
            <w:pPr>
              <w:pStyle w:val="NormalWeb"/>
              <w:spacing w:before="0" w:beforeAutospacing="0" w:after="0" w:afterAutospacing="0" w:line="239" w:lineRule="atLeast"/>
              <w:rPr>
                <w:rFonts w:asciiTheme="minorHAnsi" w:hAnsiTheme="minorHAnsi" w:cs="Arial"/>
                <w:bCs/>
                <w:color w:val="333333"/>
                <w:sz w:val="22"/>
                <w:szCs w:val="22"/>
              </w:rPr>
            </w:pPr>
            <w:r w:rsidRPr="00B832BA">
              <w:rPr>
                <w:rFonts w:asciiTheme="minorHAnsi" w:hAnsiTheme="minorHAnsi" w:cs="Arial"/>
                <w:bCs/>
                <w:color w:val="333333"/>
                <w:sz w:val="22"/>
                <w:szCs w:val="22"/>
              </w:rPr>
              <w:t>…</w:t>
            </w:r>
          </w:p>
          <w:p w:rsidR="00303F4F" w:rsidRPr="00B832BA" w:rsidRDefault="00303F4F" w:rsidP="00DD427C">
            <w:pPr>
              <w:pStyle w:val="NormalWeb"/>
              <w:spacing w:before="0" w:beforeAutospacing="0" w:after="0" w:afterAutospacing="0" w:line="239" w:lineRule="atLeast"/>
              <w:rPr>
                <w:rFonts w:asciiTheme="minorHAnsi" w:hAnsiTheme="minorHAnsi" w:cs="Arial"/>
                <w:b/>
                <w:bCs/>
                <w:color w:val="333333"/>
                <w:sz w:val="22"/>
                <w:szCs w:val="22"/>
              </w:rPr>
            </w:pPr>
            <w:r w:rsidRPr="00B832BA">
              <w:rPr>
                <w:rFonts w:asciiTheme="minorHAnsi" w:hAnsiTheme="minorHAnsi" w:cs="Arial"/>
                <w:bCs/>
                <w:color w:val="333333"/>
                <w:sz w:val="22"/>
                <w:szCs w:val="22"/>
              </w:rPr>
              <w:t>&lt;/extensions&gt;</w:t>
            </w:r>
          </w:p>
        </w:tc>
      </w:tr>
    </w:tbl>
    <w:p w:rsidR="00303F4F" w:rsidRPr="00B832BA" w:rsidRDefault="00303F4F" w:rsidP="00303F4F">
      <w:pPr>
        <w:pStyle w:val="NormalWeb"/>
        <w:shd w:val="clear" w:color="auto" w:fill="FFFFFF"/>
        <w:spacing w:before="0" w:beforeAutospacing="0" w:after="0" w:afterAutospacing="0" w:line="239" w:lineRule="atLeast"/>
        <w:ind w:left="720"/>
        <w:rPr>
          <w:rFonts w:asciiTheme="minorHAnsi" w:hAnsiTheme="minorHAnsi" w:cs="Arial"/>
          <w:b/>
          <w:bCs/>
          <w:color w:val="333333"/>
          <w:sz w:val="22"/>
          <w:szCs w:val="22"/>
        </w:rPr>
      </w:pPr>
    </w:p>
    <w:p w:rsidR="00303F4F" w:rsidRPr="00B832BA" w:rsidRDefault="00303F4F" w:rsidP="0085597C">
      <w:pPr>
        <w:pStyle w:val="NormalWeb"/>
        <w:numPr>
          <w:ilvl w:val="0"/>
          <w:numId w:val="34"/>
        </w:numPr>
        <w:shd w:val="clear" w:color="auto" w:fill="FFFFFF"/>
        <w:tabs>
          <w:tab w:val="left" w:pos="990"/>
        </w:tabs>
        <w:spacing w:before="0" w:beforeAutospacing="0" w:after="240" w:afterAutospacing="0" w:line="239" w:lineRule="atLeast"/>
        <w:ind w:firstLine="0"/>
        <w:rPr>
          <w:rFonts w:asciiTheme="minorHAnsi" w:hAnsiTheme="minorHAnsi"/>
          <w:color w:val="333333"/>
          <w:sz w:val="22"/>
          <w:szCs w:val="22"/>
        </w:rPr>
      </w:pPr>
      <w:r w:rsidRPr="00B832BA">
        <w:rPr>
          <w:rFonts w:asciiTheme="minorHAnsi" w:hAnsiTheme="minorHAnsi"/>
          <w:color w:val="333333"/>
          <w:sz w:val="22"/>
          <w:szCs w:val="22"/>
        </w:rPr>
        <w:lastRenderedPageBreak/>
        <w:t xml:space="preserve">Copy </w:t>
      </w:r>
      <w:proofErr w:type="spellStart"/>
      <w:r w:rsidRPr="00B832BA">
        <w:rPr>
          <w:rFonts w:asciiTheme="minorHAnsi" w:hAnsiTheme="minorHAnsi"/>
          <w:color w:val="333333"/>
          <w:sz w:val="22"/>
          <w:szCs w:val="22"/>
        </w:rPr>
        <w:t>multicarts</w:t>
      </w:r>
      <w:proofErr w:type="spellEnd"/>
      <w:r w:rsidRPr="00B832BA">
        <w:rPr>
          <w:rFonts w:asciiTheme="minorHAnsi" w:hAnsiTheme="minorHAnsi"/>
          <w:color w:val="333333"/>
          <w:sz w:val="22"/>
          <w:szCs w:val="22"/>
        </w:rPr>
        <w:t xml:space="preserve"> module directory into </w:t>
      </w:r>
      <w:r w:rsidRPr="00B832BA">
        <w:rPr>
          <w:rFonts w:asciiTheme="minorHAnsi" w:hAnsiTheme="minorHAnsi"/>
          <w:b/>
          <w:color w:val="333333"/>
          <w:sz w:val="22"/>
          <w:szCs w:val="22"/>
        </w:rPr>
        <w:t xml:space="preserve">hybris/bin/custom </w:t>
      </w:r>
      <w:r w:rsidRPr="00B832BA">
        <w:rPr>
          <w:rFonts w:asciiTheme="minorHAnsi" w:hAnsiTheme="minorHAnsi"/>
          <w:color w:val="333333"/>
          <w:sz w:val="22"/>
          <w:szCs w:val="22"/>
        </w:rPr>
        <w:t>folder.</w:t>
      </w:r>
    </w:p>
    <w:p w:rsidR="00303F4F" w:rsidRPr="00B832BA" w:rsidRDefault="00303F4F" w:rsidP="00EE544A">
      <w:pPr>
        <w:pStyle w:val="NormalWeb"/>
        <w:numPr>
          <w:ilvl w:val="0"/>
          <w:numId w:val="34"/>
        </w:numPr>
        <w:shd w:val="clear" w:color="auto" w:fill="FFFFFF"/>
        <w:tabs>
          <w:tab w:val="left" w:pos="990"/>
        </w:tabs>
        <w:spacing w:before="0" w:beforeAutospacing="0" w:after="240" w:afterAutospacing="0" w:line="239" w:lineRule="atLeast"/>
        <w:ind w:firstLine="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Replace yb2bacceleratorstorefront with </w:t>
      </w:r>
      <w:r w:rsidRPr="00B832BA">
        <w:rPr>
          <w:rFonts w:asciiTheme="minorHAnsi" w:hAnsiTheme="minorHAnsi" w:cs="Arial"/>
          <w:b/>
          <w:bCs/>
          <w:color w:val="333333"/>
          <w:sz w:val="22"/>
          <w:szCs w:val="22"/>
        </w:rPr>
        <w:t>b2bassetsstorefront</w:t>
      </w:r>
      <w:r w:rsidRPr="00B832BA">
        <w:rPr>
          <w:rFonts w:asciiTheme="minorHAnsi" w:hAnsiTheme="minorHAnsi" w:cs="Arial"/>
          <w:bCs/>
          <w:color w:val="333333"/>
          <w:sz w:val="22"/>
          <w:szCs w:val="22"/>
        </w:rPr>
        <w:t xml:space="preserve"> in </w:t>
      </w:r>
      <w:proofErr w:type="spellStart"/>
      <w:r w:rsidRPr="00B832BA">
        <w:rPr>
          <w:rFonts w:asciiTheme="minorHAnsi" w:hAnsiTheme="minorHAnsi" w:cs="Arial"/>
          <w:b/>
          <w:bCs/>
          <w:color w:val="333333"/>
          <w:sz w:val="22"/>
          <w:szCs w:val="22"/>
        </w:rPr>
        <w:t>project.properties.template</w:t>
      </w:r>
      <w:proofErr w:type="spellEnd"/>
      <w:r w:rsidRPr="00B832BA">
        <w:rPr>
          <w:rFonts w:asciiTheme="minorHAnsi" w:hAnsiTheme="minorHAnsi" w:cs="Arial"/>
          <w:bCs/>
          <w:color w:val="333333"/>
          <w:sz w:val="22"/>
          <w:szCs w:val="22"/>
        </w:rPr>
        <w:t xml:space="preserve"> file (hybris\bin\custom\</w:t>
      </w:r>
      <w:proofErr w:type="spellStart"/>
      <w:r w:rsidRPr="00B832BA">
        <w:rPr>
          <w:rFonts w:asciiTheme="minorHAnsi" w:hAnsiTheme="minorHAnsi" w:cs="Arial"/>
          <w:bCs/>
          <w:color w:val="333333"/>
          <w:sz w:val="22"/>
          <w:szCs w:val="22"/>
        </w:rPr>
        <w:t>multicarts</w:t>
      </w:r>
      <w:proofErr w:type="spellEnd"/>
      <w:r w:rsidRPr="00B832BA">
        <w:rPr>
          <w:rFonts w:asciiTheme="minorHAnsi" w:hAnsiTheme="minorHAnsi" w:cs="Arial"/>
          <w:bCs/>
          <w:color w:val="333333"/>
          <w:sz w:val="22"/>
          <w:szCs w:val="22"/>
        </w:rPr>
        <w:t>\</w:t>
      </w:r>
      <w:proofErr w:type="spellStart"/>
      <w:r w:rsidRPr="00B832BA">
        <w:rPr>
          <w:rFonts w:asciiTheme="minorHAnsi" w:hAnsiTheme="minorHAnsi" w:cs="Arial"/>
          <w:bCs/>
          <w:color w:val="333333"/>
          <w:sz w:val="22"/>
          <w:szCs w:val="22"/>
        </w:rPr>
        <w:t>project.properties.template</w:t>
      </w:r>
      <w:proofErr w:type="spellEnd"/>
      <w:r w:rsidRPr="00B832BA">
        <w:rPr>
          <w:rFonts w:asciiTheme="minorHAnsi" w:hAnsiTheme="minorHAnsi" w:cs="Arial"/>
          <w:bCs/>
          <w:color w:val="333333"/>
          <w:sz w:val="22"/>
          <w:szCs w:val="22"/>
        </w:rPr>
        <w:t xml:space="preserve">). Run </w:t>
      </w:r>
      <w:proofErr w:type="spellStart"/>
      <w:r w:rsidRPr="00B832BA">
        <w:rPr>
          <w:rFonts w:asciiTheme="minorHAnsi" w:hAnsiTheme="minorHAnsi" w:cs="Arial"/>
          <w:bCs/>
          <w:color w:val="333333"/>
          <w:sz w:val="22"/>
          <w:szCs w:val="22"/>
        </w:rPr>
        <w:t>addon</w:t>
      </w:r>
      <w:proofErr w:type="spellEnd"/>
      <w:r w:rsidRPr="00B832BA">
        <w:rPr>
          <w:rFonts w:asciiTheme="minorHAnsi" w:hAnsiTheme="minorHAnsi" w:cs="Arial"/>
          <w:bCs/>
          <w:color w:val="333333"/>
          <w:sz w:val="22"/>
          <w:szCs w:val="22"/>
        </w:rPr>
        <w:t xml:space="preserve"> install command.</w:t>
      </w:r>
    </w:p>
    <w:tbl>
      <w:tblPr>
        <w:tblStyle w:val="TableGrid"/>
        <w:tblW w:w="0" w:type="auto"/>
        <w:tblInd w:w="828" w:type="dxa"/>
        <w:tblLook w:val="04A0"/>
      </w:tblPr>
      <w:tblGrid>
        <w:gridCol w:w="9569"/>
      </w:tblGrid>
      <w:tr w:rsidR="00303F4F" w:rsidRPr="00B832BA" w:rsidTr="00FA00E2">
        <w:tc>
          <w:tcPr>
            <w:tcW w:w="9569" w:type="dxa"/>
          </w:tcPr>
          <w:p w:rsidR="00303F4F" w:rsidRPr="00B832BA" w:rsidRDefault="00303F4F" w:rsidP="004A0BF2">
            <w:pPr>
              <w:pStyle w:val="NormalWeb"/>
              <w:spacing w:before="240" w:beforeAutospacing="0" w:after="240" w:afterAutospacing="0" w:line="239" w:lineRule="atLeast"/>
              <w:rPr>
                <w:rFonts w:asciiTheme="minorHAnsi" w:hAnsiTheme="minorHAnsi" w:cs="Arial"/>
                <w:bCs/>
                <w:color w:val="333333"/>
                <w:sz w:val="22"/>
                <w:szCs w:val="22"/>
              </w:rPr>
            </w:pPr>
            <w:r w:rsidRPr="00B832BA">
              <w:rPr>
                <w:rFonts w:asciiTheme="minorHAnsi" w:hAnsiTheme="minorHAnsi" w:cs="Arial"/>
                <w:bCs/>
                <w:color w:val="333333"/>
                <w:sz w:val="22"/>
                <w:szCs w:val="22"/>
              </w:rPr>
              <w:t>b2bassetsstorefront.additionalWebSpringConfigs.multicarts=classpath:/multicarts/web/spring/multicarts-web-spring.xml</w:t>
            </w:r>
          </w:p>
        </w:tc>
      </w:tr>
    </w:tbl>
    <w:p w:rsidR="00303F4F" w:rsidRPr="00B832BA" w:rsidRDefault="00303F4F" w:rsidP="00EE544A">
      <w:pPr>
        <w:pStyle w:val="NormalWeb"/>
        <w:numPr>
          <w:ilvl w:val="0"/>
          <w:numId w:val="34"/>
        </w:numPr>
        <w:shd w:val="clear" w:color="auto" w:fill="FFFFFF"/>
        <w:tabs>
          <w:tab w:val="left" w:pos="990"/>
        </w:tabs>
        <w:spacing w:before="240" w:beforeAutospacing="0" w:after="0" w:afterAutospacing="0" w:line="239" w:lineRule="atLeast"/>
        <w:ind w:firstLine="0"/>
        <w:rPr>
          <w:rFonts w:asciiTheme="minorHAnsi" w:hAnsiTheme="minorHAnsi" w:cs="Arial"/>
          <w:b/>
          <w:bCs/>
          <w:color w:val="333333"/>
          <w:sz w:val="22"/>
          <w:szCs w:val="22"/>
        </w:rPr>
      </w:pPr>
      <w:r w:rsidRPr="00B832BA">
        <w:rPr>
          <w:rFonts w:asciiTheme="minorHAnsi" w:eastAsia="Arial" w:hAnsiTheme="minorHAnsi" w:cs="Arial"/>
          <w:color w:val="333333"/>
          <w:sz w:val="22"/>
          <w:szCs w:val="22"/>
          <w:shd w:val="clear" w:color="auto" w:fill="FFFFFF"/>
          <w:lang w:val="en-GB"/>
        </w:rPr>
        <w:t xml:space="preserve">Run </w:t>
      </w:r>
      <w:proofErr w:type="spellStart"/>
      <w:r w:rsidRPr="00B832BA">
        <w:rPr>
          <w:rFonts w:asciiTheme="minorHAnsi" w:eastAsia="Arial" w:hAnsiTheme="minorHAnsi" w:cs="Arial"/>
          <w:color w:val="333333"/>
          <w:sz w:val="22"/>
          <w:szCs w:val="22"/>
          <w:shd w:val="clear" w:color="auto" w:fill="FFFFFF"/>
          <w:lang w:val="en-GB"/>
        </w:rPr>
        <w:t>addon</w:t>
      </w:r>
      <w:proofErr w:type="spellEnd"/>
      <w:r w:rsidRPr="00B832BA">
        <w:rPr>
          <w:rFonts w:asciiTheme="minorHAnsi" w:eastAsia="Arial" w:hAnsiTheme="minorHAnsi" w:cs="Arial"/>
          <w:color w:val="333333"/>
          <w:sz w:val="22"/>
          <w:szCs w:val="22"/>
          <w:shd w:val="clear" w:color="auto" w:fill="FFFFFF"/>
          <w:lang w:val="en-GB"/>
        </w:rPr>
        <w:t xml:space="preserve"> install command:</w:t>
      </w:r>
    </w:p>
    <w:p w:rsidR="00303F4F" w:rsidRPr="00B832BA" w:rsidRDefault="00303F4F" w:rsidP="004A0BF2">
      <w:pPr>
        <w:pStyle w:val="NormalWeb"/>
        <w:shd w:val="clear" w:color="auto" w:fill="FFFFFF"/>
        <w:spacing w:before="0" w:beforeAutospacing="0" w:after="240" w:afterAutospacing="0" w:line="239" w:lineRule="atLeast"/>
        <w:ind w:left="720"/>
        <w:rPr>
          <w:rFonts w:asciiTheme="minorHAnsi" w:hAnsiTheme="minorHAnsi" w:cs="Arial"/>
          <w:b/>
          <w:bCs/>
          <w:color w:val="333333"/>
          <w:sz w:val="22"/>
          <w:szCs w:val="22"/>
        </w:rPr>
      </w:pPr>
      <w:r w:rsidRPr="00B832BA">
        <w:rPr>
          <w:rFonts w:asciiTheme="minorHAnsi" w:eastAsia="Arial" w:hAnsiTheme="minorHAnsi" w:cs="Arial"/>
          <w:color w:val="333333"/>
          <w:sz w:val="22"/>
          <w:szCs w:val="22"/>
          <w:shd w:val="clear" w:color="auto" w:fill="FFFFFF"/>
          <w:lang w:val="en-GB"/>
        </w:rPr>
        <w:t xml:space="preserve">Navigate to </w:t>
      </w:r>
      <w:r w:rsidRPr="00B832BA">
        <w:rPr>
          <w:rFonts w:asciiTheme="minorHAnsi" w:hAnsiTheme="minorHAnsi" w:cs="Arial"/>
          <w:sz w:val="22"/>
          <w:szCs w:val="22"/>
        </w:rPr>
        <w:t xml:space="preserve">the </w:t>
      </w:r>
      <w:r w:rsidRPr="00B832BA">
        <w:rPr>
          <w:rFonts w:asciiTheme="minorHAnsi" w:hAnsiTheme="minorHAnsi" w:cs="Arial"/>
          <w:b/>
          <w:bCs/>
          <w:sz w:val="22"/>
          <w:szCs w:val="22"/>
        </w:rPr>
        <w:t>{HYBRIS_HOME}</w:t>
      </w:r>
      <w:r w:rsidRPr="00B832BA">
        <w:rPr>
          <w:rFonts w:asciiTheme="minorHAnsi" w:hAnsiTheme="minorHAnsi" w:cs="Arial"/>
          <w:sz w:val="22"/>
          <w:szCs w:val="22"/>
        </w:rPr>
        <w:t>/bin/platform directory and run following command-</w:t>
      </w:r>
    </w:p>
    <w:tbl>
      <w:tblPr>
        <w:tblStyle w:val="TableGrid"/>
        <w:tblW w:w="0" w:type="auto"/>
        <w:tblInd w:w="828" w:type="dxa"/>
        <w:tblLook w:val="04A0"/>
      </w:tblPr>
      <w:tblGrid>
        <w:gridCol w:w="9569"/>
      </w:tblGrid>
      <w:tr w:rsidR="00303F4F" w:rsidRPr="00B832BA" w:rsidTr="00FA00E2">
        <w:tc>
          <w:tcPr>
            <w:tcW w:w="9569" w:type="dxa"/>
          </w:tcPr>
          <w:p w:rsidR="00303F4F" w:rsidRPr="00B832BA" w:rsidRDefault="00303F4F" w:rsidP="004A0BF2">
            <w:pPr>
              <w:pStyle w:val="NormalWeb"/>
              <w:tabs>
                <w:tab w:val="left" w:pos="1640"/>
              </w:tabs>
              <w:spacing w:before="240" w:beforeAutospacing="0" w:after="24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ant </w:t>
            </w:r>
            <w:proofErr w:type="spellStart"/>
            <w:r w:rsidRPr="00B832BA">
              <w:rPr>
                <w:rFonts w:asciiTheme="minorHAnsi" w:hAnsiTheme="minorHAnsi" w:cs="Arial"/>
                <w:bCs/>
                <w:color w:val="333333"/>
                <w:sz w:val="22"/>
                <w:szCs w:val="22"/>
              </w:rPr>
              <w:t>addoninstall</w:t>
            </w:r>
            <w:proofErr w:type="spellEnd"/>
            <w:r w:rsidRPr="00B832BA">
              <w:rPr>
                <w:rFonts w:asciiTheme="minorHAnsi" w:hAnsiTheme="minorHAnsi" w:cs="Arial"/>
                <w:bCs/>
                <w:color w:val="333333"/>
                <w:sz w:val="22"/>
                <w:szCs w:val="22"/>
              </w:rPr>
              <w:t xml:space="preserve"> -</w:t>
            </w:r>
            <w:proofErr w:type="spellStart"/>
            <w:r w:rsidRPr="00B832BA">
              <w:rPr>
                <w:rFonts w:asciiTheme="minorHAnsi" w:hAnsiTheme="minorHAnsi" w:cs="Arial"/>
                <w:bCs/>
                <w:color w:val="333333"/>
                <w:sz w:val="22"/>
                <w:szCs w:val="22"/>
              </w:rPr>
              <w:t>Daddonnames</w:t>
            </w:r>
            <w:proofErr w:type="spellEnd"/>
            <w:r w:rsidRPr="00B832BA">
              <w:rPr>
                <w:rFonts w:asciiTheme="minorHAnsi" w:hAnsiTheme="minorHAnsi" w:cs="Arial"/>
                <w:bCs/>
                <w:color w:val="333333"/>
                <w:sz w:val="22"/>
                <w:szCs w:val="22"/>
              </w:rPr>
              <w:t>="</w:t>
            </w:r>
            <w:proofErr w:type="spellStart"/>
            <w:r w:rsidRPr="00B832BA">
              <w:rPr>
                <w:rFonts w:asciiTheme="minorHAnsi" w:hAnsiTheme="minorHAnsi" w:cs="Arial"/>
                <w:bCs/>
                <w:color w:val="333333"/>
                <w:sz w:val="22"/>
                <w:szCs w:val="22"/>
              </w:rPr>
              <w:t>multicarts</w:t>
            </w:r>
            <w:proofErr w:type="spellEnd"/>
            <w:r w:rsidRPr="00B832BA">
              <w:rPr>
                <w:rFonts w:asciiTheme="minorHAnsi" w:hAnsiTheme="minorHAnsi" w:cs="Arial"/>
                <w:bCs/>
                <w:color w:val="333333"/>
                <w:sz w:val="22"/>
                <w:szCs w:val="22"/>
              </w:rPr>
              <w:t>" -DaddonStorefront.b2bassetsstorefront="b2bassetsstorefront"</w:t>
            </w:r>
          </w:p>
        </w:tc>
      </w:tr>
    </w:tbl>
    <w:p w:rsidR="00303F4F" w:rsidRPr="00B832BA" w:rsidRDefault="00303F4F" w:rsidP="00303F4F">
      <w:pPr>
        <w:pStyle w:val="NormalWeb"/>
        <w:shd w:val="clear" w:color="auto" w:fill="FFFFFF"/>
        <w:spacing w:before="0" w:beforeAutospacing="0" w:after="0" w:afterAutospacing="0" w:line="239" w:lineRule="atLeast"/>
        <w:ind w:left="720"/>
        <w:rPr>
          <w:rFonts w:asciiTheme="minorHAnsi" w:hAnsiTheme="minorHAnsi" w:cs="Arial"/>
          <w:b/>
          <w:bCs/>
          <w:color w:val="333333"/>
          <w:sz w:val="22"/>
          <w:szCs w:val="22"/>
        </w:rPr>
      </w:pPr>
    </w:p>
    <w:p w:rsidR="00303F4F" w:rsidRPr="00B832BA" w:rsidRDefault="00303F4F" w:rsidP="00EE544A">
      <w:pPr>
        <w:pStyle w:val="IS-Bodytext"/>
        <w:numPr>
          <w:ilvl w:val="0"/>
          <w:numId w:val="34"/>
        </w:numPr>
        <w:tabs>
          <w:tab w:val="left" w:pos="990"/>
          <w:tab w:val="left" w:pos="1080"/>
        </w:tabs>
        <w:spacing w:before="0" w:after="0"/>
        <w:ind w:firstLine="0"/>
        <w:rPr>
          <w:rFonts w:asciiTheme="minorHAnsi" w:hAnsiTheme="minorHAnsi"/>
          <w:sz w:val="22"/>
          <w:szCs w:val="22"/>
          <w:lang w:val="en-US"/>
        </w:rPr>
      </w:pPr>
      <w:r w:rsidRPr="00B832BA">
        <w:rPr>
          <w:rFonts w:asciiTheme="minorHAnsi" w:hAnsiTheme="minorHAnsi"/>
          <w:sz w:val="22"/>
          <w:szCs w:val="22"/>
          <w:lang w:val="en-US"/>
        </w:rPr>
        <w:t xml:space="preserve">Navigate to the </w:t>
      </w:r>
      <w:r w:rsidRPr="00B832BA">
        <w:rPr>
          <w:rFonts w:asciiTheme="minorHAnsi" w:eastAsia="Times New Roman" w:hAnsiTheme="minorHAnsi"/>
          <w:b/>
          <w:bCs/>
          <w:sz w:val="22"/>
          <w:szCs w:val="22"/>
        </w:rPr>
        <w:t>{HYBRIS_HOME}</w:t>
      </w:r>
      <w:r w:rsidRPr="00B832BA">
        <w:rPr>
          <w:rFonts w:asciiTheme="minorHAnsi" w:eastAsia="Times New Roman" w:hAnsiTheme="minorHAnsi"/>
          <w:sz w:val="22"/>
          <w:szCs w:val="22"/>
        </w:rPr>
        <w:t>/bin/platform directory and build the server :</w:t>
      </w:r>
      <w:r w:rsidRPr="00B832BA">
        <w:rPr>
          <w:rFonts w:asciiTheme="minorHAnsi" w:hAnsiTheme="minorHAnsi"/>
          <w:sz w:val="22"/>
          <w:szCs w:val="22"/>
          <w:lang w:val="en-US"/>
        </w:rPr>
        <w:t xml:space="preserve"> </w:t>
      </w:r>
      <w:r w:rsidRPr="00B832BA">
        <w:rPr>
          <w:rFonts w:asciiTheme="minorHAnsi" w:hAnsiTheme="minorHAnsi"/>
          <w:b/>
          <w:sz w:val="22"/>
          <w:szCs w:val="22"/>
          <w:lang w:val="en-US"/>
        </w:rPr>
        <w:t>ant clean all</w:t>
      </w:r>
    </w:p>
    <w:p w:rsidR="00303F4F" w:rsidRPr="00B832BA" w:rsidRDefault="00303F4F" w:rsidP="00303F4F">
      <w:pPr>
        <w:pStyle w:val="IS-Bodytext"/>
        <w:spacing w:before="0" w:after="0"/>
        <w:rPr>
          <w:rFonts w:asciiTheme="minorHAnsi" w:hAnsiTheme="minorHAnsi"/>
          <w:b/>
          <w:sz w:val="22"/>
          <w:szCs w:val="22"/>
          <w:lang w:val="en-US"/>
        </w:rPr>
      </w:pPr>
    </w:p>
    <w:p w:rsidR="00303F4F" w:rsidRPr="00B832BA" w:rsidRDefault="00303F4F" w:rsidP="00ED0E49">
      <w:pPr>
        <w:pStyle w:val="IS-Heading3"/>
        <w:tabs>
          <w:tab w:val="left" w:pos="180"/>
          <w:tab w:val="left" w:pos="634"/>
          <w:tab w:val="num" w:pos="936"/>
        </w:tabs>
        <w:ind w:hanging="846"/>
        <w:rPr>
          <w:rFonts w:asciiTheme="minorHAnsi" w:hAnsiTheme="minorHAnsi"/>
        </w:rPr>
      </w:pPr>
      <w:bookmarkStart w:id="45" w:name="_Toc437437087"/>
      <w:bookmarkStart w:id="46" w:name="_Toc442102793"/>
      <w:r w:rsidRPr="00B832BA">
        <w:rPr>
          <w:rFonts w:asciiTheme="minorHAnsi" w:hAnsiTheme="minorHAnsi"/>
        </w:rPr>
        <w:t xml:space="preserve">Configuration steps for the </w:t>
      </w:r>
      <w:proofErr w:type="spellStart"/>
      <w:r w:rsidRPr="00B832BA">
        <w:rPr>
          <w:rFonts w:asciiTheme="minorHAnsi" w:hAnsiTheme="minorHAnsi"/>
        </w:rPr>
        <w:t>Multicarts</w:t>
      </w:r>
      <w:proofErr w:type="spellEnd"/>
      <w:r w:rsidRPr="00B832BA">
        <w:rPr>
          <w:rFonts w:asciiTheme="minorHAnsi" w:hAnsiTheme="minorHAnsi"/>
        </w:rPr>
        <w:t xml:space="preserve"> </w:t>
      </w:r>
      <w:proofErr w:type="spellStart"/>
      <w:r w:rsidRPr="00B832BA">
        <w:rPr>
          <w:rFonts w:asciiTheme="minorHAnsi" w:hAnsiTheme="minorHAnsi"/>
        </w:rPr>
        <w:t>addon</w:t>
      </w:r>
      <w:bookmarkEnd w:id="45"/>
      <w:bookmarkEnd w:id="46"/>
      <w:proofErr w:type="spellEnd"/>
    </w:p>
    <w:p w:rsidR="00303F4F" w:rsidRPr="00B832BA" w:rsidRDefault="00303F4F" w:rsidP="00ED0E49">
      <w:pPr>
        <w:spacing w:after="120" w:line="360" w:lineRule="auto"/>
        <w:ind w:firstLine="720"/>
        <w:rPr>
          <w:rFonts w:asciiTheme="minorHAnsi" w:hAnsiTheme="minorHAnsi"/>
          <w:b/>
          <w:bCs/>
          <w:iCs/>
          <w:color w:val="009BCC" w:themeColor="text2"/>
          <w:sz w:val="22"/>
          <w:szCs w:val="22"/>
          <w:u w:val="single"/>
          <w:lang w:val="en-US"/>
        </w:rPr>
      </w:pPr>
      <w:r w:rsidRPr="00B832BA">
        <w:rPr>
          <w:rFonts w:asciiTheme="minorHAnsi" w:hAnsiTheme="minorHAnsi"/>
          <w:b/>
          <w:bCs/>
          <w:iCs/>
          <w:color w:val="009BCC" w:themeColor="text2"/>
          <w:sz w:val="22"/>
          <w:szCs w:val="22"/>
          <w:u w:val="single"/>
          <w:lang w:val="en-US"/>
        </w:rPr>
        <w:t>Build Errors and Solution:</w:t>
      </w:r>
    </w:p>
    <w:p w:rsidR="00303F4F" w:rsidRPr="00B832BA" w:rsidRDefault="00303F4F" w:rsidP="006A16D6">
      <w:pPr>
        <w:pStyle w:val="IS-Bodytext"/>
        <w:numPr>
          <w:ilvl w:val="0"/>
          <w:numId w:val="33"/>
        </w:numPr>
        <w:ind w:hanging="270"/>
        <w:rPr>
          <w:rFonts w:asciiTheme="minorHAnsi" w:hAnsiTheme="minorHAnsi"/>
          <w:sz w:val="22"/>
          <w:szCs w:val="22"/>
          <w:lang w:val="en-US"/>
        </w:rPr>
      </w:pPr>
      <w:r w:rsidRPr="00B832BA">
        <w:rPr>
          <w:rFonts w:asciiTheme="minorHAnsi" w:hAnsiTheme="minorHAnsi"/>
          <w:sz w:val="22"/>
          <w:szCs w:val="22"/>
          <w:lang w:val="en-US"/>
        </w:rPr>
        <w:t xml:space="preserve">You will get following </w:t>
      </w:r>
      <w:proofErr w:type="spellStart"/>
      <w:r w:rsidRPr="00B832BA">
        <w:rPr>
          <w:rFonts w:asciiTheme="minorHAnsi" w:hAnsiTheme="minorHAnsi"/>
          <w:sz w:val="22"/>
          <w:szCs w:val="22"/>
          <w:lang w:val="en-US"/>
        </w:rPr>
        <w:t>multicart</w:t>
      </w:r>
      <w:proofErr w:type="spellEnd"/>
      <w:r w:rsidRPr="00B832BA">
        <w:rPr>
          <w:rFonts w:asciiTheme="minorHAnsi" w:hAnsiTheme="minorHAnsi"/>
          <w:sz w:val="22"/>
          <w:szCs w:val="22"/>
          <w:lang w:val="en-US"/>
        </w:rPr>
        <w:t xml:space="preserve"> error after first build.</w:t>
      </w:r>
    </w:p>
    <w:tbl>
      <w:tblPr>
        <w:tblStyle w:val="TableGrid"/>
        <w:tblW w:w="0" w:type="auto"/>
        <w:tblInd w:w="828" w:type="dxa"/>
        <w:tblLook w:val="04A0"/>
      </w:tblPr>
      <w:tblGrid>
        <w:gridCol w:w="9569"/>
      </w:tblGrid>
      <w:tr w:rsidR="00303F4F" w:rsidRPr="00B832BA" w:rsidTr="00CF36F1">
        <w:tc>
          <w:tcPr>
            <w:tcW w:w="9569" w:type="dxa"/>
          </w:tcPr>
          <w:p w:rsidR="00303F4F" w:rsidRPr="00B832BA" w:rsidRDefault="00303F4F" w:rsidP="00DD427C">
            <w:pPr>
              <w:pStyle w:val="ListParagraph"/>
              <w:rPr>
                <w:rFonts w:asciiTheme="minorHAnsi" w:eastAsia="Times New Roman" w:hAnsiTheme="minorHAnsi" w:cs="Arial"/>
                <w:color w:val="FF0000"/>
              </w:rPr>
            </w:pPr>
            <w:r w:rsidRPr="00B832BA">
              <w:rPr>
                <w:rFonts w:asciiTheme="minorHAnsi" w:eastAsia="Times New Roman" w:hAnsiTheme="minorHAnsi" w:cs="Arial"/>
                <w:b/>
                <w:color w:val="FF0000"/>
              </w:rPr>
              <w:t>Error :</w:t>
            </w:r>
            <w:r w:rsidRPr="00B832BA">
              <w:rPr>
                <w:rFonts w:asciiTheme="minorHAnsi" w:eastAsia="Times New Roman" w:hAnsiTheme="minorHAnsi" w:cs="Arial"/>
                <w:color w:val="FF0000"/>
              </w:rPr>
              <w:t xml:space="preserve"> </w:t>
            </w:r>
          </w:p>
          <w:p w:rsidR="00303F4F" w:rsidRPr="00B832BA" w:rsidRDefault="00303F4F" w:rsidP="00DD427C">
            <w:pPr>
              <w:pStyle w:val="ListParagraph"/>
              <w:rPr>
                <w:rFonts w:asciiTheme="minorHAnsi" w:eastAsia="Times New Roman" w:hAnsiTheme="minorHAnsi" w:cs="Arial"/>
                <w:color w:val="FF0000"/>
              </w:rPr>
            </w:pPr>
            <w:r w:rsidRPr="00B832BA">
              <w:rPr>
                <w:rFonts w:asciiTheme="minorHAnsi" w:eastAsia="Times New Roman" w:hAnsiTheme="minorHAnsi" w:cs="Arial"/>
                <w:color w:val="FF0000"/>
              </w:rPr>
              <w:t>[</w:t>
            </w:r>
            <w:proofErr w:type="spellStart"/>
            <w:r w:rsidRPr="00B832BA">
              <w:rPr>
                <w:rFonts w:asciiTheme="minorHAnsi" w:eastAsia="Times New Roman" w:hAnsiTheme="minorHAnsi" w:cs="Arial"/>
                <w:color w:val="FF0000"/>
              </w:rPr>
              <w:t>ycheckdeployments</w:t>
            </w:r>
            <w:proofErr w:type="spellEnd"/>
            <w:r w:rsidRPr="00B832BA">
              <w:rPr>
                <w:rFonts w:asciiTheme="minorHAnsi" w:eastAsia="Times New Roman" w:hAnsiTheme="minorHAnsi" w:cs="Arial"/>
                <w:color w:val="FF0000"/>
              </w:rPr>
              <w:t xml:space="preserve">] No deployment defined for non-abstract </w:t>
            </w:r>
            <w:proofErr w:type="spellStart"/>
            <w:r w:rsidRPr="00B832BA">
              <w:rPr>
                <w:rFonts w:asciiTheme="minorHAnsi" w:eastAsia="Times New Roman" w:hAnsiTheme="minorHAnsi" w:cs="Arial"/>
                <w:color w:val="FF0000"/>
              </w:rPr>
              <w:t>itemType</w:t>
            </w:r>
            <w:proofErr w:type="spellEnd"/>
            <w:r w:rsidRPr="00B832BA">
              <w:rPr>
                <w:rFonts w:asciiTheme="minorHAnsi" w:eastAsia="Times New Roman" w:hAnsiTheme="minorHAnsi" w:cs="Arial"/>
                <w:color w:val="FF0000"/>
              </w:rPr>
              <w:t xml:space="preserve"> </w:t>
            </w:r>
            <w:proofErr w:type="spellStart"/>
            <w:r w:rsidRPr="00B832BA">
              <w:rPr>
                <w:rFonts w:asciiTheme="minorHAnsi" w:eastAsia="Times New Roman" w:hAnsiTheme="minorHAnsi" w:cs="Arial"/>
                <w:color w:val="FF0000"/>
              </w:rPr>
              <w:t>CartFollower</w:t>
            </w:r>
            <w:proofErr w:type="spellEnd"/>
            <w:r w:rsidRPr="00B832BA">
              <w:rPr>
                <w:rFonts w:asciiTheme="minorHAnsi" w:eastAsia="Times New Roman" w:hAnsiTheme="minorHAnsi" w:cs="Arial"/>
                <w:color w:val="FF0000"/>
              </w:rPr>
              <w:t xml:space="preserve"> in file: D:\B2BAssets\Migration5.7.0.0\hybris-commerce-suite-5.7.0.0\hybris\bin\custom\multicarts/resources/multicarts-items.xml</w:t>
            </w:r>
          </w:p>
          <w:p w:rsidR="00303F4F" w:rsidRPr="00B832BA" w:rsidRDefault="00303F4F" w:rsidP="00DD427C">
            <w:pPr>
              <w:pStyle w:val="ListParagraph"/>
              <w:rPr>
                <w:rFonts w:asciiTheme="minorHAnsi" w:eastAsia="Times New Roman" w:hAnsiTheme="minorHAnsi" w:cs="Arial"/>
                <w:color w:val="FF0000"/>
              </w:rPr>
            </w:pPr>
            <w:r w:rsidRPr="00B832BA">
              <w:rPr>
                <w:rFonts w:asciiTheme="minorHAnsi" w:eastAsia="Times New Roman" w:hAnsiTheme="minorHAnsi" w:cs="Arial"/>
                <w:color w:val="FF0000"/>
              </w:rPr>
              <w:t>[</w:t>
            </w:r>
            <w:proofErr w:type="spellStart"/>
            <w:r w:rsidRPr="00B832BA">
              <w:rPr>
                <w:rFonts w:asciiTheme="minorHAnsi" w:eastAsia="Times New Roman" w:hAnsiTheme="minorHAnsi" w:cs="Arial"/>
                <w:color w:val="FF0000"/>
              </w:rPr>
              <w:t>ycheckdeployments</w:t>
            </w:r>
            <w:proofErr w:type="spellEnd"/>
            <w:r w:rsidRPr="00B832BA">
              <w:rPr>
                <w:rFonts w:asciiTheme="minorHAnsi" w:eastAsia="Times New Roman" w:hAnsiTheme="minorHAnsi" w:cs="Arial"/>
                <w:color w:val="FF0000"/>
              </w:rPr>
              <w:t xml:space="preserve">] No deployment defined for non-abstract </w:t>
            </w:r>
            <w:proofErr w:type="spellStart"/>
            <w:r w:rsidRPr="00B832BA">
              <w:rPr>
                <w:rFonts w:asciiTheme="minorHAnsi" w:eastAsia="Times New Roman" w:hAnsiTheme="minorHAnsi" w:cs="Arial"/>
                <w:color w:val="FF0000"/>
              </w:rPr>
              <w:t>itemType</w:t>
            </w:r>
            <w:proofErr w:type="spellEnd"/>
            <w:r w:rsidRPr="00B832BA">
              <w:rPr>
                <w:rFonts w:asciiTheme="minorHAnsi" w:eastAsia="Times New Roman" w:hAnsiTheme="minorHAnsi" w:cs="Arial"/>
                <w:color w:val="FF0000"/>
              </w:rPr>
              <w:t xml:space="preserve"> </w:t>
            </w:r>
            <w:proofErr w:type="spellStart"/>
            <w:r w:rsidRPr="00B832BA">
              <w:rPr>
                <w:rFonts w:asciiTheme="minorHAnsi" w:eastAsia="Times New Roman" w:hAnsiTheme="minorHAnsi" w:cs="Arial"/>
                <w:color w:val="FF0000"/>
              </w:rPr>
              <w:t>CartShare</w:t>
            </w:r>
            <w:proofErr w:type="spellEnd"/>
            <w:r w:rsidRPr="00B832BA">
              <w:rPr>
                <w:rFonts w:asciiTheme="minorHAnsi" w:eastAsia="Times New Roman" w:hAnsiTheme="minorHAnsi" w:cs="Arial"/>
                <w:color w:val="FF0000"/>
              </w:rPr>
              <w:t xml:space="preserve"> in file: D:\B2BAssets\Migration5.7.0.0\hybris-commerce-suite-5.7.0.0\hybris\bin\custom\multicarts/resources/multicarts-items.xml</w:t>
            </w:r>
          </w:p>
        </w:tc>
      </w:tr>
    </w:tbl>
    <w:p w:rsidR="00303F4F" w:rsidRPr="00B832BA" w:rsidRDefault="00303F4F" w:rsidP="00303F4F">
      <w:pPr>
        <w:pStyle w:val="IS-Bodytext"/>
        <w:ind w:left="720"/>
        <w:rPr>
          <w:rFonts w:asciiTheme="minorHAnsi" w:hAnsiTheme="minorHAnsi"/>
          <w:b/>
          <w:sz w:val="22"/>
          <w:szCs w:val="22"/>
          <w:lang w:val="en-US"/>
        </w:rPr>
      </w:pPr>
    </w:p>
    <w:p w:rsidR="00303F4F" w:rsidRPr="00B832BA" w:rsidRDefault="00303F4F" w:rsidP="006A16D6">
      <w:pPr>
        <w:pStyle w:val="IS-Bodytext"/>
        <w:numPr>
          <w:ilvl w:val="0"/>
          <w:numId w:val="33"/>
        </w:numPr>
        <w:ind w:hanging="270"/>
        <w:rPr>
          <w:rFonts w:asciiTheme="minorHAnsi" w:hAnsiTheme="minorHAnsi"/>
          <w:b/>
          <w:sz w:val="22"/>
          <w:szCs w:val="22"/>
          <w:lang w:val="en-US"/>
        </w:rPr>
      </w:pPr>
      <w:r w:rsidRPr="00B832BA">
        <w:rPr>
          <w:rFonts w:asciiTheme="minorHAnsi" w:hAnsiTheme="minorHAnsi"/>
          <w:sz w:val="22"/>
          <w:szCs w:val="22"/>
        </w:rPr>
        <w:t>Add deployment tag in multicarts-items.xml as:</w:t>
      </w:r>
    </w:p>
    <w:tbl>
      <w:tblPr>
        <w:tblStyle w:val="TableGrid"/>
        <w:tblW w:w="0" w:type="auto"/>
        <w:tblInd w:w="828" w:type="dxa"/>
        <w:tblLook w:val="04A0"/>
      </w:tblPr>
      <w:tblGrid>
        <w:gridCol w:w="9569"/>
      </w:tblGrid>
      <w:tr w:rsidR="00303F4F" w:rsidRPr="00B832BA" w:rsidTr="00CF36F1">
        <w:tc>
          <w:tcPr>
            <w:tcW w:w="9569" w:type="dxa"/>
          </w:tcPr>
          <w:p w:rsidR="00303F4F" w:rsidRPr="00B832BA" w:rsidRDefault="00303F4F" w:rsidP="00DD427C">
            <w:pPr>
              <w:pStyle w:val="IS-Bodytext"/>
              <w:rPr>
                <w:rFonts w:asciiTheme="minorHAnsi" w:hAnsiTheme="minorHAnsi"/>
                <w:b/>
                <w:sz w:val="22"/>
                <w:szCs w:val="22"/>
                <w:lang w:val="en-US"/>
              </w:rPr>
            </w:pPr>
            <w:r w:rsidRPr="00B832BA">
              <w:rPr>
                <w:rFonts w:asciiTheme="minorHAnsi" w:hAnsiTheme="minorHAnsi"/>
                <w:b/>
                <w:sz w:val="22"/>
                <w:szCs w:val="22"/>
                <w:lang w:val="en-US"/>
              </w:rPr>
              <w:t>Solution:</w:t>
            </w:r>
          </w:p>
          <w:p w:rsidR="00303F4F" w:rsidRPr="00B832BA" w:rsidRDefault="00303F4F" w:rsidP="00DD427C">
            <w:pPr>
              <w:autoSpaceDE w:val="0"/>
              <w:autoSpaceDN w:val="0"/>
              <w:adjustRightInd w:val="0"/>
              <w:spacing w:before="0" w:line="240" w:lineRule="auto"/>
              <w:rPr>
                <w:rFonts w:asciiTheme="minorHAnsi" w:hAnsiTheme="minorHAnsi"/>
                <w:color w:val="000000"/>
                <w:sz w:val="22"/>
                <w:szCs w:val="22"/>
              </w:rPr>
            </w:pPr>
            <w:r w:rsidRPr="00B832BA">
              <w:rPr>
                <w:rFonts w:asciiTheme="minorHAnsi" w:hAnsiTheme="minorHAnsi"/>
                <w:color w:val="008080"/>
                <w:sz w:val="22"/>
                <w:szCs w:val="22"/>
              </w:rPr>
              <w:t xml:space="preserve">         &lt;</w:t>
            </w:r>
            <w:proofErr w:type="spellStart"/>
            <w:r w:rsidRPr="00B832BA">
              <w:rPr>
                <w:rFonts w:asciiTheme="minorHAnsi" w:hAnsiTheme="minorHAnsi"/>
                <w:color w:val="3F7F7F"/>
                <w:sz w:val="22"/>
                <w:szCs w:val="22"/>
              </w:rPr>
              <w:t>itemtype</w:t>
            </w:r>
            <w:proofErr w:type="spellEnd"/>
            <w:r w:rsidRPr="00B832BA">
              <w:rPr>
                <w:rFonts w:asciiTheme="minorHAnsi" w:hAnsiTheme="minorHAnsi"/>
                <w:sz w:val="22"/>
                <w:szCs w:val="22"/>
              </w:rPr>
              <w:t xml:space="preserve"> </w:t>
            </w:r>
            <w:r w:rsidRPr="00B832BA">
              <w:rPr>
                <w:rFonts w:asciiTheme="minorHAnsi" w:hAnsiTheme="minorHAnsi"/>
                <w:color w:val="7F007F"/>
                <w:sz w:val="22"/>
                <w:szCs w:val="22"/>
              </w:rPr>
              <w:t>code</w:t>
            </w:r>
            <w:r w:rsidRPr="00B832BA">
              <w:rPr>
                <w:rFonts w:asciiTheme="minorHAnsi" w:hAnsiTheme="minorHAnsi"/>
                <w:color w:val="000000"/>
                <w:sz w:val="22"/>
                <w:szCs w:val="22"/>
              </w:rPr>
              <w:t>=</w:t>
            </w:r>
            <w:r w:rsidRPr="00B832BA">
              <w:rPr>
                <w:rFonts w:asciiTheme="minorHAnsi" w:hAnsiTheme="minorHAnsi"/>
                <w:i/>
                <w:iCs/>
                <w:color w:val="2A00FF"/>
                <w:sz w:val="22"/>
                <w:szCs w:val="22"/>
              </w:rPr>
              <w:t>"</w:t>
            </w:r>
            <w:proofErr w:type="spellStart"/>
            <w:r w:rsidRPr="00B832BA">
              <w:rPr>
                <w:rFonts w:asciiTheme="minorHAnsi" w:hAnsiTheme="minorHAnsi"/>
                <w:i/>
                <w:iCs/>
                <w:color w:val="2A00FF"/>
                <w:sz w:val="22"/>
                <w:szCs w:val="22"/>
              </w:rPr>
              <w:t>CartFollower</w:t>
            </w:r>
            <w:proofErr w:type="spellEnd"/>
            <w:r w:rsidRPr="00B832BA">
              <w:rPr>
                <w:rFonts w:asciiTheme="minorHAnsi" w:hAnsiTheme="minorHAnsi"/>
                <w:i/>
                <w:iCs/>
                <w:color w:val="2A00FF"/>
                <w:sz w:val="22"/>
                <w:szCs w:val="22"/>
              </w:rPr>
              <w:t>"</w:t>
            </w:r>
            <w:r w:rsidRPr="00B832BA">
              <w:rPr>
                <w:rFonts w:asciiTheme="minorHAnsi" w:hAnsiTheme="minorHAnsi"/>
                <w:sz w:val="22"/>
                <w:szCs w:val="22"/>
              </w:rPr>
              <w:t xml:space="preserve"> </w:t>
            </w:r>
            <w:r w:rsidRPr="00B832BA">
              <w:rPr>
                <w:rFonts w:asciiTheme="minorHAnsi" w:hAnsiTheme="minorHAnsi"/>
                <w:color w:val="7F007F"/>
                <w:sz w:val="22"/>
                <w:szCs w:val="22"/>
              </w:rPr>
              <w:t>generate</w:t>
            </w:r>
            <w:r w:rsidRPr="00B832BA">
              <w:rPr>
                <w:rFonts w:asciiTheme="minorHAnsi" w:hAnsiTheme="minorHAnsi"/>
                <w:color w:val="000000"/>
                <w:sz w:val="22"/>
                <w:szCs w:val="22"/>
              </w:rPr>
              <w:t>=</w:t>
            </w:r>
            <w:r w:rsidRPr="00B832BA">
              <w:rPr>
                <w:rFonts w:asciiTheme="minorHAnsi" w:hAnsiTheme="minorHAnsi"/>
                <w:i/>
                <w:iCs/>
                <w:color w:val="2A00FF"/>
                <w:sz w:val="22"/>
                <w:szCs w:val="22"/>
              </w:rPr>
              <w:t>"true"</w:t>
            </w:r>
            <w:r w:rsidRPr="00B832BA">
              <w:rPr>
                <w:rFonts w:asciiTheme="minorHAnsi" w:hAnsiTheme="minorHAnsi"/>
                <w:sz w:val="22"/>
                <w:szCs w:val="22"/>
              </w:rPr>
              <w:t xml:space="preserve"> </w:t>
            </w:r>
            <w:proofErr w:type="spellStart"/>
            <w:r w:rsidRPr="00B832BA">
              <w:rPr>
                <w:rFonts w:asciiTheme="minorHAnsi" w:hAnsiTheme="minorHAnsi"/>
                <w:color w:val="7F007F"/>
                <w:sz w:val="22"/>
                <w:szCs w:val="22"/>
              </w:rPr>
              <w:t>autocreate</w:t>
            </w:r>
            <w:proofErr w:type="spellEnd"/>
            <w:r w:rsidRPr="00B832BA">
              <w:rPr>
                <w:rFonts w:asciiTheme="minorHAnsi" w:hAnsiTheme="minorHAnsi"/>
                <w:color w:val="000000"/>
                <w:sz w:val="22"/>
                <w:szCs w:val="22"/>
              </w:rPr>
              <w:t>=</w:t>
            </w:r>
            <w:r w:rsidRPr="00B832BA">
              <w:rPr>
                <w:rFonts w:asciiTheme="minorHAnsi" w:hAnsiTheme="minorHAnsi"/>
                <w:i/>
                <w:iCs/>
                <w:color w:val="2A00FF"/>
                <w:sz w:val="22"/>
                <w:szCs w:val="22"/>
              </w:rPr>
              <w:t>"true"</w:t>
            </w:r>
            <w:r w:rsidRPr="00B832BA">
              <w:rPr>
                <w:rFonts w:asciiTheme="minorHAnsi" w:hAnsiTheme="minorHAnsi"/>
                <w:color w:val="008080"/>
                <w:sz w:val="22"/>
                <w:szCs w:val="22"/>
              </w:rPr>
              <w:t>&gt;</w:t>
            </w:r>
          </w:p>
          <w:p w:rsidR="00303F4F" w:rsidRPr="00B832BA" w:rsidRDefault="00303F4F" w:rsidP="00DD427C">
            <w:pPr>
              <w:autoSpaceDE w:val="0"/>
              <w:autoSpaceDN w:val="0"/>
              <w:adjustRightInd w:val="0"/>
              <w:spacing w:before="0" w:line="240" w:lineRule="auto"/>
              <w:rPr>
                <w:rFonts w:asciiTheme="minorHAnsi" w:hAnsiTheme="minorHAnsi"/>
                <w:sz w:val="22"/>
                <w:szCs w:val="22"/>
              </w:rPr>
            </w:pPr>
            <w:r w:rsidRPr="00B832BA">
              <w:rPr>
                <w:rFonts w:asciiTheme="minorHAnsi" w:hAnsiTheme="minorHAnsi"/>
                <w:color w:val="000000"/>
                <w:sz w:val="22"/>
                <w:szCs w:val="22"/>
              </w:rPr>
              <w:t xml:space="preserve">       </w:t>
            </w:r>
            <w:r w:rsidRPr="00B832BA">
              <w:rPr>
                <w:rFonts w:asciiTheme="minorHAnsi" w:hAnsiTheme="minorHAnsi"/>
                <w:color w:val="000000"/>
                <w:sz w:val="22"/>
                <w:szCs w:val="22"/>
              </w:rPr>
              <w:tab/>
              <w:t xml:space="preserve"> </w:t>
            </w:r>
            <w:r w:rsidRPr="00B832BA">
              <w:rPr>
                <w:rFonts w:asciiTheme="minorHAnsi" w:hAnsiTheme="minorHAnsi"/>
                <w:color w:val="3F5FBF"/>
                <w:sz w:val="22"/>
                <w:szCs w:val="22"/>
              </w:rPr>
              <w:t>&lt;!--</w:t>
            </w:r>
            <w:r w:rsidRPr="00B832BA">
              <w:rPr>
                <w:rFonts w:asciiTheme="minorHAnsi" w:hAnsiTheme="minorHAnsi"/>
                <w:color w:val="3F5FBF"/>
                <w:sz w:val="22"/>
                <w:szCs w:val="22"/>
                <w:u w:val="single"/>
              </w:rPr>
              <w:t>Deepali</w:t>
            </w:r>
            <w:r w:rsidRPr="00B832BA">
              <w:rPr>
                <w:rFonts w:asciiTheme="minorHAnsi" w:hAnsiTheme="minorHAnsi"/>
                <w:color w:val="3F5FBF"/>
                <w:sz w:val="22"/>
                <w:szCs w:val="22"/>
              </w:rPr>
              <w:t>: added for 5.7.0.0 migration --&gt;</w:t>
            </w:r>
          </w:p>
          <w:p w:rsidR="00303F4F" w:rsidRPr="00B832BA" w:rsidRDefault="00303F4F" w:rsidP="00DD427C">
            <w:pPr>
              <w:autoSpaceDE w:val="0"/>
              <w:autoSpaceDN w:val="0"/>
              <w:adjustRightInd w:val="0"/>
              <w:spacing w:before="0" w:line="240" w:lineRule="auto"/>
              <w:rPr>
                <w:rFonts w:asciiTheme="minorHAnsi" w:hAnsiTheme="minorHAnsi"/>
                <w:sz w:val="22"/>
                <w:szCs w:val="22"/>
              </w:rPr>
            </w:pPr>
            <w:r w:rsidRPr="00B832BA">
              <w:rPr>
                <w:rFonts w:asciiTheme="minorHAnsi" w:hAnsiTheme="minorHAnsi"/>
                <w:color w:val="000000"/>
                <w:sz w:val="22"/>
                <w:szCs w:val="22"/>
              </w:rPr>
              <w:t xml:space="preserve">         </w:t>
            </w:r>
            <w:r w:rsidRPr="00B832BA">
              <w:rPr>
                <w:rFonts w:asciiTheme="minorHAnsi" w:hAnsiTheme="minorHAnsi"/>
                <w:color w:val="000000"/>
                <w:sz w:val="22"/>
                <w:szCs w:val="22"/>
              </w:rPr>
              <w:tab/>
            </w:r>
            <w:r w:rsidRPr="00B832BA">
              <w:rPr>
                <w:rFonts w:asciiTheme="minorHAnsi" w:hAnsiTheme="minorHAnsi"/>
                <w:color w:val="008080"/>
                <w:sz w:val="22"/>
                <w:szCs w:val="22"/>
              </w:rPr>
              <w:t>&lt;</w:t>
            </w:r>
            <w:r w:rsidRPr="00B832BA">
              <w:rPr>
                <w:rFonts w:asciiTheme="minorHAnsi" w:hAnsiTheme="minorHAnsi"/>
                <w:color w:val="3F7F7F"/>
                <w:sz w:val="22"/>
                <w:szCs w:val="22"/>
              </w:rPr>
              <w:t>deployment</w:t>
            </w:r>
            <w:r w:rsidRPr="00B832BA">
              <w:rPr>
                <w:rFonts w:asciiTheme="minorHAnsi" w:hAnsiTheme="minorHAnsi"/>
                <w:sz w:val="22"/>
                <w:szCs w:val="22"/>
              </w:rPr>
              <w:t xml:space="preserve"> </w:t>
            </w:r>
            <w:r w:rsidRPr="00B832BA">
              <w:rPr>
                <w:rFonts w:asciiTheme="minorHAnsi" w:hAnsiTheme="minorHAnsi"/>
                <w:color w:val="7F007F"/>
                <w:sz w:val="22"/>
                <w:szCs w:val="22"/>
              </w:rPr>
              <w:t>table</w:t>
            </w:r>
            <w:r w:rsidRPr="00B832BA">
              <w:rPr>
                <w:rFonts w:asciiTheme="minorHAnsi" w:hAnsiTheme="minorHAnsi"/>
                <w:color w:val="000000"/>
                <w:sz w:val="22"/>
                <w:szCs w:val="22"/>
              </w:rPr>
              <w:t>=</w:t>
            </w:r>
            <w:r w:rsidRPr="00B832BA">
              <w:rPr>
                <w:rFonts w:asciiTheme="minorHAnsi" w:hAnsiTheme="minorHAnsi"/>
                <w:i/>
                <w:iCs/>
                <w:color w:val="2A00FF"/>
                <w:sz w:val="22"/>
                <w:szCs w:val="22"/>
              </w:rPr>
              <w:t>"</w:t>
            </w:r>
            <w:proofErr w:type="spellStart"/>
            <w:r w:rsidRPr="00B832BA">
              <w:rPr>
                <w:rFonts w:asciiTheme="minorHAnsi" w:hAnsiTheme="minorHAnsi"/>
                <w:i/>
                <w:iCs/>
                <w:color w:val="2A00FF"/>
                <w:sz w:val="22"/>
                <w:szCs w:val="22"/>
              </w:rPr>
              <w:t>CartFollower_deployment</w:t>
            </w:r>
            <w:proofErr w:type="spellEnd"/>
            <w:r w:rsidRPr="00B832BA">
              <w:rPr>
                <w:rFonts w:asciiTheme="minorHAnsi" w:hAnsiTheme="minorHAnsi"/>
                <w:i/>
                <w:iCs/>
                <w:color w:val="2A00FF"/>
                <w:sz w:val="22"/>
                <w:szCs w:val="22"/>
              </w:rPr>
              <w:t>"</w:t>
            </w:r>
            <w:r w:rsidRPr="00B832BA">
              <w:rPr>
                <w:rFonts w:asciiTheme="minorHAnsi" w:hAnsiTheme="minorHAnsi"/>
                <w:sz w:val="22"/>
                <w:szCs w:val="22"/>
              </w:rPr>
              <w:t xml:space="preserve"> </w:t>
            </w:r>
            <w:proofErr w:type="spellStart"/>
            <w:r w:rsidRPr="00B832BA">
              <w:rPr>
                <w:rFonts w:asciiTheme="minorHAnsi" w:hAnsiTheme="minorHAnsi"/>
                <w:color w:val="7F007F"/>
                <w:sz w:val="22"/>
                <w:szCs w:val="22"/>
              </w:rPr>
              <w:t>typecode</w:t>
            </w:r>
            <w:proofErr w:type="spellEnd"/>
            <w:r w:rsidRPr="00B832BA">
              <w:rPr>
                <w:rFonts w:asciiTheme="minorHAnsi" w:hAnsiTheme="minorHAnsi"/>
                <w:color w:val="000000"/>
                <w:sz w:val="22"/>
                <w:szCs w:val="22"/>
              </w:rPr>
              <w:t>=</w:t>
            </w:r>
            <w:r w:rsidRPr="00B832BA">
              <w:rPr>
                <w:rFonts w:asciiTheme="minorHAnsi" w:hAnsiTheme="minorHAnsi"/>
                <w:i/>
                <w:iCs/>
                <w:color w:val="2A00FF"/>
                <w:sz w:val="22"/>
                <w:szCs w:val="22"/>
              </w:rPr>
              <w:t>"32602"</w:t>
            </w:r>
            <w:r w:rsidRPr="00B832BA">
              <w:rPr>
                <w:rFonts w:asciiTheme="minorHAnsi" w:hAnsiTheme="minorHAnsi"/>
                <w:color w:val="008080"/>
                <w:sz w:val="22"/>
                <w:szCs w:val="22"/>
              </w:rPr>
              <w:t>/&gt;</w:t>
            </w:r>
          </w:p>
          <w:p w:rsidR="00303F4F" w:rsidRPr="00B832BA" w:rsidRDefault="00303F4F" w:rsidP="00DD427C">
            <w:pPr>
              <w:autoSpaceDE w:val="0"/>
              <w:autoSpaceDN w:val="0"/>
              <w:adjustRightInd w:val="0"/>
              <w:spacing w:before="0" w:line="240" w:lineRule="auto"/>
              <w:rPr>
                <w:rFonts w:asciiTheme="minorHAnsi" w:hAnsiTheme="minorHAnsi"/>
                <w:sz w:val="22"/>
                <w:szCs w:val="22"/>
              </w:rPr>
            </w:pPr>
            <w:r w:rsidRPr="00B832BA">
              <w:rPr>
                <w:rFonts w:asciiTheme="minorHAnsi" w:hAnsiTheme="minorHAnsi"/>
                <w:color w:val="000000"/>
                <w:sz w:val="22"/>
                <w:szCs w:val="22"/>
              </w:rPr>
              <w:t xml:space="preserve">         </w:t>
            </w:r>
            <w:r w:rsidRPr="00B832BA">
              <w:rPr>
                <w:rFonts w:asciiTheme="minorHAnsi" w:hAnsiTheme="minorHAnsi"/>
                <w:color w:val="000000"/>
                <w:sz w:val="22"/>
                <w:szCs w:val="22"/>
              </w:rPr>
              <w:tab/>
            </w:r>
            <w:r w:rsidRPr="00B832BA">
              <w:rPr>
                <w:rFonts w:asciiTheme="minorHAnsi" w:hAnsiTheme="minorHAnsi"/>
                <w:color w:val="3F5FBF"/>
                <w:sz w:val="22"/>
                <w:szCs w:val="22"/>
              </w:rPr>
              <w:t>&lt;!-- ends --&gt;</w:t>
            </w:r>
          </w:p>
          <w:p w:rsidR="00303F4F" w:rsidRPr="00B832BA" w:rsidRDefault="00303F4F" w:rsidP="00DD427C">
            <w:pPr>
              <w:autoSpaceDE w:val="0"/>
              <w:autoSpaceDN w:val="0"/>
              <w:adjustRightInd w:val="0"/>
              <w:spacing w:before="0" w:line="240" w:lineRule="auto"/>
              <w:rPr>
                <w:rFonts w:asciiTheme="minorHAnsi" w:hAnsiTheme="minorHAnsi"/>
                <w:sz w:val="22"/>
                <w:szCs w:val="22"/>
              </w:rPr>
            </w:pPr>
            <w:r w:rsidRPr="00B832BA">
              <w:rPr>
                <w:rFonts w:asciiTheme="minorHAnsi" w:hAnsiTheme="minorHAnsi"/>
                <w:color w:val="000000"/>
                <w:sz w:val="22"/>
                <w:szCs w:val="22"/>
              </w:rPr>
              <w:t xml:space="preserve">            </w:t>
            </w:r>
            <w:r w:rsidRPr="00B832BA">
              <w:rPr>
                <w:rFonts w:asciiTheme="minorHAnsi" w:hAnsiTheme="minorHAnsi"/>
                <w:color w:val="008080"/>
                <w:sz w:val="22"/>
                <w:szCs w:val="22"/>
              </w:rPr>
              <w:t>&lt;</w:t>
            </w:r>
            <w:r w:rsidRPr="00B832BA">
              <w:rPr>
                <w:rFonts w:asciiTheme="minorHAnsi" w:hAnsiTheme="minorHAnsi"/>
                <w:color w:val="3F7F7F"/>
                <w:sz w:val="22"/>
                <w:szCs w:val="22"/>
              </w:rPr>
              <w:t>attributes</w:t>
            </w:r>
            <w:r w:rsidRPr="00B832BA">
              <w:rPr>
                <w:rFonts w:asciiTheme="minorHAnsi" w:hAnsiTheme="minorHAnsi"/>
                <w:color w:val="008080"/>
                <w:sz w:val="22"/>
                <w:szCs w:val="22"/>
              </w:rPr>
              <w:t>&gt;</w:t>
            </w:r>
          </w:p>
          <w:p w:rsidR="00303F4F" w:rsidRPr="00B832BA" w:rsidRDefault="00303F4F" w:rsidP="00DD427C">
            <w:pPr>
              <w:autoSpaceDE w:val="0"/>
              <w:autoSpaceDN w:val="0"/>
              <w:adjustRightInd w:val="0"/>
              <w:spacing w:before="0" w:line="240" w:lineRule="auto"/>
              <w:rPr>
                <w:rFonts w:asciiTheme="minorHAnsi" w:hAnsiTheme="minorHAnsi"/>
                <w:sz w:val="22"/>
                <w:szCs w:val="22"/>
              </w:rPr>
            </w:pPr>
            <w:r w:rsidRPr="00B832BA">
              <w:rPr>
                <w:rFonts w:asciiTheme="minorHAnsi" w:hAnsiTheme="minorHAnsi"/>
                <w:color w:val="000000"/>
                <w:sz w:val="22"/>
                <w:szCs w:val="22"/>
              </w:rPr>
              <w:t xml:space="preserve">                </w:t>
            </w:r>
            <w:r w:rsidRPr="00B832BA">
              <w:rPr>
                <w:rFonts w:asciiTheme="minorHAnsi" w:hAnsiTheme="minorHAnsi"/>
                <w:color w:val="008080"/>
                <w:sz w:val="22"/>
                <w:szCs w:val="22"/>
              </w:rPr>
              <w:t>&lt;</w:t>
            </w:r>
            <w:r w:rsidRPr="00B832BA">
              <w:rPr>
                <w:rFonts w:asciiTheme="minorHAnsi" w:hAnsiTheme="minorHAnsi"/>
                <w:color w:val="3F7F7F"/>
                <w:sz w:val="22"/>
                <w:szCs w:val="22"/>
              </w:rPr>
              <w:t>attribute</w:t>
            </w:r>
            <w:r w:rsidRPr="00B832BA">
              <w:rPr>
                <w:rFonts w:asciiTheme="minorHAnsi" w:hAnsiTheme="minorHAnsi"/>
                <w:sz w:val="22"/>
                <w:szCs w:val="22"/>
              </w:rPr>
              <w:t xml:space="preserve"> </w:t>
            </w:r>
            <w:r w:rsidRPr="00B832BA">
              <w:rPr>
                <w:rFonts w:asciiTheme="minorHAnsi" w:hAnsiTheme="minorHAnsi"/>
                <w:color w:val="7F007F"/>
                <w:sz w:val="22"/>
                <w:szCs w:val="22"/>
              </w:rPr>
              <w:t>qualifier</w:t>
            </w:r>
            <w:r w:rsidRPr="00B832BA">
              <w:rPr>
                <w:rFonts w:asciiTheme="minorHAnsi" w:hAnsiTheme="minorHAnsi"/>
                <w:color w:val="000000"/>
                <w:sz w:val="22"/>
                <w:szCs w:val="22"/>
              </w:rPr>
              <w:t>=</w:t>
            </w:r>
            <w:r w:rsidRPr="00B832BA">
              <w:rPr>
                <w:rFonts w:asciiTheme="minorHAnsi" w:hAnsiTheme="minorHAnsi"/>
                <w:i/>
                <w:iCs/>
                <w:color w:val="2A00FF"/>
                <w:sz w:val="22"/>
                <w:szCs w:val="22"/>
              </w:rPr>
              <w:t>"notification"</w:t>
            </w:r>
            <w:r w:rsidRPr="00B832BA">
              <w:rPr>
                <w:rFonts w:asciiTheme="minorHAnsi" w:hAnsiTheme="minorHAnsi"/>
                <w:sz w:val="22"/>
                <w:szCs w:val="22"/>
              </w:rPr>
              <w:t xml:space="preserve"> </w:t>
            </w:r>
            <w:r w:rsidRPr="00B832BA">
              <w:rPr>
                <w:rFonts w:asciiTheme="minorHAnsi" w:hAnsiTheme="minorHAnsi"/>
                <w:color w:val="7F007F"/>
                <w:sz w:val="22"/>
                <w:szCs w:val="22"/>
              </w:rPr>
              <w:t>type</w:t>
            </w:r>
            <w:r w:rsidRPr="00B832BA">
              <w:rPr>
                <w:rFonts w:asciiTheme="minorHAnsi" w:hAnsiTheme="minorHAnsi"/>
                <w:color w:val="000000"/>
                <w:sz w:val="22"/>
                <w:szCs w:val="22"/>
              </w:rPr>
              <w:t>=</w:t>
            </w:r>
            <w:r w:rsidRPr="00B832BA">
              <w:rPr>
                <w:rFonts w:asciiTheme="minorHAnsi" w:hAnsiTheme="minorHAnsi"/>
                <w:i/>
                <w:iCs/>
                <w:color w:val="2A00FF"/>
                <w:sz w:val="22"/>
                <w:szCs w:val="22"/>
              </w:rPr>
              <w:t>"</w:t>
            </w:r>
            <w:proofErr w:type="spellStart"/>
            <w:r w:rsidRPr="00B832BA">
              <w:rPr>
                <w:rFonts w:asciiTheme="minorHAnsi" w:hAnsiTheme="minorHAnsi"/>
                <w:i/>
                <w:iCs/>
                <w:color w:val="2A00FF"/>
                <w:sz w:val="22"/>
                <w:szCs w:val="22"/>
              </w:rPr>
              <w:t>java.lang.Boolean</w:t>
            </w:r>
            <w:proofErr w:type="spellEnd"/>
            <w:r w:rsidRPr="00B832BA">
              <w:rPr>
                <w:rFonts w:asciiTheme="minorHAnsi" w:hAnsiTheme="minorHAnsi"/>
                <w:i/>
                <w:iCs/>
                <w:color w:val="2A00FF"/>
                <w:sz w:val="22"/>
                <w:szCs w:val="22"/>
              </w:rPr>
              <w:t>"</w:t>
            </w:r>
            <w:r w:rsidRPr="00B832BA">
              <w:rPr>
                <w:rFonts w:asciiTheme="minorHAnsi" w:hAnsiTheme="minorHAnsi"/>
                <w:sz w:val="22"/>
                <w:szCs w:val="22"/>
              </w:rPr>
              <w:t xml:space="preserve"> </w:t>
            </w:r>
            <w:r w:rsidRPr="00B832BA">
              <w:rPr>
                <w:rFonts w:asciiTheme="minorHAnsi" w:hAnsiTheme="minorHAnsi"/>
                <w:color w:val="7F007F"/>
                <w:sz w:val="22"/>
                <w:szCs w:val="22"/>
              </w:rPr>
              <w:t>generate</w:t>
            </w:r>
            <w:r w:rsidRPr="00B832BA">
              <w:rPr>
                <w:rFonts w:asciiTheme="minorHAnsi" w:hAnsiTheme="minorHAnsi"/>
                <w:color w:val="000000"/>
                <w:sz w:val="22"/>
                <w:szCs w:val="22"/>
              </w:rPr>
              <w:t>=</w:t>
            </w:r>
            <w:r w:rsidRPr="00B832BA">
              <w:rPr>
                <w:rFonts w:asciiTheme="minorHAnsi" w:hAnsiTheme="minorHAnsi"/>
                <w:i/>
                <w:iCs/>
                <w:color w:val="2A00FF"/>
                <w:sz w:val="22"/>
                <w:szCs w:val="22"/>
              </w:rPr>
              <w:t>"true"</w:t>
            </w:r>
            <w:r w:rsidRPr="00B832BA">
              <w:rPr>
                <w:rFonts w:asciiTheme="minorHAnsi" w:hAnsiTheme="minorHAnsi"/>
                <w:color w:val="008080"/>
                <w:sz w:val="22"/>
                <w:szCs w:val="22"/>
              </w:rPr>
              <w:t>&gt;</w:t>
            </w:r>
          </w:p>
          <w:p w:rsidR="00303F4F" w:rsidRPr="00B832BA" w:rsidRDefault="00303F4F" w:rsidP="00DD427C">
            <w:pPr>
              <w:autoSpaceDE w:val="0"/>
              <w:autoSpaceDN w:val="0"/>
              <w:adjustRightInd w:val="0"/>
              <w:spacing w:before="0" w:line="240" w:lineRule="auto"/>
              <w:rPr>
                <w:rFonts w:asciiTheme="minorHAnsi" w:hAnsiTheme="minorHAnsi"/>
                <w:sz w:val="22"/>
                <w:szCs w:val="22"/>
              </w:rPr>
            </w:pPr>
            <w:r w:rsidRPr="00B832BA">
              <w:rPr>
                <w:rFonts w:asciiTheme="minorHAnsi" w:hAnsiTheme="minorHAnsi"/>
                <w:color w:val="000000"/>
                <w:sz w:val="22"/>
                <w:szCs w:val="22"/>
              </w:rPr>
              <w:t xml:space="preserve">                    </w:t>
            </w:r>
            <w:r w:rsidRPr="00B832BA">
              <w:rPr>
                <w:rFonts w:asciiTheme="minorHAnsi" w:hAnsiTheme="minorHAnsi"/>
                <w:color w:val="008080"/>
                <w:sz w:val="22"/>
                <w:szCs w:val="22"/>
              </w:rPr>
              <w:t>&lt;</w:t>
            </w:r>
            <w:r w:rsidRPr="00B832BA">
              <w:rPr>
                <w:rFonts w:asciiTheme="minorHAnsi" w:hAnsiTheme="minorHAnsi"/>
                <w:color w:val="3F7F7F"/>
                <w:sz w:val="22"/>
                <w:szCs w:val="22"/>
              </w:rPr>
              <w:t>persistence</w:t>
            </w:r>
            <w:r w:rsidRPr="00B832BA">
              <w:rPr>
                <w:rFonts w:asciiTheme="minorHAnsi" w:hAnsiTheme="minorHAnsi"/>
                <w:sz w:val="22"/>
                <w:szCs w:val="22"/>
              </w:rPr>
              <w:t xml:space="preserve"> </w:t>
            </w:r>
            <w:r w:rsidRPr="00B832BA">
              <w:rPr>
                <w:rFonts w:asciiTheme="minorHAnsi" w:hAnsiTheme="minorHAnsi"/>
                <w:color w:val="7F007F"/>
                <w:sz w:val="22"/>
                <w:szCs w:val="22"/>
              </w:rPr>
              <w:t>type</w:t>
            </w:r>
            <w:r w:rsidRPr="00B832BA">
              <w:rPr>
                <w:rFonts w:asciiTheme="minorHAnsi" w:hAnsiTheme="minorHAnsi"/>
                <w:color w:val="000000"/>
                <w:sz w:val="22"/>
                <w:szCs w:val="22"/>
              </w:rPr>
              <w:t>=</w:t>
            </w:r>
            <w:r w:rsidRPr="00B832BA">
              <w:rPr>
                <w:rFonts w:asciiTheme="minorHAnsi" w:hAnsiTheme="minorHAnsi"/>
                <w:i/>
                <w:iCs/>
                <w:color w:val="2A00FF"/>
                <w:sz w:val="22"/>
                <w:szCs w:val="22"/>
              </w:rPr>
              <w:t>"property"</w:t>
            </w:r>
            <w:r w:rsidRPr="00B832BA">
              <w:rPr>
                <w:rFonts w:asciiTheme="minorHAnsi" w:hAnsiTheme="minorHAnsi"/>
                <w:color w:val="008080"/>
                <w:sz w:val="22"/>
                <w:szCs w:val="22"/>
              </w:rPr>
              <w:t>/&gt;</w:t>
            </w:r>
          </w:p>
          <w:p w:rsidR="00303F4F" w:rsidRPr="00B832BA" w:rsidRDefault="00303F4F" w:rsidP="00DD427C">
            <w:pPr>
              <w:autoSpaceDE w:val="0"/>
              <w:autoSpaceDN w:val="0"/>
              <w:adjustRightInd w:val="0"/>
              <w:spacing w:before="0" w:line="240" w:lineRule="auto"/>
              <w:rPr>
                <w:rFonts w:asciiTheme="minorHAnsi" w:hAnsiTheme="minorHAnsi"/>
                <w:sz w:val="22"/>
                <w:szCs w:val="22"/>
              </w:rPr>
            </w:pPr>
            <w:r w:rsidRPr="00B832BA">
              <w:rPr>
                <w:rFonts w:asciiTheme="minorHAnsi" w:hAnsiTheme="minorHAnsi"/>
                <w:color w:val="000000"/>
                <w:sz w:val="22"/>
                <w:szCs w:val="22"/>
              </w:rPr>
              <w:t xml:space="preserve">                    </w:t>
            </w:r>
            <w:r w:rsidRPr="00B832BA">
              <w:rPr>
                <w:rFonts w:asciiTheme="minorHAnsi" w:hAnsiTheme="minorHAnsi"/>
                <w:color w:val="008080"/>
                <w:sz w:val="22"/>
                <w:szCs w:val="22"/>
              </w:rPr>
              <w:t>&lt;</w:t>
            </w:r>
            <w:r w:rsidRPr="00B832BA">
              <w:rPr>
                <w:rFonts w:asciiTheme="minorHAnsi" w:hAnsiTheme="minorHAnsi"/>
                <w:color w:val="3F7F7F"/>
                <w:sz w:val="22"/>
                <w:szCs w:val="22"/>
              </w:rPr>
              <w:t>modifiers</w:t>
            </w:r>
            <w:r w:rsidRPr="00B832BA">
              <w:rPr>
                <w:rFonts w:asciiTheme="minorHAnsi" w:hAnsiTheme="minorHAnsi"/>
                <w:sz w:val="22"/>
                <w:szCs w:val="22"/>
              </w:rPr>
              <w:t xml:space="preserve"> </w:t>
            </w:r>
            <w:r w:rsidRPr="00B832BA">
              <w:rPr>
                <w:rFonts w:asciiTheme="minorHAnsi" w:hAnsiTheme="minorHAnsi"/>
                <w:color w:val="7F007F"/>
                <w:sz w:val="22"/>
                <w:szCs w:val="22"/>
              </w:rPr>
              <w:t>read</w:t>
            </w:r>
            <w:r w:rsidRPr="00B832BA">
              <w:rPr>
                <w:rFonts w:asciiTheme="minorHAnsi" w:hAnsiTheme="minorHAnsi"/>
                <w:color w:val="000000"/>
                <w:sz w:val="22"/>
                <w:szCs w:val="22"/>
              </w:rPr>
              <w:t>=</w:t>
            </w:r>
            <w:r w:rsidRPr="00B832BA">
              <w:rPr>
                <w:rFonts w:asciiTheme="minorHAnsi" w:hAnsiTheme="minorHAnsi"/>
                <w:i/>
                <w:iCs/>
                <w:color w:val="2A00FF"/>
                <w:sz w:val="22"/>
                <w:szCs w:val="22"/>
              </w:rPr>
              <w:t>"true"</w:t>
            </w:r>
            <w:r w:rsidRPr="00B832BA">
              <w:rPr>
                <w:rFonts w:asciiTheme="minorHAnsi" w:hAnsiTheme="minorHAnsi"/>
                <w:sz w:val="22"/>
                <w:szCs w:val="22"/>
              </w:rPr>
              <w:t xml:space="preserve"> </w:t>
            </w:r>
            <w:r w:rsidRPr="00B832BA">
              <w:rPr>
                <w:rFonts w:asciiTheme="minorHAnsi" w:hAnsiTheme="minorHAnsi"/>
                <w:color w:val="7F007F"/>
                <w:sz w:val="22"/>
                <w:szCs w:val="22"/>
              </w:rPr>
              <w:t>write</w:t>
            </w:r>
            <w:r w:rsidRPr="00B832BA">
              <w:rPr>
                <w:rFonts w:asciiTheme="minorHAnsi" w:hAnsiTheme="minorHAnsi"/>
                <w:color w:val="000000"/>
                <w:sz w:val="22"/>
                <w:szCs w:val="22"/>
              </w:rPr>
              <w:t>=</w:t>
            </w:r>
            <w:r w:rsidRPr="00B832BA">
              <w:rPr>
                <w:rFonts w:asciiTheme="minorHAnsi" w:hAnsiTheme="minorHAnsi"/>
                <w:i/>
                <w:iCs/>
                <w:color w:val="2A00FF"/>
                <w:sz w:val="22"/>
                <w:szCs w:val="22"/>
              </w:rPr>
              <w:t>"true"</w:t>
            </w:r>
            <w:r w:rsidRPr="00B832BA">
              <w:rPr>
                <w:rFonts w:asciiTheme="minorHAnsi" w:hAnsiTheme="minorHAnsi"/>
                <w:sz w:val="22"/>
                <w:szCs w:val="22"/>
              </w:rPr>
              <w:t xml:space="preserve"> </w:t>
            </w:r>
            <w:r w:rsidRPr="00B832BA">
              <w:rPr>
                <w:rFonts w:asciiTheme="minorHAnsi" w:hAnsiTheme="minorHAnsi"/>
                <w:color w:val="7F007F"/>
                <w:sz w:val="22"/>
                <w:szCs w:val="22"/>
              </w:rPr>
              <w:t>initial</w:t>
            </w:r>
            <w:r w:rsidRPr="00B832BA">
              <w:rPr>
                <w:rFonts w:asciiTheme="minorHAnsi" w:hAnsiTheme="minorHAnsi"/>
                <w:color w:val="000000"/>
                <w:sz w:val="22"/>
                <w:szCs w:val="22"/>
              </w:rPr>
              <w:t>=</w:t>
            </w:r>
            <w:r w:rsidRPr="00B832BA">
              <w:rPr>
                <w:rFonts w:asciiTheme="minorHAnsi" w:hAnsiTheme="minorHAnsi"/>
                <w:i/>
                <w:iCs/>
                <w:color w:val="2A00FF"/>
                <w:sz w:val="22"/>
                <w:szCs w:val="22"/>
              </w:rPr>
              <w:t>"true"</w:t>
            </w:r>
            <w:r w:rsidRPr="00B832BA">
              <w:rPr>
                <w:rFonts w:asciiTheme="minorHAnsi" w:hAnsiTheme="minorHAnsi"/>
                <w:color w:val="008080"/>
                <w:sz w:val="22"/>
                <w:szCs w:val="22"/>
              </w:rPr>
              <w:t>/&gt;</w:t>
            </w:r>
          </w:p>
          <w:p w:rsidR="00303F4F" w:rsidRPr="00B832BA" w:rsidRDefault="00303F4F" w:rsidP="00DD427C">
            <w:pPr>
              <w:autoSpaceDE w:val="0"/>
              <w:autoSpaceDN w:val="0"/>
              <w:adjustRightInd w:val="0"/>
              <w:spacing w:before="0" w:line="240" w:lineRule="auto"/>
              <w:rPr>
                <w:rFonts w:asciiTheme="minorHAnsi" w:hAnsiTheme="minorHAnsi"/>
                <w:sz w:val="22"/>
                <w:szCs w:val="22"/>
              </w:rPr>
            </w:pPr>
            <w:r w:rsidRPr="00B832BA">
              <w:rPr>
                <w:rFonts w:asciiTheme="minorHAnsi" w:hAnsiTheme="minorHAnsi"/>
                <w:color w:val="000000"/>
                <w:sz w:val="22"/>
                <w:szCs w:val="22"/>
              </w:rPr>
              <w:t xml:space="preserve">                    </w:t>
            </w:r>
            <w:r w:rsidRPr="00B832BA">
              <w:rPr>
                <w:rFonts w:asciiTheme="minorHAnsi" w:hAnsiTheme="minorHAnsi"/>
                <w:color w:val="008080"/>
                <w:sz w:val="22"/>
                <w:szCs w:val="22"/>
              </w:rPr>
              <w:t>&lt;</w:t>
            </w:r>
            <w:proofErr w:type="spellStart"/>
            <w:r w:rsidRPr="00B832BA">
              <w:rPr>
                <w:rFonts w:asciiTheme="minorHAnsi" w:hAnsiTheme="minorHAnsi"/>
                <w:color w:val="3F7F7F"/>
                <w:sz w:val="22"/>
                <w:szCs w:val="22"/>
              </w:rPr>
              <w:t>defaultvalue</w:t>
            </w:r>
            <w:proofErr w:type="spellEnd"/>
            <w:r w:rsidRPr="00B832BA">
              <w:rPr>
                <w:rFonts w:asciiTheme="minorHAnsi" w:hAnsiTheme="minorHAnsi"/>
                <w:color w:val="008080"/>
                <w:sz w:val="22"/>
                <w:szCs w:val="22"/>
              </w:rPr>
              <w:t>&gt;</w:t>
            </w:r>
            <w:r w:rsidRPr="00B832BA">
              <w:rPr>
                <w:rFonts w:asciiTheme="minorHAnsi" w:hAnsiTheme="minorHAnsi"/>
                <w:color w:val="000000"/>
                <w:sz w:val="22"/>
                <w:szCs w:val="22"/>
              </w:rPr>
              <w:t>false</w:t>
            </w:r>
            <w:r w:rsidRPr="00B832BA">
              <w:rPr>
                <w:rFonts w:asciiTheme="minorHAnsi" w:hAnsiTheme="minorHAnsi"/>
                <w:color w:val="008080"/>
                <w:sz w:val="22"/>
                <w:szCs w:val="22"/>
              </w:rPr>
              <w:t>&lt;/</w:t>
            </w:r>
            <w:proofErr w:type="spellStart"/>
            <w:r w:rsidRPr="00B832BA">
              <w:rPr>
                <w:rFonts w:asciiTheme="minorHAnsi" w:hAnsiTheme="minorHAnsi"/>
                <w:color w:val="3F7F7F"/>
                <w:sz w:val="22"/>
                <w:szCs w:val="22"/>
              </w:rPr>
              <w:t>defaultvalue</w:t>
            </w:r>
            <w:proofErr w:type="spellEnd"/>
            <w:r w:rsidRPr="00B832BA">
              <w:rPr>
                <w:rFonts w:asciiTheme="minorHAnsi" w:hAnsiTheme="minorHAnsi"/>
                <w:color w:val="008080"/>
                <w:sz w:val="22"/>
                <w:szCs w:val="22"/>
              </w:rPr>
              <w:t>&gt;</w:t>
            </w:r>
          </w:p>
          <w:p w:rsidR="00303F4F" w:rsidRPr="00B832BA" w:rsidRDefault="00303F4F" w:rsidP="00DD427C">
            <w:pPr>
              <w:autoSpaceDE w:val="0"/>
              <w:autoSpaceDN w:val="0"/>
              <w:adjustRightInd w:val="0"/>
              <w:spacing w:before="0" w:line="240" w:lineRule="auto"/>
              <w:rPr>
                <w:rFonts w:asciiTheme="minorHAnsi" w:hAnsiTheme="minorHAnsi"/>
                <w:sz w:val="22"/>
                <w:szCs w:val="22"/>
              </w:rPr>
            </w:pPr>
            <w:r w:rsidRPr="00B832BA">
              <w:rPr>
                <w:rFonts w:asciiTheme="minorHAnsi" w:hAnsiTheme="minorHAnsi"/>
                <w:color w:val="000000"/>
                <w:sz w:val="22"/>
                <w:szCs w:val="22"/>
              </w:rPr>
              <w:t xml:space="preserve">                </w:t>
            </w:r>
            <w:r w:rsidRPr="00B832BA">
              <w:rPr>
                <w:rFonts w:asciiTheme="minorHAnsi" w:hAnsiTheme="minorHAnsi"/>
                <w:color w:val="008080"/>
                <w:sz w:val="22"/>
                <w:szCs w:val="22"/>
              </w:rPr>
              <w:t>&lt;/</w:t>
            </w:r>
            <w:r w:rsidRPr="00B832BA">
              <w:rPr>
                <w:rFonts w:asciiTheme="minorHAnsi" w:hAnsiTheme="minorHAnsi"/>
                <w:color w:val="3F7F7F"/>
                <w:sz w:val="22"/>
                <w:szCs w:val="22"/>
              </w:rPr>
              <w:t>attribute</w:t>
            </w:r>
            <w:r w:rsidRPr="00B832BA">
              <w:rPr>
                <w:rFonts w:asciiTheme="minorHAnsi" w:hAnsiTheme="minorHAnsi"/>
                <w:color w:val="008080"/>
                <w:sz w:val="22"/>
                <w:szCs w:val="22"/>
              </w:rPr>
              <w:t>&gt;</w:t>
            </w:r>
          </w:p>
          <w:p w:rsidR="00303F4F" w:rsidRPr="00B832BA" w:rsidRDefault="00303F4F" w:rsidP="00DD427C">
            <w:pPr>
              <w:autoSpaceDE w:val="0"/>
              <w:autoSpaceDN w:val="0"/>
              <w:adjustRightInd w:val="0"/>
              <w:spacing w:before="0" w:line="240" w:lineRule="auto"/>
              <w:rPr>
                <w:rFonts w:asciiTheme="minorHAnsi" w:hAnsiTheme="minorHAnsi"/>
                <w:sz w:val="22"/>
                <w:szCs w:val="22"/>
              </w:rPr>
            </w:pPr>
            <w:r w:rsidRPr="00B832BA">
              <w:rPr>
                <w:rFonts w:asciiTheme="minorHAnsi" w:hAnsiTheme="minorHAnsi"/>
                <w:color w:val="000000"/>
                <w:sz w:val="22"/>
                <w:szCs w:val="22"/>
              </w:rPr>
              <w:t xml:space="preserve">            </w:t>
            </w:r>
            <w:r w:rsidRPr="00B832BA">
              <w:rPr>
                <w:rFonts w:asciiTheme="minorHAnsi" w:hAnsiTheme="minorHAnsi"/>
                <w:color w:val="008080"/>
                <w:sz w:val="22"/>
                <w:szCs w:val="22"/>
              </w:rPr>
              <w:t>&lt;/</w:t>
            </w:r>
            <w:r w:rsidRPr="00B832BA">
              <w:rPr>
                <w:rFonts w:asciiTheme="minorHAnsi" w:hAnsiTheme="minorHAnsi"/>
                <w:color w:val="3F7F7F"/>
                <w:sz w:val="22"/>
                <w:szCs w:val="22"/>
              </w:rPr>
              <w:t>attributes</w:t>
            </w:r>
            <w:r w:rsidRPr="00B832BA">
              <w:rPr>
                <w:rFonts w:asciiTheme="minorHAnsi" w:hAnsiTheme="minorHAnsi"/>
                <w:color w:val="008080"/>
                <w:sz w:val="22"/>
                <w:szCs w:val="22"/>
              </w:rPr>
              <w:t>&gt;</w:t>
            </w:r>
          </w:p>
          <w:p w:rsidR="00303F4F" w:rsidRPr="00B832BA" w:rsidRDefault="00303F4F" w:rsidP="00DD427C">
            <w:pPr>
              <w:autoSpaceDE w:val="0"/>
              <w:autoSpaceDN w:val="0"/>
              <w:adjustRightInd w:val="0"/>
              <w:spacing w:before="0" w:line="240" w:lineRule="auto"/>
              <w:rPr>
                <w:rFonts w:asciiTheme="minorHAnsi" w:hAnsiTheme="minorHAnsi"/>
                <w:color w:val="008080"/>
                <w:sz w:val="22"/>
                <w:szCs w:val="22"/>
              </w:rPr>
            </w:pPr>
            <w:r w:rsidRPr="00B832BA">
              <w:rPr>
                <w:rFonts w:asciiTheme="minorHAnsi" w:hAnsiTheme="minorHAnsi"/>
                <w:color w:val="000000"/>
                <w:sz w:val="22"/>
                <w:szCs w:val="22"/>
              </w:rPr>
              <w:t xml:space="preserve">        </w:t>
            </w:r>
            <w:r w:rsidRPr="00B832BA">
              <w:rPr>
                <w:rFonts w:asciiTheme="minorHAnsi" w:hAnsiTheme="minorHAnsi"/>
                <w:color w:val="008080"/>
                <w:sz w:val="22"/>
                <w:szCs w:val="22"/>
              </w:rPr>
              <w:t>&lt;/</w:t>
            </w:r>
            <w:proofErr w:type="spellStart"/>
            <w:r w:rsidRPr="00B832BA">
              <w:rPr>
                <w:rFonts w:asciiTheme="minorHAnsi" w:hAnsiTheme="minorHAnsi"/>
                <w:color w:val="3F7F7F"/>
                <w:sz w:val="22"/>
                <w:szCs w:val="22"/>
              </w:rPr>
              <w:t>itemtype</w:t>
            </w:r>
            <w:proofErr w:type="spellEnd"/>
            <w:r w:rsidRPr="00B832BA">
              <w:rPr>
                <w:rFonts w:asciiTheme="minorHAnsi" w:hAnsiTheme="minorHAnsi"/>
                <w:color w:val="008080"/>
                <w:sz w:val="22"/>
                <w:szCs w:val="22"/>
              </w:rPr>
              <w:t>&gt;</w:t>
            </w:r>
          </w:p>
          <w:p w:rsidR="00303F4F" w:rsidRPr="00B832BA" w:rsidRDefault="00303F4F" w:rsidP="00DD427C">
            <w:pPr>
              <w:autoSpaceDE w:val="0"/>
              <w:autoSpaceDN w:val="0"/>
              <w:adjustRightInd w:val="0"/>
              <w:spacing w:before="0" w:line="240" w:lineRule="auto"/>
              <w:rPr>
                <w:rFonts w:asciiTheme="minorHAnsi" w:hAnsiTheme="minorHAnsi"/>
                <w:sz w:val="22"/>
                <w:szCs w:val="22"/>
              </w:rPr>
            </w:pPr>
          </w:p>
          <w:p w:rsidR="00303F4F" w:rsidRPr="00B832BA" w:rsidRDefault="00303F4F" w:rsidP="00DD427C">
            <w:pPr>
              <w:autoSpaceDE w:val="0"/>
              <w:autoSpaceDN w:val="0"/>
              <w:adjustRightInd w:val="0"/>
              <w:spacing w:before="0" w:line="240" w:lineRule="auto"/>
              <w:rPr>
                <w:rFonts w:asciiTheme="minorHAnsi" w:hAnsiTheme="minorHAnsi"/>
                <w:sz w:val="22"/>
                <w:szCs w:val="22"/>
              </w:rPr>
            </w:pPr>
            <w:r w:rsidRPr="00B832BA">
              <w:rPr>
                <w:rFonts w:asciiTheme="minorHAnsi" w:hAnsiTheme="minorHAnsi"/>
                <w:color w:val="000000"/>
                <w:sz w:val="22"/>
                <w:szCs w:val="22"/>
              </w:rPr>
              <w:lastRenderedPageBreak/>
              <w:t xml:space="preserve">        </w:t>
            </w:r>
            <w:r w:rsidRPr="00B832BA">
              <w:rPr>
                <w:rFonts w:asciiTheme="minorHAnsi" w:hAnsiTheme="minorHAnsi"/>
                <w:color w:val="008080"/>
                <w:sz w:val="22"/>
                <w:szCs w:val="22"/>
              </w:rPr>
              <w:t>&lt;</w:t>
            </w:r>
            <w:proofErr w:type="spellStart"/>
            <w:r w:rsidRPr="00B832BA">
              <w:rPr>
                <w:rFonts w:asciiTheme="minorHAnsi" w:hAnsiTheme="minorHAnsi"/>
                <w:color w:val="3F7F7F"/>
                <w:sz w:val="22"/>
                <w:szCs w:val="22"/>
              </w:rPr>
              <w:t>itemtype</w:t>
            </w:r>
            <w:proofErr w:type="spellEnd"/>
            <w:r w:rsidRPr="00B832BA">
              <w:rPr>
                <w:rFonts w:asciiTheme="minorHAnsi" w:hAnsiTheme="minorHAnsi"/>
                <w:sz w:val="22"/>
                <w:szCs w:val="22"/>
              </w:rPr>
              <w:t xml:space="preserve"> </w:t>
            </w:r>
            <w:r w:rsidRPr="00B832BA">
              <w:rPr>
                <w:rFonts w:asciiTheme="minorHAnsi" w:hAnsiTheme="minorHAnsi"/>
                <w:color w:val="7F007F"/>
                <w:sz w:val="22"/>
                <w:szCs w:val="22"/>
              </w:rPr>
              <w:t>code</w:t>
            </w:r>
            <w:r w:rsidRPr="00B832BA">
              <w:rPr>
                <w:rFonts w:asciiTheme="minorHAnsi" w:hAnsiTheme="minorHAnsi"/>
                <w:color w:val="000000"/>
                <w:sz w:val="22"/>
                <w:szCs w:val="22"/>
              </w:rPr>
              <w:t>=</w:t>
            </w:r>
            <w:r w:rsidRPr="00B832BA">
              <w:rPr>
                <w:rFonts w:asciiTheme="minorHAnsi" w:hAnsiTheme="minorHAnsi"/>
                <w:i/>
                <w:iCs/>
                <w:color w:val="2A00FF"/>
                <w:sz w:val="22"/>
                <w:szCs w:val="22"/>
              </w:rPr>
              <w:t>"</w:t>
            </w:r>
            <w:proofErr w:type="spellStart"/>
            <w:r w:rsidRPr="00B832BA">
              <w:rPr>
                <w:rFonts w:asciiTheme="minorHAnsi" w:hAnsiTheme="minorHAnsi"/>
                <w:i/>
                <w:iCs/>
                <w:color w:val="2A00FF"/>
                <w:sz w:val="22"/>
                <w:szCs w:val="22"/>
              </w:rPr>
              <w:t>CartShare</w:t>
            </w:r>
            <w:proofErr w:type="spellEnd"/>
            <w:r w:rsidRPr="00B832BA">
              <w:rPr>
                <w:rFonts w:asciiTheme="minorHAnsi" w:hAnsiTheme="minorHAnsi"/>
                <w:i/>
                <w:iCs/>
                <w:color w:val="2A00FF"/>
                <w:sz w:val="22"/>
                <w:szCs w:val="22"/>
              </w:rPr>
              <w:t>"</w:t>
            </w:r>
            <w:r w:rsidRPr="00B832BA">
              <w:rPr>
                <w:rFonts w:asciiTheme="minorHAnsi" w:hAnsiTheme="minorHAnsi"/>
                <w:sz w:val="22"/>
                <w:szCs w:val="22"/>
              </w:rPr>
              <w:t xml:space="preserve"> </w:t>
            </w:r>
            <w:r w:rsidRPr="00B832BA">
              <w:rPr>
                <w:rFonts w:asciiTheme="minorHAnsi" w:hAnsiTheme="minorHAnsi"/>
                <w:color w:val="7F007F"/>
                <w:sz w:val="22"/>
                <w:szCs w:val="22"/>
              </w:rPr>
              <w:t>generate</w:t>
            </w:r>
            <w:r w:rsidRPr="00B832BA">
              <w:rPr>
                <w:rFonts w:asciiTheme="minorHAnsi" w:hAnsiTheme="minorHAnsi"/>
                <w:color w:val="000000"/>
                <w:sz w:val="22"/>
                <w:szCs w:val="22"/>
              </w:rPr>
              <w:t>=</w:t>
            </w:r>
            <w:r w:rsidRPr="00B832BA">
              <w:rPr>
                <w:rFonts w:asciiTheme="minorHAnsi" w:hAnsiTheme="minorHAnsi"/>
                <w:i/>
                <w:iCs/>
                <w:color w:val="2A00FF"/>
                <w:sz w:val="22"/>
                <w:szCs w:val="22"/>
              </w:rPr>
              <w:t>"true"</w:t>
            </w:r>
            <w:r w:rsidRPr="00B832BA">
              <w:rPr>
                <w:rFonts w:asciiTheme="minorHAnsi" w:hAnsiTheme="minorHAnsi"/>
                <w:sz w:val="22"/>
                <w:szCs w:val="22"/>
              </w:rPr>
              <w:t xml:space="preserve"> </w:t>
            </w:r>
            <w:proofErr w:type="spellStart"/>
            <w:r w:rsidRPr="00B832BA">
              <w:rPr>
                <w:rFonts w:asciiTheme="minorHAnsi" w:hAnsiTheme="minorHAnsi"/>
                <w:color w:val="7F007F"/>
                <w:sz w:val="22"/>
                <w:szCs w:val="22"/>
              </w:rPr>
              <w:t>autocreate</w:t>
            </w:r>
            <w:proofErr w:type="spellEnd"/>
            <w:r w:rsidRPr="00B832BA">
              <w:rPr>
                <w:rFonts w:asciiTheme="minorHAnsi" w:hAnsiTheme="minorHAnsi"/>
                <w:color w:val="000000"/>
                <w:sz w:val="22"/>
                <w:szCs w:val="22"/>
              </w:rPr>
              <w:t>=</w:t>
            </w:r>
            <w:r w:rsidRPr="00B832BA">
              <w:rPr>
                <w:rFonts w:asciiTheme="minorHAnsi" w:hAnsiTheme="minorHAnsi"/>
                <w:i/>
                <w:iCs/>
                <w:color w:val="2A00FF"/>
                <w:sz w:val="22"/>
                <w:szCs w:val="22"/>
              </w:rPr>
              <w:t>"true"</w:t>
            </w:r>
            <w:r w:rsidRPr="00B832BA">
              <w:rPr>
                <w:rFonts w:asciiTheme="minorHAnsi" w:hAnsiTheme="minorHAnsi"/>
                <w:color w:val="008080"/>
                <w:sz w:val="22"/>
                <w:szCs w:val="22"/>
              </w:rPr>
              <w:t>&gt;</w:t>
            </w:r>
          </w:p>
          <w:p w:rsidR="00303F4F" w:rsidRPr="00B832BA" w:rsidRDefault="00303F4F" w:rsidP="00DD427C">
            <w:pPr>
              <w:autoSpaceDE w:val="0"/>
              <w:autoSpaceDN w:val="0"/>
              <w:adjustRightInd w:val="0"/>
              <w:spacing w:before="0" w:line="240" w:lineRule="auto"/>
              <w:rPr>
                <w:rFonts w:asciiTheme="minorHAnsi" w:hAnsiTheme="minorHAnsi"/>
                <w:sz w:val="22"/>
                <w:szCs w:val="22"/>
              </w:rPr>
            </w:pPr>
            <w:r w:rsidRPr="00B832BA">
              <w:rPr>
                <w:rFonts w:asciiTheme="minorHAnsi" w:hAnsiTheme="minorHAnsi"/>
                <w:color w:val="000000"/>
                <w:sz w:val="22"/>
                <w:szCs w:val="22"/>
              </w:rPr>
              <w:tab/>
            </w:r>
            <w:r w:rsidRPr="00B832BA">
              <w:rPr>
                <w:rFonts w:asciiTheme="minorHAnsi" w:hAnsiTheme="minorHAnsi"/>
                <w:color w:val="3F5FBF"/>
                <w:sz w:val="22"/>
                <w:szCs w:val="22"/>
              </w:rPr>
              <w:t>&lt;!--</w:t>
            </w:r>
            <w:r w:rsidRPr="00B832BA">
              <w:rPr>
                <w:rFonts w:asciiTheme="minorHAnsi" w:hAnsiTheme="minorHAnsi"/>
                <w:color w:val="3F5FBF"/>
                <w:sz w:val="22"/>
                <w:szCs w:val="22"/>
                <w:u w:val="single"/>
              </w:rPr>
              <w:t>Deepali</w:t>
            </w:r>
            <w:r w:rsidRPr="00B832BA">
              <w:rPr>
                <w:rFonts w:asciiTheme="minorHAnsi" w:hAnsiTheme="minorHAnsi"/>
                <w:color w:val="3F5FBF"/>
                <w:sz w:val="22"/>
                <w:szCs w:val="22"/>
              </w:rPr>
              <w:t>: added for 5.7.0.0 migration --&gt;</w:t>
            </w:r>
          </w:p>
          <w:p w:rsidR="00303F4F" w:rsidRPr="00B832BA" w:rsidRDefault="00303F4F" w:rsidP="00DD427C">
            <w:pPr>
              <w:autoSpaceDE w:val="0"/>
              <w:autoSpaceDN w:val="0"/>
              <w:adjustRightInd w:val="0"/>
              <w:spacing w:before="0" w:line="240" w:lineRule="auto"/>
              <w:rPr>
                <w:rFonts w:asciiTheme="minorHAnsi" w:hAnsiTheme="minorHAnsi"/>
                <w:sz w:val="22"/>
                <w:szCs w:val="22"/>
              </w:rPr>
            </w:pPr>
            <w:r w:rsidRPr="00B832BA">
              <w:rPr>
                <w:rFonts w:asciiTheme="minorHAnsi" w:hAnsiTheme="minorHAnsi"/>
                <w:color w:val="000000"/>
                <w:sz w:val="22"/>
                <w:szCs w:val="22"/>
              </w:rPr>
              <w:t xml:space="preserve">         </w:t>
            </w:r>
            <w:r w:rsidRPr="00B832BA">
              <w:rPr>
                <w:rFonts w:asciiTheme="minorHAnsi" w:hAnsiTheme="minorHAnsi"/>
                <w:color w:val="000000"/>
                <w:sz w:val="22"/>
                <w:szCs w:val="22"/>
              </w:rPr>
              <w:tab/>
            </w:r>
            <w:r w:rsidRPr="00B832BA">
              <w:rPr>
                <w:rFonts w:asciiTheme="minorHAnsi" w:hAnsiTheme="minorHAnsi"/>
                <w:color w:val="008080"/>
                <w:sz w:val="22"/>
                <w:szCs w:val="22"/>
              </w:rPr>
              <w:t>&lt;</w:t>
            </w:r>
            <w:r w:rsidRPr="00B832BA">
              <w:rPr>
                <w:rFonts w:asciiTheme="minorHAnsi" w:hAnsiTheme="minorHAnsi"/>
                <w:color w:val="3F7F7F"/>
                <w:sz w:val="22"/>
                <w:szCs w:val="22"/>
              </w:rPr>
              <w:t>deployment</w:t>
            </w:r>
            <w:r w:rsidRPr="00B832BA">
              <w:rPr>
                <w:rFonts w:asciiTheme="minorHAnsi" w:hAnsiTheme="minorHAnsi"/>
                <w:sz w:val="22"/>
                <w:szCs w:val="22"/>
              </w:rPr>
              <w:t xml:space="preserve"> </w:t>
            </w:r>
            <w:r w:rsidRPr="00B832BA">
              <w:rPr>
                <w:rFonts w:asciiTheme="minorHAnsi" w:hAnsiTheme="minorHAnsi"/>
                <w:color w:val="7F007F"/>
                <w:sz w:val="22"/>
                <w:szCs w:val="22"/>
              </w:rPr>
              <w:t>table</w:t>
            </w:r>
            <w:r w:rsidRPr="00B832BA">
              <w:rPr>
                <w:rFonts w:asciiTheme="minorHAnsi" w:hAnsiTheme="minorHAnsi"/>
                <w:color w:val="000000"/>
                <w:sz w:val="22"/>
                <w:szCs w:val="22"/>
              </w:rPr>
              <w:t>=</w:t>
            </w:r>
            <w:r w:rsidRPr="00B832BA">
              <w:rPr>
                <w:rFonts w:asciiTheme="minorHAnsi" w:hAnsiTheme="minorHAnsi"/>
                <w:i/>
                <w:iCs/>
                <w:color w:val="2A00FF"/>
                <w:sz w:val="22"/>
                <w:szCs w:val="22"/>
              </w:rPr>
              <w:t>"</w:t>
            </w:r>
            <w:proofErr w:type="spellStart"/>
            <w:r w:rsidRPr="00B832BA">
              <w:rPr>
                <w:rFonts w:asciiTheme="minorHAnsi" w:hAnsiTheme="minorHAnsi"/>
                <w:i/>
                <w:iCs/>
                <w:color w:val="2A00FF"/>
                <w:sz w:val="22"/>
                <w:szCs w:val="22"/>
              </w:rPr>
              <w:t>CartShare_deployment</w:t>
            </w:r>
            <w:proofErr w:type="spellEnd"/>
            <w:r w:rsidRPr="00B832BA">
              <w:rPr>
                <w:rFonts w:asciiTheme="minorHAnsi" w:hAnsiTheme="minorHAnsi"/>
                <w:i/>
                <w:iCs/>
                <w:color w:val="2A00FF"/>
                <w:sz w:val="22"/>
                <w:szCs w:val="22"/>
              </w:rPr>
              <w:t>"</w:t>
            </w:r>
            <w:r w:rsidRPr="00B832BA">
              <w:rPr>
                <w:rFonts w:asciiTheme="minorHAnsi" w:hAnsiTheme="minorHAnsi"/>
                <w:sz w:val="22"/>
                <w:szCs w:val="22"/>
              </w:rPr>
              <w:t xml:space="preserve"> </w:t>
            </w:r>
            <w:proofErr w:type="spellStart"/>
            <w:r w:rsidRPr="00B832BA">
              <w:rPr>
                <w:rFonts w:asciiTheme="minorHAnsi" w:hAnsiTheme="minorHAnsi"/>
                <w:color w:val="7F007F"/>
                <w:sz w:val="22"/>
                <w:szCs w:val="22"/>
              </w:rPr>
              <w:t>typecode</w:t>
            </w:r>
            <w:proofErr w:type="spellEnd"/>
            <w:r w:rsidRPr="00B832BA">
              <w:rPr>
                <w:rFonts w:asciiTheme="minorHAnsi" w:hAnsiTheme="minorHAnsi"/>
                <w:color w:val="000000"/>
                <w:sz w:val="22"/>
                <w:szCs w:val="22"/>
              </w:rPr>
              <w:t>=</w:t>
            </w:r>
            <w:r w:rsidRPr="00B832BA">
              <w:rPr>
                <w:rFonts w:asciiTheme="minorHAnsi" w:hAnsiTheme="minorHAnsi"/>
                <w:i/>
                <w:iCs/>
                <w:color w:val="2A00FF"/>
                <w:sz w:val="22"/>
                <w:szCs w:val="22"/>
              </w:rPr>
              <w:t>"32603"</w:t>
            </w:r>
            <w:r w:rsidRPr="00B832BA">
              <w:rPr>
                <w:rFonts w:asciiTheme="minorHAnsi" w:hAnsiTheme="minorHAnsi"/>
                <w:color w:val="008080"/>
                <w:sz w:val="22"/>
                <w:szCs w:val="22"/>
              </w:rPr>
              <w:t>/&gt;</w:t>
            </w:r>
          </w:p>
          <w:p w:rsidR="00303F4F" w:rsidRPr="00B832BA" w:rsidRDefault="00303F4F" w:rsidP="00DD427C">
            <w:pPr>
              <w:autoSpaceDE w:val="0"/>
              <w:autoSpaceDN w:val="0"/>
              <w:adjustRightInd w:val="0"/>
              <w:spacing w:before="0" w:line="240" w:lineRule="auto"/>
              <w:rPr>
                <w:rFonts w:asciiTheme="minorHAnsi" w:hAnsiTheme="minorHAnsi"/>
                <w:sz w:val="22"/>
                <w:szCs w:val="22"/>
              </w:rPr>
            </w:pPr>
            <w:r w:rsidRPr="00B832BA">
              <w:rPr>
                <w:rFonts w:asciiTheme="minorHAnsi" w:hAnsiTheme="minorHAnsi"/>
                <w:color w:val="000000"/>
                <w:sz w:val="22"/>
                <w:szCs w:val="22"/>
              </w:rPr>
              <w:t xml:space="preserve">         </w:t>
            </w:r>
            <w:r w:rsidRPr="00B832BA">
              <w:rPr>
                <w:rFonts w:asciiTheme="minorHAnsi" w:hAnsiTheme="minorHAnsi"/>
                <w:color w:val="000000"/>
                <w:sz w:val="22"/>
                <w:szCs w:val="22"/>
              </w:rPr>
              <w:tab/>
            </w:r>
            <w:r w:rsidRPr="00B832BA">
              <w:rPr>
                <w:rFonts w:asciiTheme="minorHAnsi" w:hAnsiTheme="minorHAnsi"/>
                <w:color w:val="3F5FBF"/>
                <w:sz w:val="22"/>
                <w:szCs w:val="22"/>
              </w:rPr>
              <w:t>&lt;!-- ends --&gt;</w:t>
            </w:r>
          </w:p>
          <w:p w:rsidR="00303F4F" w:rsidRPr="00B832BA" w:rsidRDefault="00303F4F" w:rsidP="00DD427C">
            <w:pPr>
              <w:rPr>
                <w:rFonts w:asciiTheme="minorHAnsi" w:eastAsia="Times New Roman" w:hAnsiTheme="minorHAnsi"/>
                <w:color w:val="FF0000"/>
                <w:sz w:val="22"/>
                <w:szCs w:val="22"/>
              </w:rPr>
            </w:pPr>
            <w:r w:rsidRPr="00B832BA">
              <w:rPr>
                <w:rFonts w:asciiTheme="minorHAnsi" w:hAnsiTheme="minorHAnsi"/>
                <w:color w:val="008080"/>
                <w:sz w:val="22"/>
                <w:szCs w:val="22"/>
              </w:rPr>
              <w:t xml:space="preserve">       &lt;/</w:t>
            </w:r>
            <w:proofErr w:type="spellStart"/>
            <w:r w:rsidRPr="00B832BA">
              <w:rPr>
                <w:rFonts w:asciiTheme="minorHAnsi" w:hAnsiTheme="minorHAnsi"/>
                <w:color w:val="3F7F7F"/>
                <w:sz w:val="22"/>
                <w:szCs w:val="22"/>
              </w:rPr>
              <w:t>itemtype</w:t>
            </w:r>
            <w:proofErr w:type="spellEnd"/>
            <w:r w:rsidRPr="00B832BA">
              <w:rPr>
                <w:rFonts w:asciiTheme="minorHAnsi" w:hAnsiTheme="minorHAnsi"/>
                <w:color w:val="3F7F7F"/>
                <w:sz w:val="22"/>
                <w:szCs w:val="22"/>
              </w:rPr>
              <w:t>&gt;</w:t>
            </w:r>
          </w:p>
        </w:tc>
      </w:tr>
    </w:tbl>
    <w:p w:rsidR="00303F4F" w:rsidRPr="00B832BA" w:rsidRDefault="00303F4F" w:rsidP="00403A90">
      <w:pPr>
        <w:pStyle w:val="IS-Bodytext"/>
        <w:numPr>
          <w:ilvl w:val="0"/>
          <w:numId w:val="33"/>
        </w:numPr>
        <w:ind w:hanging="270"/>
        <w:rPr>
          <w:rFonts w:asciiTheme="minorHAnsi" w:hAnsiTheme="minorHAnsi"/>
          <w:b/>
          <w:sz w:val="22"/>
          <w:szCs w:val="22"/>
          <w:lang w:val="en-US"/>
        </w:rPr>
      </w:pPr>
      <w:r w:rsidRPr="00B832BA">
        <w:rPr>
          <w:rFonts w:asciiTheme="minorHAnsi" w:hAnsiTheme="minorHAnsi"/>
          <w:sz w:val="22"/>
          <w:szCs w:val="22"/>
          <w:lang w:val="en-US"/>
        </w:rPr>
        <w:lastRenderedPageBreak/>
        <w:t>Now again build the server :</w:t>
      </w:r>
      <w:r w:rsidRPr="00B832BA">
        <w:rPr>
          <w:rFonts w:asciiTheme="minorHAnsi" w:hAnsiTheme="minorHAnsi"/>
          <w:b/>
          <w:sz w:val="22"/>
          <w:szCs w:val="22"/>
          <w:lang w:val="en-US"/>
        </w:rPr>
        <w:t xml:space="preserve"> ant clean all</w:t>
      </w:r>
    </w:p>
    <w:p w:rsidR="00303F4F" w:rsidRPr="00857A66" w:rsidRDefault="00303F4F" w:rsidP="00857A66">
      <w:pPr>
        <w:ind w:left="720"/>
        <w:rPr>
          <w:rFonts w:asciiTheme="minorHAnsi" w:hAnsiTheme="minorHAnsi"/>
          <w:b/>
          <w:bCs/>
          <w:iCs/>
          <w:color w:val="009BCC" w:themeColor="text2"/>
          <w:sz w:val="22"/>
          <w:szCs w:val="22"/>
          <w:u w:val="single"/>
          <w:lang w:val="en-US"/>
        </w:rPr>
      </w:pPr>
      <w:bookmarkStart w:id="47" w:name="_Toc437263114"/>
      <w:bookmarkStart w:id="48" w:name="_Toc437271630"/>
      <w:bookmarkStart w:id="49" w:name="_Toc437347692"/>
      <w:bookmarkStart w:id="50" w:name="_Toc437349555"/>
      <w:bookmarkStart w:id="51" w:name="_Toc437354610"/>
      <w:bookmarkStart w:id="52" w:name="_Toc437426877"/>
      <w:bookmarkStart w:id="53" w:name="_Toc437437088"/>
      <w:bookmarkStart w:id="54" w:name="_Toc437443614"/>
      <w:bookmarkStart w:id="55" w:name="_Toc437449655"/>
      <w:bookmarkStart w:id="56" w:name="_Toc437449697"/>
      <w:bookmarkStart w:id="57" w:name="_Toc437519793"/>
      <w:r w:rsidRPr="00857A66">
        <w:rPr>
          <w:rFonts w:asciiTheme="minorHAnsi" w:hAnsiTheme="minorHAnsi"/>
          <w:b/>
          <w:bCs/>
          <w:iCs/>
          <w:color w:val="009BCC" w:themeColor="text2"/>
          <w:sz w:val="22"/>
          <w:szCs w:val="22"/>
          <w:u w:val="single"/>
          <w:lang w:val="en-US"/>
        </w:rPr>
        <w:t xml:space="preserve">Populating </w:t>
      </w:r>
      <w:proofErr w:type="spellStart"/>
      <w:r w:rsidRPr="00857A66">
        <w:rPr>
          <w:rFonts w:asciiTheme="minorHAnsi" w:hAnsiTheme="minorHAnsi"/>
          <w:b/>
          <w:bCs/>
          <w:iCs/>
          <w:color w:val="009BCC" w:themeColor="text2"/>
          <w:sz w:val="22"/>
          <w:szCs w:val="22"/>
          <w:u w:val="single"/>
          <w:lang w:val="en-US"/>
        </w:rPr>
        <w:t>MultiCarts</w:t>
      </w:r>
      <w:proofErr w:type="spellEnd"/>
      <w:r w:rsidRPr="00857A66">
        <w:rPr>
          <w:rFonts w:asciiTheme="minorHAnsi" w:hAnsiTheme="minorHAnsi"/>
          <w:b/>
          <w:bCs/>
          <w:iCs/>
          <w:color w:val="009BCC" w:themeColor="text2"/>
          <w:sz w:val="22"/>
          <w:szCs w:val="22"/>
          <w:u w:val="single"/>
          <w:lang w:val="en-US"/>
        </w:rPr>
        <w:t xml:space="preserve"> link in My Account left hand navigation:</w:t>
      </w:r>
      <w:bookmarkEnd w:id="47"/>
      <w:bookmarkEnd w:id="48"/>
      <w:bookmarkEnd w:id="49"/>
      <w:bookmarkEnd w:id="50"/>
      <w:bookmarkEnd w:id="51"/>
      <w:bookmarkEnd w:id="52"/>
      <w:bookmarkEnd w:id="53"/>
      <w:bookmarkEnd w:id="54"/>
      <w:bookmarkEnd w:id="55"/>
      <w:bookmarkEnd w:id="56"/>
      <w:bookmarkEnd w:id="57"/>
      <w:r w:rsidRPr="00857A66">
        <w:rPr>
          <w:rFonts w:asciiTheme="minorHAnsi" w:hAnsiTheme="minorHAnsi"/>
          <w:b/>
          <w:bCs/>
          <w:iCs/>
          <w:color w:val="009BCC" w:themeColor="text2"/>
          <w:sz w:val="22"/>
          <w:szCs w:val="22"/>
          <w:u w:val="single"/>
          <w:lang w:val="en-US"/>
        </w:rPr>
        <w:t xml:space="preserve"> </w:t>
      </w:r>
    </w:p>
    <w:p w:rsidR="00303F4F" w:rsidRPr="00B832BA" w:rsidRDefault="00303F4F" w:rsidP="00303F4F">
      <w:pPr>
        <w:rPr>
          <w:rFonts w:asciiTheme="minorHAnsi" w:hAnsiTheme="minorHAnsi"/>
          <w:b/>
          <w:sz w:val="22"/>
          <w:szCs w:val="22"/>
          <w:u w:val="single"/>
        </w:rPr>
      </w:pPr>
    </w:p>
    <w:p w:rsidR="00303F4F" w:rsidRPr="00B832BA" w:rsidRDefault="00303F4F" w:rsidP="00403A90">
      <w:pPr>
        <w:pStyle w:val="ListParagraph"/>
        <w:numPr>
          <w:ilvl w:val="0"/>
          <w:numId w:val="35"/>
        </w:numPr>
        <w:tabs>
          <w:tab w:val="left" w:pos="5670"/>
        </w:tabs>
        <w:spacing w:after="0" w:line="240" w:lineRule="auto"/>
        <w:ind w:hanging="270"/>
        <w:contextualSpacing/>
        <w:rPr>
          <w:rFonts w:asciiTheme="minorHAnsi" w:hAnsiTheme="minorHAnsi" w:cs="Arial"/>
        </w:rPr>
      </w:pPr>
      <w:r w:rsidRPr="00B832BA">
        <w:rPr>
          <w:rFonts w:asciiTheme="minorHAnsi" w:hAnsiTheme="minorHAnsi" w:cs="Arial"/>
        </w:rPr>
        <w:t>Add following at end in  \hybris\bin\custom\b2bassets\b2bassetsinitialdata\resources\b2bassetsinitialdata\import\sampledata\contentCatalogs\powertoolsContentCatalog\</w:t>
      </w:r>
      <w:r w:rsidRPr="00B832BA">
        <w:rPr>
          <w:rFonts w:asciiTheme="minorHAnsi" w:hAnsiTheme="minorHAnsi" w:cs="Arial"/>
          <w:b/>
        </w:rPr>
        <w:t>cms-content.impex</w:t>
      </w:r>
    </w:p>
    <w:p w:rsidR="00303F4F" w:rsidRPr="00B832BA" w:rsidRDefault="00303F4F" w:rsidP="00303F4F">
      <w:pPr>
        <w:pStyle w:val="ListParagraph"/>
        <w:spacing w:after="0" w:line="240" w:lineRule="auto"/>
        <w:contextualSpacing/>
        <w:rPr>
          <w:rFonts w:asciiTheme="minorHAnsi" w:hAnsiTheme="minorHAnsi" w:cs="Arial"/>
        </w:rPr>
      </w:pPr>
    </w:p>
    <w:tbl>
      <w:tblPr>
        <w:tblStyle w:val="TableGrid"/>
        <w:tblW w:w="0" w:type="auto"/>
        <w:tblInd w:w="828" w:type="dxa"/>
        <w:tblLook w:val="04A0"/>
      </w:tblPr>
      <w:tblGrid>
        <w:gridCol w:w="9569"/>
      </w:tblGrid>
      <w:tr w:rsidR="00303F4F" w:rsidRPr="00B832BA" w:rsidTr="00D83B84">
        <w:tc>
          <w:tcPr>
            <w:tcW w:w="9569" w:type="dxa"/>
          </w:tcPr>
          <w:p w:rsidR="00303F4F" w:rsidRPr="00B832BA" w:rsidRDefault="00303F4F" w:rsidP="00DD427C">
            <w:pPr>
              <w:rPr>
                <w:rFonts w:asciiTheme="minorHAnsi" w:hAnsiTheme="minorHAnsi"/>
                <w:sz w:val="22"/>
                <w:szCs w:val="22"/>
              </w:rPr>
            </w:pPr>
            <w:r w:rsidRPr="00B832BA">
              <w:rPr>
                <w:rFonts w:asciiTheme="minorHAnsi" w:hAnsiTheme="minorHAnsi"/>
                <w:sz w:val="22"/>
                <w:szCs w:val="22"/>
              </w:rPr>
              <w:t># CMS Link Component</w:t>
            </w:r>
          </w:p>
          <w:p w:rsidR="00303F4F" w:rsidRPr="00B832BA" w:rsidRDefault="00303F4F" w:rsidP="00DD427C">
            <w:pPr>
              <w:rPr>
                <w:rFonts w:asciiTheme="minorHAnsi" w:hAnsiTheme="minorHAnsi"/>
                <w:sz w:val="22"/>
                <w:szCs w:val="22"/>
              </w:rPr>
            </w:pPr>
            <w:r w:rsidRPr="00B832BA">
              <w:rPr>
                <w:rFonts w:asciiTheme="minorHAnsi" w:hAnsiTheme="minorHAnsi"/>
                <w:sz w:val="22"/>
                <w:szCs w:val="22"/>
              </w:rPr>
              <w:t>INSERT_UPDATE CMSLinkComponent;$contentCV[unique=true];uid[unique=true];name;url;&amp;linkRef;&amp;componentRef;target(code)[default='sameWindow'];$category;$product;</w:t>
            </w:r>
          </w:p>
          <w:p w:rsidR="00303F4F" w:rsidRPr="00B832BA" w:rsidRDefault="00303F4F" w:rsidP="00DD427C">
            <w:pPr>
              <w:rPr>
                <w:rFonts w:asciiTheme="minorHAnsi" w:hAnsiTheme="minorHAnsi"/>
                <w:sz w:val="22"/>
                <w:szCs w:val="22"/>
              </w:rPr>
            </w:pPr>
            <w:r w:rsidRPr="00B832BA">
              <w:rPr>
                <w:rFonts w:asciiTheme="minorHAnsi" w:hAnsiTheme="minorHAnsi"/>
                <w:sz w:val="22"/>
                <w:szCs w:val="22"/>
              </w:rPr>
              <w:t>;;</w:t>
            </w:r>
            <w:proofErr w:type="spellStart"/>
            <w:r w:rsidRPr="00B832BA">
              <w:rPr>
                <w:rFonts w:asciiTheme="minorHAnsi" w:hAnsiTheme="minorHAnsi"/>
                <w:sz w:val="22"/>
                <w:szCs w:val="22"/>
              </w:rPr>
              <w:t>AccountMultiCartsLink;My</w:t>
            </w:r>
            <w:proofErr w:type="spellEnd"/>
            <w:r w:rsidRPr="00B832BA">
              <w:rPr>
                <w:rFonts w:asciiTheme="minorHAnsi" w:hAnsiTheme="minorHAnsi"/>
                <w:sz w:val="22"/>
                <w:szCs w:val="22"/>
              </w:rPr>
              <w:t xml:space="preserve"> Carts Link;/</w:t>
            </w:r>
            <w:proofErr w:type="spellStart"/>
            <w:r w:rsidRPr="00B832BA">
              <w:rPr>
                <w:rFonts w:asciiTheme="minorHAnsi" w:hAnsiTheme="minorHAnsi"/>
                <w:sz w:val="22"/>
                <w:szCs w:val="22"/>
              </w:rPr>
              <w:t>multicarts;AccountMultiCartsLink;AccountMultiCartsLink</w:t>
            </w:r>
            <w:proofErr w:type="spellEnd"/>
            <w:r w:rsidRPr="00B832BA">
              <w:rPr>
                <w:rFonts w:asciiTheme="minorHAnsi" w:hAnsiTheme="minorHAnsi"/>
                <w:sz w:val="22"/>
                <w:szCs w:val="22"/>
              </w:rPr>
              <w:t>;;;</w:t>
            </w:r>
          </w:p>
          <w:p w:rsidR="00303F4F" w:rsidRPr="00B832BA" w:rsidRDefault="00303F4F" w:rsidP="00DD427C">
            <w:pPr>
              <w:rPr>
                <w:rFonts w:asciiTheme="minorHAnsi" w:hAnsiTheme="minorHAnsi"/>
                <w:sz w:val="22"/>
                <w:szCs w:val="22"/>
              </w:rPr>
            </w:pPr>
          </w:p>
          <w:p w:rsidR="00303F4F" w:rsidRPr="00B832BA" w:rsidRDefault="00303F4F" w:rsidP="00DD427C">
            <w:pPr>
              <w:rPr>
                <w:rFonts w:asciiTheme="minorHAnsi" w:hAnsiTheme="minorHAnsi"/>
                <w:sz w:val="22"/>
                <w:szCs w:val="22"/>
              </w:rPr>
            </w:pPr>
            <w:r w:rsidRPr="00B832BA">
              <w:rPr>
                <w:rFonts w:asciiTheme="minorHAnsi" w:hAnsiTheme="minorHAnsi"/>
                <w:sz w:val="22"/>
                <w:szCs w:val="22"/>
              </w:rPr>
              <w:t># CMS Navigation Nodes - My Account</w:t>
            </w:r>
          </w:p>
          <w:p w:rsidR="00303F4F" w:rsidRPr="00B832BA" w:rsidRDefault="00303F4F" w:rsidP="00DD427C">
            <w:pPr>
              <w:rPr>
                <w:rFonts w:asciiTheme="minorHAnsi" w:hAnsiTheme="minorHAnsi"/>
                <w:sz w:val="22"/>
                <w:szCs w:val="22"/>
              </w:rPr>
            </w:pPr>
            <w:r w:rsidRPr="00B832BA">
              <w:rPr>
                <w:rFonts w:asciiTheme="minorHAnsi" w:hAnsiTheme="minorHAnsi"/>
                <w:sz w:val="22"/>
                <w:szCs w:val="22"/>
              </w:rPr>
              <w:t>INSERT_UPDATE CMSNavigationNode;uid[unique=true];$contentCV[unique=true];name;parent(uid, $</w:t>
            </w:r>
            <w:proofErr w:type="spellStart"/>
            <w:r w:rsidRPr="00B832BA">
              <w:rPr>
                <w:rFonts w:asciiTheme="minorHAnsi" w:hAnsiTheme="minorHAnsi"/>
                <w:sz w:val="22"/>
                <w:szCs w:val="22"/>
              </w:rPr>
              <w:t>contentCV</w:t>
            </w:r>
            <w:proofErr w:type="spellEnd"/>
            <w:r w:rsidRPr="00B832BA">
              <w:rPr>
                <w:rFonts w:asciiTheme="minorHAnsi" w:hAnsiTheme="minorHAnsi"/>
                <w:sz w:val="22"/>
                <w:szCs w:val="22"/>
              </w:rPr>
              <w:t>);links(&amp;</w:t>
            </w:r>
            <w:proofErr w:type="spellStart"/>
            <w:r w:rsidRPr="00B832BA">
              <w:rPr>
                <w:rFonts w:asciiTheme="minorHAnsi" w:hAnsiTheme="minorHAnsi"/>
                <w:sz w:val="22"/>
                <w:szCs w:val="22"/>
              </w:rPr>
              <w:t>linkRef</w:t>
            </w:r>
            <w:proofErr w:type="spellEnd"/>
            <w:r w:rsidRPr="00B832BA">
              <w:rPr>
                <w:rFonts w:asciiTheme="minorHAnsi" w:hAnsiTheme="minorHAnsi"/>
                <w:sz w:val="22"/>
                <w:szCs w:val="22"/>
              </w:rPr>
              <w:t>);&amp;</w:t>
            </w:r>
            <w:proofErr w:type="spellStart"/>
            <w:r w:rsidRPr="00B832BA">
              <w:rPr>
                <w:rFonts w:asciiTheme="minorHAnsi" w:hAnsiTheme="minorHAnsi"/>
                <w:sz w:val="22"/>
                <w:szCs w:val="22"/>
              </w:rPr>
              <w:t>nodeRef</w:t>
            </w:r>
            <w:proofErr w:type="spellEnd"/>
          </w:p>
          <w:p w:rsidR="00303F4F" w:rsidRPr="00B832BA" w:rsidRDefault="00303F4F" w:rsidP="00DD427C">
            <w:pPr>
              <w:rPr>
                <w:rFonts w:asciiTheme="minorHAnsi" w:hAnsiTheme="minorHAnsi"/>
                <w:sz w:val="22"/>
                <w:szCs w:val="22"/>
              </w:rPr>
            </w:pPr>
            <w:r w:rsidRPr="00B832BA">
              <w:rPr>
                <w:rFonts w:asciiTheme="minorHAnsi" w:hAnsiTheme="minorHAnsi"/>
                <w:sz w:val="22"/>
                <w:szCs w:val="22"/>
              </w:rPr>
              <w:t>;</w:t>
            </w:r>
            <w:proofErr w:type="spellStart"/>
            <w:r w:rsidRPr="00B832BA">
              <w:rPr>
                <w:rFonts w:asciiTheme="minorHAnsi" w:hAnsiTheme="minorHAnsi"/>
                <w:sz w:val="22"/>
                <w:szCs w:val="22"/>
              </w:rPr>
              <w:t>AccountLeftNavNode</w:t>
            </w:r>
            <w:proofErr w:type="spellEnd"/>
            <w:r w:rsidRPr="00B832BA">
              <w:rPr>
                <w:rFonts w:asciiTheme="minorHAnsi" w:hAnsiTheme="minorHAnsi"/>
                <w:sz w:val="22"/>
                <w:szCs w:val="22"/>
              </w:rPr>
              <w:t>;;My Account;SiteRootNode;AccountProfileLink,AccountAddressBookLink,AccountPaymentDetailsLink,AccountMyQuotesLink,AccountOrderHistoryLink,AccountMyReplenishmentOrdersLink,AccountApprovalDashboardLink,AccountMultiCartsLink;AccountLeftNavNode</w:t>
            </w:r>
          </w:p>
          <w:p w:rsidR="00303F4F" w:rsidRPr="00B832BA" w:rsidRDefault="00303F4F" w:rsidP="00DD427C">
            <w:pPr>
              <w:rPr>
                <w:rFonts w:asciiTheme="minorHAnsi" w:hAnsiTheme="minorHAnsi"/>
                <w:sz w:val="22"/>
                <w:szCs w:val="22"/>
              </w:rPr>
            </w:pPr>
          </w:p>
          <w:p w:rsidR="00303F4F" w:rsidRPr="00B832BA" w:rsidRDefault="00303F4F" w:rsidP="00DD427C">
            <w:pPr>
              <w:rPr>
                <w:rFonts w:asciiTheme="minorHAnsi" w:hAnsiTheme="minorHAnsi"/>
                <w:sz w:val="22"/>
                <w:szCs w:val="22"/>
              </w:rPr>
            </w:pPr>
            <w:r w:rsidRPr="00B832BA">
              <w:rPr>
                <w:rFonts w:asciiTheme="minorHAnsi" w:hAnsiTheme="minorHAnsi"/>
                <w:sz w:val="22"/>
                <w:szCs w:val="22"/>
              </w:rPr>
              <w:t># CMS User Group Restrictions</w:t>
            </w:r>
          </w:p>
          <w:p w:rsidR="00303F4F" w:rsidRPr="00B832BA" w:rsidRDefault="00303F4F" w:rsidP="00DD427C">
            <w:pPr>
              <w:rPr>
                <w:rFonts w:asciiTheme="minorHAnsi" w:hAnsiTheme="minorHAnsi"/>
                <w:sz w:val="22"/>
                <w:szCs w:val="22"/>
              </w:rPr>
            </w:pPr>
            <w:r w:rsidRPr="00B832BA">
              <w:rPr>
                <w:rFonts w:asciiTheme="minorHAnsi" w:hAnsiTheme="minorHAnsi"/>
                <w:sz w:val="22"/>
                <w:szCs w:val="22"/>
              </w:rPr>
              <w:t>INSERT_UPDATE CMSUserGroupRestriction;$contentCV[unique=true];uid[unique=true];name;userGroups(uid);includeSubgroups;components(&amp;componentRef)</w:t>
            </w:r>
          </w:p>
          <w:p w:rsidR="00303F4F" w:rsidRPr="00B832BA" w:rsidRDefault="00303F4F" w:rsidP="00DD427C">
            <w:pPr>
              <w:spacing w:after="240"/>
              <w:rPr>
                <w:rFonts w:asciiTheme="minorHAnsi" w:hAnsiTheme="minorHAnsi"/>
                <w:sz w:val="22"/>
                <w:szCs w:val="22"/>
                <w:lang w:val="en-US"/>
              </w:rPr>
            </w:pPr>
            <w:r w:rsidRPr="00B832BA">
              <w:rPr>
                <w:rFonts w:asciiTheme="minorHAnsi" w:hAnsiTheme="minorHAnsi"/>
                <w:sz w:val="22"/>
                <w:szCs w:val="22"/>
              </w:rPr>
              <w:t>;;</w:t>
            </w:r>
            <w:proofErr w:type="spellStart"/>
            <w:r w:rsidRPr="00B832BA">
              <w:rPr>
                <w:rFonts w:asciiTheme="minorHAnsi" w:hAnsiTheme="minorHAnsi"/>
                <w:sz w:val="22"/>
                <w:szCs w:val="22"/>
              </w:rPr>
              <w:t>MyAccountLinkCustomerGroupRestriction;My</w:t>
            </w:r>
            <w:proofErr w:type="spellEnd"/>
            <w:r w:rsidRPr="00B832BA">
              <w:rPr>
                <w:rFonts w:asciiTheme="minorHAnsi" w:hAnsiTheme="minorHAnsi"/>
                <w:sz w:val="22"/>
                <w:szCs w:val="22"/>
              </w:rPr>
              <w:t xml:space="preserve"> Account Link Customer Group Restriction;b2bcustomergroup;true;AccountAddressBookLink,AccountPaymentDetailsLink,AccountMyQuotesLink,AccountOrderHistoryLink,AccountMyReplenishmentOrdersLink,AccountAddressBookNavigationComponent, </w:t>
            </w:r>
            <w:proofErr w:type="spellStart"/>
            <w:r w:rsidRPr="00B832BA">
              <w:rPr>
                <w:rFonts w:asciiTheme="minorHAnsi" w:hAnsiTheme="minorHAnsi"/>
                <w:sz w:val="22"/>
                <w:szCs w:val="22"/>
              </w:rPr>
              <w:t>AccountPaymentDetailsNavigationComponent</w:t>
            </w:r>
            <w:proofErr w:type="spellEnd"/>
            <w:r w:rsidRPr="00B832BA">
              <w:rPr>
                <w:rFonts w:asciiTheme="minorHAnsi" w:hAnsiTheme="minorHAnsi"/>
                <w:sz w:val="22"/>
                <w:szCs w:val="22"/>
              </w:rPr>
              <w:t xml:space="preserve">, </w:t>
            </w:r>
            <w:proofErr w:type="spellStart"/>
            <w:r w:rsidRPr="00B832BA">
              <w:rPr>
                <w:rFonts w:asciiTheme="minorHAnsi" w:hAnsiTheme="minorHAnsi"/>
                <w:sz w:val="22"/>
                <w:szCs w:val="22"/>
              </w:rPr>
              <w:t>AccountMyQuotesNavigationComponent</w:t>
            </w:r>
            <w:proofErr w:type="spellEnd"/>
            <w:r w:rsidRPr="00B832BA">
              <w:rPr>
                <w:rFonts w:asciiTheme="minorHAnsi" w:hAnsiTheme="minorHAnsi"/>
                <w:sz w:val="22"/>
                <w:szCs w:val="22"/>
              </w:rPr>
              <w:t xml:space="preserve">, </w:t>
            </w:r>
            <w:proofErr w:type="spellStart"/>
            <w:r w:rsidRPr="00B832BA">
              <w:rPr>
                <w:rFonts w:asciiTheme="minorHAnsi" w:hAnsiTheme="minorHAnsi"/>
                <w:sz w:val="22"/>
                <w:szCs w:val="22"/>
              </w:rPr>
              <w:t>AccountOrderHistoryNavigationComponent,AccountMultiCartsLink</w:t>
            </w:r>
            <w:proofErr w:type="spellEnd"/>
          </w:p>
        </w:tc>
      </w:tr>
    </w:tbl>
    <w:p w:rsidR="00303F4F" w:rsidRPr="00B832BA" w:rsidRDefault="00303F4F" w:rsidP="00303F4F">
      <w:pPr>
        <w:rPr>
          <w:rFonts w:asciiTheme="minorHAnsi" w:hAnsiTheme="minorHAnsi"/>
          <w:sz w:val="22"/>
          <w:szCs w:val="22"/>
        </w:rPr>
      </w:pPr>
    </w:p>
    <w:p w:rsidR="00303F4F" w:rsidRPr="00B832BA" w:rsidRDefault="00303F4F" w:rsidP="00403A90">
      <w:pPr>
        <w:pStyle w:val="ListParagraph"/>
        <w:numPr>
          <w:ilvl w:val="0"/>
          <w:numId w:val="35"/>
        </w:numPr>
        <w:spacing w:after="200"/>
        <w:ind w:hanging="270"/>
        <w:contextualSpacing/>
        <w:rPr>
          <w:rFonts w:asciiTheme="minorHAnsi" w:hAnsiTheme="minorHAnsi" w:cs="Arial"/>
        </w:rPr>
      </w:pPr>
      <w:r w:rsidRPr="00B832BA">
        <w:rPr>
          <w:rFonts w:asciiTheme="minorHAnsi" w:hAnsiTheme="minorHAnsi" w:cs="Arial"/>
        </w:rPr>
        <w:t>Now add in language file hybris\bin\custom\b2bassets\b2bassetsinitialdata\resources\b2bassetsinitialdata\import\sampledata\contentCatalogs\powertoolsContentCatalog\</w:t>
      </w:r>
      <w:r w:rsidRPr="00B832BA">
        <w:rPr>
          <w:rFonts w:asciiTheme="minorHAnsi" w:hAnsiTheme="minorHAnsi" w:cs="Arial"/>
          <w:b/>
        </w:rPr>
        <w:t>cms-content_en.impex</w:t>
      </w:r>
    </w:p>
    <w:p w:rsidR="00303F4F" w:rsidRPr="00B832BA" w:rsidRDefault="00303F4F" w:rsidP="003E5113">
      <w:pPr>
        <w:pStyle w:val="ListParagraph"/>
        <w:spacing w:after="200"/>
        <w:ind w:left="990"/>
        <w:contextualSpacing/>
        <w:rPr>
          <w:rFonts w:asciiTheme="minorHAnsi" w:hAnsiTheme="minorHAnsi" w:cs="Arial"/>
        </w:rPr>
      </w:pPr>
      <w:r w:rsidRPr="00B832BA">
        <w:rPr>
          <w:rFonts w:asciiTheme="minorHAnsi" w:hAnsiTheme="minorHAnsi" w:cs="Arial"/>
        </w:rPr>
        <w:t xml:space="preserve">[Following </w:t>
      </w:r>
      <w:proofErr w:type="spellStart"/>
      <w:r w:rsidRPr="00B832BA">
        <w:rPr>
          <w:rFonts w:asciiTheme="minorHAnsi" w:hAnsiTheme="minorHAnsi" w:cs="Arial"/>
        </w:rPr>
        <w:t>impexes</w:t>
      </w:r>
      <w:proofErr w:type="spellEnd"/>
      <w:r w:rsidRPr="00B832BA">
        <w:rPr>
          <w:rFonts w:asciiTheme="minorHAnsi" w:hAnsiTheme="minorHAnsi" w:cs="Arial"/>
        </w:rPr>
        <w:t>, here we are considering only English, if there is any other language then update those too.]</w:t>
      </w:r>
    </w:p>
    <w:tbl>
      <w:tblPr>
        <w:tblStyle w:val="TableGrid"/>
        <w:tblW w:w="0" w:type="auto"/>
        <w:tblInd w:w="828" w:type="dxa"/>
        <w:tblLook w:val="04A0"/>
      </w:tblPr>
      <w:tblGrid>
        <w:gridCol w:w="9569"/>
      </w:tblGrid>
      <w:tr w:rsidR="00303F4F" w:rsidRPr="00B832BA" w:rsidTr="00D83B84">
        <w:tc>
          <w:tcPr>
            <w:tcW w:w="9569" w:type="dxa"/>
          </w:tcPr>
          <w:p w:rsidR="00303F4F" w:rsidRPr="00B832BA" w:rsidRDefault="00303F4F" w:rsidP="00DD427C">
            <w:pPr>
              <w:rPr>
                <w:rFonts w:asciiTheme="minorHAnsi" w:hAnsiTheme="minorHAnsi"/>
                <w:sz w:val="22"/>
                <w:szCs w:val="22"/>
              </w:rPr>
            </w:pPr>
            <w:r w:rsidRPr="00B832BA">
              <w:rPr>
                <w:rFonts w:asciiTheme="minorHAnsi" w:hAnsiTheme="minorHAnsi"/>
                <w:sz w:val="22"/>
                <w:szCs w:val="22"/>
              </w:rPr>
              <w:lastRenderedPageBreak/>
              <w:t># CMS Link Components</w:t>
            </w:r>
          </w:p>
          <w:p w:rsidR="00303F4F" w:rsidRPr="00B832BA" w:rsidRDefault="00303F4F" w:rsidP="00DD427C">
            <w:pPr>
              <w:rPr>
                <w:rFonts w:asciiTheme="minorHAnsi" w:hAnsiTheme="minorHAnsi"/>
                <w:sz w:val="22"/>
                <w:szCs w:val="22"/>
              </w:rPr>
            </w:pPr>
            <w:r w:rsidRPr="00B832BA">
              <w:rPr>
                <w:rFonts w:asciiTheme="minorHAnsi" w:hAnsiTheme="minorHAnsi"/>
                <w:sz w:val="22"/>
                <w:szCs w:val="22"/>
              </w:rPr>
              <w:t>UPDATE CMSLinkComponent;$contentCV[unique=true];uid[unique=true];linkName[lang=$lang]</w:t>
            </w:r>
          </w:p>
          <w:p w:rsidR="00303F4F" w:rsidRPr="00B832BA" w:rsidRDefault="00303F4F" w:rsidP="00DD427C">
            <w:pPr>
              <w:spacing w:before="0"/>
              <w:rPr>
                <w:rFonts w:asciiTheme="minorHAnsi" w:hAnsiTheme="minorHAnsi"/>
                <w:sz w:val="22"/>
                <w:szCs w:val="22"/>
              </w:rPr>
            </w:pPr>
            <w:r w:rsidRPr="00B832BA">
              <w:rPr>
                <w:rFonts w:asciiTheme="minorHAnsi" w:hAnsiTheme="minorHAnsi"/>
                <w:sz w:val="22"/>
                <w:szCs w:val="22"/>
              </w:rPr>
              <w:t>;;</w:t>
            </w:r>
            <w:proofErr w:type="spellStart"/>
            <w:r w:rsidRPr="00B832BA">
              <w:rPr>
                <w:rFonts w:asciiTheme="minorHAnsi" w:hAnsiTheme="minorHAnsi"/>
                <w:sz w:val="22"/>
                <w:szCs w:val="22"/>
              </w:rPr>
              <w:t>AccountMultiCartsLink</w:t>
            </w:r>
            <w:proofErr w:type="spellEnd"/>
            <w:r w:rsidRPr="00B832BA">
              <w:rPr>
                <w:rFonts w:asciiTheme="minorHAnsi" w:hAnsiTheme="minorHAnsi"/>
                <w:sz w:val="22"/>
                <w:szCs w:val="22"/>
              </w:rPr>
              <w:t>;"My Carts"</w:t>
            </w:r>
          </w:p>
        </w:tc>
      </w:tr>
    </w:tbl>
    <w:p w:rsidR="00303F4F" w:rsidRPr="00B832BA" w:rsidRDefault="00303F4F" w:rsidP="00303F4F">
      <w:pPr>
        <w:autoSpaceDE w:val="0"/>
        <w:autoSpaceDN w:val="0"/>
        <w:adjustRightInd w:val="0"/>
        <w:spacing w:before="0" w:line="240" w:lineRule="auto"/>
        <w:rPr>
          <w:rFonts w:asciiTheme="minorHAnsi" w:hAnsiTheme="minorHAnsi"/>
          <w:sz w:val="22"/>
          <w:szCs w:val="22"/>
        </w:rPr>
      </w:pPr>
    </w:p>
    <w:p w:rsidR="00303F4F" w:rsidRPr="00B832BA" w:rsidRDefault="00303F4F" w:rsidP="00FD2CF8">
      <w:pPr>
        <w:pStyle w:val="ListParagraph"/>
        <w:numPr>
          <w:ilvl w:val="0"/>
          <w:numId w:val="35"/>
        </w:numPr>
        <w:autoSpaceDE w:val="0"/>
        <w:autoSpaceDN w:val="0"/>
        <w:adjustRightInd w:val="0"/>
        <w:spacing w:after="0" w:line="240" w:lineRule="auto"/>
        <w:ind w:hanging="270"/>
        <w:contextualSpacing/>
        <w:rPr>
          <w:rFonts w:asciiTheme="minorHAnsi" w:hAnsiTheme="minorHAnsi" w:cs="Arial"/>
        </w:rPr>
      </w:pPr>
      <w:r w:rsidRPr="00B832BA">
        <w:rPr>
          <w:rFonts w:asciiTheme="minorHAnsi" w:hAnsiTheme="minorHAnsi" w:cs="Arial"/>
        </w:rPr>
        <w:t xml:space="preserve">Build the server : </w:t>
      </w:r>
      <w:r w:rsidRPr="00B832BA">
        <w:rPr>
          <w:rFonts w:asciiTheme="minorHAnsi" w:hAnsiTheme="minorHAnsi" w:cs="Arial"/>
          <w:b/>
        </w:rPr>
        <w:t>ant clean all</w:t>
      </w:r>
    </w:p>
    <w:p w:rsidR="00303F4F" w:rsidRPr="00B832BA" w:rsidRDefault="00303F4F" w:rsidP="00FD2CF8">
      <w:pPr>
        <w:pStyle w:val="ListParagraph"/>
        <w:numPr>
          <w:ilvl w:val="0"/>
          <w:numId w:val="35"/>
        </w:numPr>
        <w:autoSpaceDE w:val="0"/>
        <w:autoSpaceDN w:val="0"/>
        <w:adjustRightInd w:val="0"/>
        <w:spacing w:after="0" w:line="240" w:lineRule="auto"/>
        <w:ind w:hanging="270"/>
        <w:contextualSpacing/>
        <w:rPr>
          <w:rFonts w:asciiTheme="minorHAnsi" w:hAnsiTheme="minorHAnsi" w:cs="Arial"/>
        </w:rPr>
      </w:pPr>
      <w:r w:rsidRPr="00B832BA">
        <w:rPr>
          <w:rFonts w:asciiTheme="minorHAnsi" w:hAnsiTheme="minorHAnsi" w:cs="Arial"/>
        </w:rPr>
        <w:t xml:space="preserve">Start the hybris server </w:t>
      </w:r>
      <w:r w:rsidRPr="00B832BA">
        <w:rPr>
          <w:rFonts w:asciiTheme="minorHAnsi" w:hAnsiTheme="minorHAnsi" w:cs="Arial"/>
          <w:b/>
        </w:rPr>
        <w:t>hybrisserver.bat</w:t>
      </w:r>
      <w:r w:rsidRPr="00B832BA">
        <w:rPr>
          <w:rFonts w:asciiTheme="minorHAnsi" w:hAnsiTheme="minorHAnsi" w:cs="Arial"/>
        </w:rPr>
        <w:t xml:space="preserve"> and Update System with selecting </w:t>
      </w:r>
      <w:proofErr w:type="spellStart"/>
      <w:r w:rsidRPr="00B832BA">
        <w:rPr>
          <w:rFonts w:asciiTheme="minorHAnsi" w:hAnsiTheme="minorHAnsi" w:cs="Arial"/>
        </w:rPr>
        <w:t>multicarts</w:t>
      </w:r>
      <w:proofErr w:type="spellEnd"/>
      <w:r w:rsidRPr="00B832BA">
        <w:rPr>
          <w:rFonts w:asciiTheme="minorHAnsi" w:hAnsiTheme="minorHAnsi" w:cs="Arial"/>
        </w:rPr>
        <w:t xml:space="preserve"> </w:t>
      </w:r>
      <w:proofErr w:type="spellStart"/>
      <w:r w:rsidRPr="00B832BA">
        <w:rPr>
          <w:rFonts w:asciiTheme="minorHAnsi" w:hAnsiTheme="minorHAnsi" w:cs="Arial"/>
        </w:rPr>
        <w:t>addon</w:t>
      </w:r>
      <w:proofErr w:type="spellEnd"/>
      <w:r w:rsidRPr="00B832BA">
        <w:rPr>
          <w:rFonts w:asciiTheme="minorHAnsi" w:hAnsiTheme="minorHAnsi" w:cs="Arial"/>
        </w:rPr>
        <w:t>.</w:t>
      </w:r>
    </w:p>
    <w:p w:rsidR="004E52AF" w:rsidRPr="00B832BA" w:rsidRDefault="004E52AF" w:rsidP="004E52AF">
      <w:pPr>
        <w:pStyle w:val="IS-Heading2"/>
        <w:numPr>
          <w:ilvl w:val="0"/>
          <w:numId w:val="0"/>
        </w:numPr>
        <w:ind w:left="1206"/>
        <w:rPr>
          <w:rFonts w:asciiTheme="minorHAnsi" w:hAnsiTheme="minorHAnsi"/>
        </w:rPr>
      </w:pPr>
    </w:p>
    <w:p w:rsidR="0059066D" w:rsidRPr="00B832BA" w:rsidRDefault="0059066D" w:rsidP="0059066D">
      <w:pPr>
        <w:pStyle w:val="IS-Heading2"/>
        <w:tabs>
          <w:tab w:val="left" w:pos="270"/>
        </w:tabs>
        <w:rPr>
          <w:rFonts w:asciiTheme="minorHAnsi" w:hAnsiTheme="minorHAnsi"/>
        </w:rPr>
      </w:pPr>
      <w:bookmarkStart w:id="58" w:name="_Toc442102794"/>
      <w:proofErr w:type="spellStart"/>
      <w:r w:rsidRPr="00B832BA">
        <w:rPr>
          <w:rFonts w:asciiTheme="minorHAnsi" w:hAnsiTheme="minorHAnsi"/>
        </w:rPr>
        <w:t>OrderSearch</w:t>
      </w:r>
      <w:bookmarkEnd w:id="58"/>
      <w:proofErr w:type="spellEnd"/>
    </w:p>
    <w:p w:rsidR="00F93927" w:rsidRPr="00B832BA" w:rsidRDefault="0059066D" w:rsidP="00805222">
      <w:pPr>
        <w:pStyle w:val="IS-Heading3"/>
        <w:tabs>
          <w:tab w:val="left" w:pos="634"/>
          <w:tab w:val="left" w:pos="720"/>
        </w:tabs>
        <w:spacing w:line="360" w:lineRule="auto"/>
        <w:ind w:hanging="846"/>
        <w:rPr>
          <w:rFonts w:asciiTheme="minorHAnsi" w:hAnsiTheme="minorHAnsi"/>
        </w:rPr>
      </w:pPr>
      <w:bookmarkStart w:id="59" w:name="_Toc442102795"/>
      <w:r w:rsidRPr="00B832BA">
        <w:rPr>
          <w:rFonts w:asciiTheme="minorHAnsi" w:hAnsiTheme="minorHAnsi"/>
        </w:rPr>
        <w:t xml:space="preserve">Installation steps for </w:t>
      </w:r>
      <w:proofErr w:type="spellStart"/>
      <w:r w:rsidR="00234377" w:rsidRPr="00B832BA">
        <w:rPr>
          <w:rFonts w:asciiTheme="minorHAnsi" w:hAnsiTheme="minorHAnsi"/>
        </w:rPr>
        <w:t>OrderSearch</w:t>
      </w:r>
      <w:proofErr w:type="spellEnd"/>
      <w:r w:rsidRPr="00B832BA">
        <w:rPr>
          <w:rFonts w:asciiTheme="minorHAnsi" w:hAnsiTheme="minorHAnsi"/>
        </w:rPr>
        <w:t xml:space="preserve"> </w:t>
      </w:r>
      <w:proofErr w:type="spellStart"/>
      <w:r w:rsidRPr="00B832BA">
        <w:rPr>
          <w:rFonts w:asciiTheme="minorHAnsi" w:hAnsiTheme="minorHAnsi"/>
        </w:rPr>
        <w:t>addon</w:t>
      </w:r>
      <w:bookmarkEnd w:id="59"/>
      <w:proofErr w:type="spellEnd"/>
    </w:p>
    <w:p w:rsidR="00615B90" w:rsidRPr="00B832BA" w:rsidRDefault="00615B90" w:rsidP="00FD2CF8">
      <w:pPr>
        <w:pStyle w:val="ListParagraph"/>
        <w:numPr>
          <w:ilvl w:val="0"/>
          <w:numId w:val="37"/>
        </w:numPr>
        <w:spacing w:after="80"/>
        <w:ind w:hanging="270"/>
        <w:rPr>
          <w:rFonts w:asciiTheme="minorHAnsi" w:hAnsiTheme="minorHAnsi"/>
        </w:rPr>
      </w:pPr>
      <w:r w:rsidRPr="00B832BA">
        <w:rPr>
          <w:rFonts w:asciiTheme="minorHAnsi" w:hAnsiTheme="minorHAnsi"/>
        </w:rPr>
        <w:t xml:space="preserve">Add the </w:t>
      </w:r>
      <w:proofErr w:type="spellStart"/>
      <w:r w:rsidRPr="00B832BA">
        <w:rPr>
          <w:rFonts w:asciiTheme="minorHAnsi" w:hAnsiTheme="minorHAnsi"/>
        </w:rPr>
        <w:t>ordersearch</w:t>
      </w:r>
      <w:proofErr w:type="spellEnd"/>
      <w:r w:rsidRPr="00B832BA">
        <w:rPr>
          <w:rFonts w:asciiTheme="minorHAnsi" w:hAnsiTheme="minorHAnsi"/>
        </w:rPr>
        <w:t xml:space="preserve"> extension in </w:t>
      </w:r>
      <w:proofErr w:type="spellStart"/>
      <w:r w:rsidRPr="00B832BA">
        <w:rPr>
          <w:rFonts w:asciiTheme="minorHAnsi" w:hAnsiTheme="minorHAnsi"/>
        </w:rPr>
        <w:t>build.gradle</w:t>
      </w:r>
      <w:proofErr w:type="spellEnd"/>
      <w:r w:rsidRPr="00B832BA">
        <w:rPr>
          <w:rFonts w:asciiTheme="minorHAnsi" w:hAnsiTheme="minorHAnsi"/>
        </w:rPr>
        <w:t xml:space="preserve"> file (installer\recipes\b2b_acc_plus\</w:t>
      </w:r>
      <w:proofErr w:type="spellStart"/>
      <w:r w:rsidRPr="00B832BA">
        <w:rPr>
          <w:rFonts w:asciiTheme="minorHAnsi" w:hAnsiTheme="minorHAnsi"/>
        </w:rPr>
        <w:t>build.gradle</w:t>
      </w:r>
      <w:proofErr w:type="spellEnd"/>
      <w:r w:rsidRPr="00B832BA">
        <w:rPr>
          <w:rFonts w:asciiTheme="minorHAnsi" w:hAnsiTheme="minorHAnsi"/>
        </w:rPr>
        <w:t>)</w:t>
      </w:r>
    </w:p>
    <w:tbl>
      <w:tblPr>
        <w:tblStyle w:val="TableGrid"/>
        <w:tblW w:w="0" w:type="auto"/>
        <w:tblInd w:w="828" w:type="dxa"/>
        <w:tblLook w:val="04A0"/>
      </w:tblPr>
      <w:tblGrid>
        <w:gridCol w:w="9569"/>
      </w:tblGrid>
      <w:tr w:rsidR="00615B90" w:rsidRPr="00B832BA" w:rsidTr="00615B90">
        <w:tc>
          <w:tcPr>
            <w:tcW w:w="9569" w:type="dxa"/>
          </w:tcPr>
          <w:p w:rsidR="00615B90" w:rsidRPr="00B832BA" w:rsidRDefault="00615B90" w:rsidP="00DD427C">
            <w:pPr>
              <w:spacing w:before="0"/>
              <w:contextualSpacing/>
              <w:rPr>
                <w:rFonts w:asciiTheme="minorHAnsi" w:hAnsiTheme="minorHAnsi"/>
                <w:sz w:val="22"/>
                <w:szCs w:val="22"/>
              </w:rPr>
            </w:pPr>
            <w:r w:rsidRPr="00B832BA">
              <w:rPr>
                <w:rFonts w:asciiTheme="minorHAnsi" w:hAnsiTheme="minorHAnsi"/>
                <w:sz w:val="22"/>
                <w:szCs w:val="22"/>
              </w:rPr>
              <w:t xml:space="preserve">extensions { </w:t>
            </w:r>
          </w:p>
          <w:p w:rsidR="00615B90" w:rsidRPr="00B832BA" w:rsidRDefault="00615B90" w:rsidP="00DD427C">
            <w:pPr>
              <w:spacing w:before="0"/>
              <w:contextualSpacing/>
              <w:rPr>
                <w:rFonts w:asciiTheme="minorHAnsi" w:hAnsiTheme="minorHAnsi"/>
                <w:sz w:val="22"/>
                <w:szCs w:val="22"/>
              </w:rPr>
            </w:pPr>
            <w:r w:rsidRPr="00B832BA">
              <w:rPr>
                <w:rFonts w:asciiTheme="minorHAnsi" w:hAnsiTheme="minorHAnsi"/>
                <w:sz w:val="22"/>
                <w:szCs w:val="22"/>
              </w:rPr>
              <w:t>…</w:t>
            </w:r>
          </w:p>
          <w:p w:rsidR="00615B90" w:rsidRPr="00B832BA" w:rsidRDefault="00615B90" w:rsidP="00DD427C">
            <w:pPr>
              <w:spacing w:before="0"/>
              <w:contextualSpacing/>
              <w:rPr>
                <w:rFonts w:asciiTheme="minorHAnsi" w:hAnsiTheme="minorHAnsi"/>
                <w:sz w:val="22"/>
                <w:szCs w:val="22"/>
              </w:rPr>
            </w:pPr>
            <w:proofErr w:type="spellStart"/>
            <w:r w:rsidRPr="00B832BA">
              <w:rPr>
                <w:rFonts w:asciiTheme="minorHAnsi" w:hAnsiTheme="minorHAnsi"/>
                <w:sz w:val="22"/>
                <w:szCs w:val="22"/>
              </w:rPr>
              <w:t>extName</w:t>
            </w:r>
            <w:proofErr w:type="spellEnd"/>
            <w:r w:rsidRPr="00B832BA">
              <w:rPr>
                <w:rFonts w:asciiTheme="minorHAnsi" w:hAnsiTheme="minorHAnsi"/>
                <w:sz w:val="22"/>
                <w:szCs w:val="22"/>
              </w:rPr>
              <w:t xml:space="preserve"> '</w:t>
            </w:r>
            <w:proofErr w:type="spellStart"/>
            <w:r w:rsidRPr="00B832BA">
              <w:rPr>
                <w:rFonts w:asciiTheme="minorHAnsi" w:hAnsiTheme="minorHAnsi"/>
                <w:sz w:val="22"/>
                <w:szCs w:val="22"/>
              </w:rPr>
              <w:t>multicarts</w:t>
            </w:r>
            <w:proofErr w:type="spellEnd"/>
            <w:r w:rsidRPr="00B832BA">
              <w:rPr>
                <w:rFonts w:asciiTheme="minorHAnsi" w:hAnsiTheme="minorHAnsi"/>
                <w:sz w:val="22"/>
                <w:szCs w:val="22"/>
              </w:rPr>
              <w:t>'</w:t>
            </w:r>
          </w:p>
          <w:p w:rsidR="00615B90" w:rsidRPr="00B832BA" w:rsidRDefault="00615B90" w:rsidP="00DD427C">
            <w:pPr>
              <w:spacing w:before="0"/>
              <w:contextualSpacing/>
              <w:rPr>
                <w:rFonts w:asciiTheme="minorHAnsi" w:hAnsiTheme="minorHAnsi"/>
                <w:sz w:val="22"/>
                <w:szCs w:val="22"/>
              </w:rPr>
            </w:pPr>
            <w:proofErr w:type="spellStart"/>
            <w:r w:rsidRPr="00B832BA">
              <w:rPr>
                <w:rFonts w:asciiTheme="minorHAnsi" w:hAnsiTheme="minorHAnsi"/>
                <w:sz w:val="22"/>
                <w:szCs w:val="22"/>
              </w:rPr>
              <w:t>extName</w:t>
            </w:r>
            <w:proofErr w:type="spellEnd"/>
            <w:r w:rsidRPr="00B832BA">
              <w:rPr>
                <w:rFonts w:asciiTheme="minorHAnsi" w:hAnsiTheme="minorHAnsi"/>
                <w:sz w:val="22"/>
                <w:szCs w:val="22"/>
              </w:rPr>
              <w:t xml:space="preserve"> </w:t>
            </w:r>
            <w:r w:rsidRPr="00B832BA">
              <w:rPr>
                <w:rFonts w:asciiTheme="minorHAnsi" w:hAnsiTheme="minorHAnsi"/>
                <w:b/>
                <w:sz w:val="22"/>
                <w:szCs w:val="22"/>
              </w:rPr>
              <w:t>'</w:t>
            </w:r>
            <w:proofErr w:type="spellStart"/>
            <w:r w:rsidRPr="00B832BA">
              <w:rPr>
                <w:rFonts w:asciiTheme="minorHAnsi" w:hAnsiTheme="minorHAnsi"/>
                <w:b/>
                <w:sz w:val="22"/>
                <w:szCs w:val="22"/>
              </w:rPr>
              <w:t>ordersearch</w:t>
            </w:r>
            <w:proofErr w:type="spellEnd"/>
            <w:r w:rsidRPr="00B832BA">
              <w:rPr>
                <w:rFonts w:asciiTheme="minorHAnsi" w:hAnsiTheme="minorHAnsi"/>
                <w:b/>
                <w:sz w:val="22"/>
                <w:szCs w:val="22"/>
              </w:rPr>
              <w:t>'</w:t>
            </w:r>
          </w:p>
          <w:p w:rsidR="00615B90" w:rsidRPr="00B832BA" w:rsidRDefault="00615B90" w:rsidP="00DD427C">
            <w:pPr>
              <w:pStyle w:val="ListParagraph"/>
              <w:spacing w:after="0"/>
              <w:ind w:left="0"/>
              <w:contextualSpacing/>
              <w:rPr>
                <w:rFonts w:asciiTheme="minorHAnsi" w:hAnsiTheme="minorHAnsi" w:cs="Arial"/>
                <w:color w:val="2A00FF"/>
              </w:rPr>
            </w:pPr>
            <w:r w:rsidRPr="00B832BA">
              <w:rPr>
                <w:rFonts w:asciiTheme="minorHAnsi" w:hAnsiTheme="minorHAnsi" w:cs="Arial"/>
              </w:rPr>
              <w:t>… }</w:t>
            </w:r>
          </w:p>
        </w:tc>
      </w:tr>
    </w:tbl>
    <w:p w:rsidR="00615B90" w:rsidRPr="00B832BA" w:rsidRDefault="00615B90" w:rsidP="00615B90">
      <w:pPr>
        <w:pStyle w:val="ListParagraph"/>
        <w:autoSpaceDE w:val="0"/>
        <w:autoSpaceDN w:val="0"/>
        <w:adjustRightInd w:val="0"/>
        <w:spacing w:after="0" w:line="240" w:lineRule="auto"/>
        <w:contextualSpacing/>
        <w:rPr>
          <w:rFonts w:asciiTheme="minorHAnsi" w:eastAsia="Times New Roman" w:hAnsiTheme="minorHAnsi" w:cs="Arial"/>
          <w:color w:val="333333"/>
        </w:rPr>
      </w:pPr>
    </w:p>
    <w:p w:rsidR="00615B90" w:rsidRPr="00B832BA" w:rsidRDefault="00615B90" w:rsidP="00B12D19">
      <w:pPr>
        <w:pStyle w:val="ListParagraph"/>
        <w:numPr>
          <w:ilvl w:val="0"/>
          <w:numId w:val="36"/>
        </w:numPr>
        <w:autoSpaceDE w:val="0"/>
        <w:autoSpaceDN w:val="0"/>
        <w:adjustRightInd w:val="0"/>
        <w:spacing w:line="240" w:lineRule="auto"/>
        <w:contextualSpacing/>
        <w:rPr>
          <w:rFonts w:asciiTheme="minorHAnsi" w:eastAsia="Times New Roman" w:hAnsiTheme="minorHAnsi"/>
          <w:color w:val="333333"/>
        </w:rPr>
      </w:pPr>
      <w:r w:rsidRPr="00B832BA">
        <w:rPr>
          <w:rFonts w:asciiTheme="minorHAnsi" w:eastAsia="Times New Roman" w:hAnsiTheme="minorHAnsi"/>
          <w:color w:val="333333"/>
        </w:rPr>
        <w:t xml:space="preserve">Add </w:t>
      </w:r>
      <w:proofErr w:type="spellStart"/>
      <w:r w:rsidRPr="00B832BA">
        <w:rPr>
          <w:rFonts w:asciiTheme="minorHAnsi" w:eastAsia="Times New Roman" w:hAnsiTheme="minorHAnsi"/>
          <w:color w:val="333333"/>
        </w:rPr>
        <w:t>ordersearch</w:t>
      </w:r>
      <w:proofErr w:type="spellEnd"/>
      <w:r w:rsidRPr="00B832BA">
        <w:rPr>
          <w:rFonts w:asciiTheme="minorHAnsi" w:eastAsia="Times New Roman" w:hAnsiTheme="minorHAnsi"/>
          <w:color w:val="333333"/>
        </w:rPr>
        <w:t xml:space="preserve"> extension in </w:t>
      </w:r>
      <w:proofErr w:type="spellStart"/>
      <w:r w:rsidRPr="00B832BA">
        <w:rPr>
          <w:rFonts w:asciiTheme="minorHAnsi" w:eastAsia="Times New Roman" w:hAnsiTheme="minorHAnsi"/>
          <w:color w:val="333333"/>
        </w:rPr>
        <w:t>addons</w:t>
      </w:r>
      <w:proofErr w:type="spellEnd"/>
      <w:r w:rsidRPr="00B832BA">
        <w:rPr>
          <w:rFonts w:asciiTheme="minorHAnsi" w:eastAsia="Times New Roman" w:hAnsiTheme="minorHAnsi"/>
          <w:color w:val="333333"/>
        </w:rPr>
        <w:t xml:space="preserve"> list in </w:t>
      </w:r>
      <w:proofErr w:type="spellStart"/>
      <w:r w:rsidRPr="00B832BA">
        <w:rPr>
          <w:rFonts w:asciiTheme="minorHAnsi" w:eastAsia="Times New Roman" w:hAnsiTheme="minorHAnsi"/>
          <w:color w:val="333333"/>
        </w:rPr>
        <w:t>build.gradle</w:t>
      </w:r>
      <w:proofErr w:type="spellEnd"/>
      <w:r w:rsidRPr="00B832BA">
        <w:rPr>
          <w:rFonts w:asciiTheme="minorHAnsi" w:eastAsia="Times New Roman" w:hAnsiTheme="minorHAnsi"/>
          <w:color w:val="333333"/>
        </w:rPr>
        <w:t xml:space="preserve"> file</w:t>
      </w:r>
    </w:p>
    <w:tbl>
      <w:tblPr>
        <w:tblStyle w:val="TableGrid"/>
        <w:tblW w:w="0" w:type="auto"/>
        <w:tblInd w:w="828" w:type="dxa"/>
        <w:tblLook w:val="04A0"/>
      </w:tblPr>
      <w:tblGrid>
        <w:gridCol w:w="9569"/>
      </w:tblGrid>
      <w:tr w:rsidR="00615B90" w:rsidRPr="00B832BA" w:rsidTr="00615B90">
        <w:tc>
          <w:tcPr>
            <w:tcW w:w="9569" w:type="dxa"/>
          </w:tcPr>
          <w:p w:rsidR="00615B90" w:rsidRPr="00B832BA" w:rsidRDefault="00615B90" w:rsidP="00362E71">
            <w:pPr>
              <w:autoSpaceDE w:val="0"/>
              <w:autoSpaceDN w:val="0"/>
              <w:adjustRightInd w:val="0"/>
              <w:spacing w:after="120" w:line="240" w:lineRule="auto"/>
              <w:contextualSpacing/>
              <w:rPr>
                <w:rFonts w:asciiTheme="minorHAnsi" w:eastAsia="Times New Roman" w:hAnsiTheme="minorHAnsi"/>
                <w:color w:val="333333"/>
                <w:sz w:val="22"/>
                <w:szCs w:val="22"/>
              </w:rPr>
            </w:pPr>
            <w:proofErr w:type="spellStart"/>
            <w:r w:rsidRPr="00B832BA">
              <w:rPr>
                <w:rFonts w:asciiTheme="minorHAnsi" w:eastAsia="Times New Roman" w:hAnsiTheme="minorHAnsi"/>
                <w:color w:val="333333"/>
                <w:sz w:val="22"/>
                <w:szCs w:val="22"/>
              </w:rPr>
              <w:t>pl.project.addons</w:t>
            </w:r>
            <w:proofErr w:type="spellEnd"/>
            <w:r w:rsidRPr="00B832BA">
              <w:rPr>
                <w:rFonts w:asciiTheme="minorHAnsi" w:eastAsia="Times New Roman" w:hAnsiTheme="minorHAnsi"/>
                <w:color w:val="333333"/>
                <w:sz w:val="22"/>
                <w:szCs w:val="22"/>
              </w:rPr>
              <w:t xml:space="preserve"> {</w:t>
            </w:r>
          </w:p>
          <w:p w:rsidR="00615B90" w:rsidRPr="00B832BA" w:rsidRDefault="00615B90" w:rsidP="00DD427C">
            <w:pPr>
              <w:autoSpaceDE w:val="0"/>
              <w:autoSpaceDN w:val="0"/>
              <w:adjustRightInd w:val="0"/>
              <w:spacing w:line="240" w:lineRule="auto"/>
              <w:contextualSpacing/>
              <w:rPr>
                <w:rFonts w:asciiTheme="minorHAnsi" w:eastAsia="Times New Roman" w:hAnsiTheme="minorHAnsi"/>
                <w:color w:val="333333"/>
                <w:sz w:val="22"/>
                <w:szCs w:val="22"/>
              </w:rPr>
            </w:pPr>
            <w:r w:rsidRPr="00B832BA">
              <w:rPr>
                <w:rFonts w:asciiTheme="minorHAnsi" w:eastAsia="Times New Roman" w:hAnsiTheme="minorHAnsi"/>
                <w:color w:val="333333"/>
                <w:sz w:val="22"/>
                <w:szCs w:val="22"/>
              </w:rPr>
              <w:t>names                                                               "liveeditaddon,b2bacceleratoraddon,commerceorgaddon,accountsummaryaddon,assistedservicestorefront,captchaaddon,</w:t>
            </w:r>
            <w:r w:rsidRPr="00B832BA">
              <w:rPr>
                <w:rFonts w:asciiTheme="minorHAnsi" w:eastAsia="Times New Roman" w:hAnsiTheme="minorHAnsi"/>
                <w:b/>
                <w:color w:val="333333"/>
                <w:sz w:val="22"/>
                <w:szCs w:val="22"/>
              </w:rPr>
              <w:t>ordersearch</w:t>
            </w:r>
            <w:r w:rsidRPr="00B832BA">
              <w:rPr>
                <w:rFonts w:asciiTheme="minorHAnsi" w:eastAsia="Times New Roman" w:hAnsiTheme="minorHAnsi"/>
                <w:color w:val="333333"/>
                <w:sz w:val="22"/>
                <w:szCs w:val="22"/>
              </w:rPr>
              <w:t>,multicarts"</w:t>
            </w:r>
          </w:p>
          <w:p w:rsidR="00615B90" w:rsidRPr="00B832BA" w:rsidRDefault="00615B90" w:rsidP="00DD427C">
            <w:pPr>
              <w:autoSpaceDE w:val="0"/>
              <w:autoSpaceDN w:val="0"/>
              <w:adjustRightInd w:val="0"/>
              <w:spacing w:line="240" w:lineRule="auto"/>
              <w:contextualSpacing/>
              <w:rPr>
                <w:rFonts w:asciiTheme="minorHAnsi" w:eastAsia="Times New Roman" w:hAnsiTheme="minorHAnsi"/>
                <w:color w:val="333333"/>
                <w:sz w:val="22"/>
                <w:szCs w:val="22"/>
              </w:rPr>
            </w:pPr>
            <w:r w:rsidRPr="00B832BA">
              <w:rPr>
                <w:rFonts w:asciiTheme="minorHAnsi" w:eastAsia="Times New Roman" w:hAnsiTheme="minorHAnsi"/>
                <w:color w:val="333333"/>
                <w:sz w:val="22"/>
                <w:szCs w:val="22"/>
              </w:rPr>
              <w:t>template "b2bassetsstorefront"</w:t>
            </w:r>
          </w:p>
          <w:p w:rsidR="00615B90" w:rsidRPr="00B832BA" w:rsidRDefault="00615B90" w:rsidP="00DD427C">
            <w:pPr>
              <w:autoSpaceDE w:val="0"/>
              <w:autoSpaceDN w:val="0"/>
              <w:adjustRightInd w:val="0"/>
              <w:spacing w:line="240" w:lineRule="auto"/>
              <w:contextualSpacing/>
              <w:rPr>
                <w:rFonts w:asciiTheme="minorHAnsi" w:eastAsia="Times New Roman" w:hAnsiTheme="minorHAnsi"/>
                <w:color w:val="333333"/>
                <w:sz w:val="22"/>
                <w:szCs w:val="22"/>
              </w:rPr>
            </w:pPr>
            <w:proofErr w:type="spellStart"/>
            <w:r w:rsidRPr="00B832BA">
              <w:rPr>
                <w:rFonts w:asciiTheme="minorHAnsi" w:eastAsia="Times New Roman" w:hAnsiTheme="minorHAnsi"/>
                <w:color w:val="333333"/>
                <w:sz w:val="22"/>
                <w:szCs w:val="22"/>
              </w:rPr>
              <w:t>storeFronts</w:t>
            </w:r>
            <w:proofErr w:type="spellEnd"/>
            <w:r w:rsidRPr="00B832BA">
              <w:rPr>
                <w:rFonts w:asciiTheme="minorHAnsi" w:eastAsia="Times New Roman" w:hAnsiTheme="minorHAnsi"/>
                <w:color w:val="333333"/>
                <w:sz w:val="22"/>
                <w:szCs w:val="22"/>
              </w:rPr>
              <w:t xml:space="preserve"> "b2bassetsstorefront"</w:t>
            </w:r>
          </w:p>
          <w:p w:rsidR="00615B90" w:rsidRPr="00B832BA" w:rsidRDefault="00615B90" w:rsidP="00DD427C">
            <w:pPr>
              <w:autoSpaceDE w:val="0"/>
              <w:autoSpaceDN w:val="0"/>
              <w:adjustRightInd w:val="0"/>
              <w:spacing w:line="240" w:lineRule="auto"/>
              <w:contextualSpacing/>
              <w:rPr>
                <w:rFonts w:asciiTheme="minorHAnsi" w:eastAsia="Times New Roman" w:hAnsiTheme="minorHAnsi"/>
                <w:color w:val="333333"/>
                <w:sz w:val="22"/>
                <w:szCs w:val="22"/>
              </w:rPr>
            </w:pPr>
            <w:r w:rsidRPr="00B832BA">
              <w:rPr>
                <w:rFonts w:asciiTheme="minorHAnsi" w:eastAsia="Times New Roman" w:hAnsiTheme="minorHAnsi"/>
                <w:color w:val="333333"/>
                <w:sz w:val="22"/>
                <w:szCs w:val="22"/>
              </w:rPr>
              <w:t>platform pl</w:t>
            </w:r>
          </w:p>
          <w:p w:rsidR="00615B90" w:rsidRPr="00B832BA" w:rsidRDefault="00615B90" w:rsidP="00DD427C">
            <w:pPr>
              <w:pStyle w:val="ListParagraph"/>
              <w:autoSpaceDE w:val="0"/>
              <w:autoSpaceDN w:val="0"/>
              <w:adjustRightInd w:val="0"/>
              <w:spacing w:after="0" w:line="240" w:lineRule="auto"/>
              <w:ind w:left="0"/>
              <w:contextualSpacing/>
              <w:rPr>
                <w:rFonts w:asciiTheme="minorHAnsi" w:eastAsia="Times New Roman" w:hAnsiTheme="minorHAnsi" w:cs="Arial"/>
                <w:color w:val="333333"/>
              </w:rPr>
            </w:pPr>
            <w:r w:rsidRPr="00B832BA">
              <w:rPr>
                <w:rFonts w:asciiTheme="minorHAnsi" w:eastAsia="Times New Roman" w:hAnsiTheme="minorHAnsi" w:cs="Arial"/>
                <w:color w:val="333333"/>
              </w:rPr>
              <w:t xml:space="preserve"> }</w:t>
            </w:r>
          </w:p>
        </w:tc>
      </w:tr>
    </w:tbl>
    <w:p w:rsidR="00615B90" w:rsidRPr="00B832BA" w:rsidRDefault="00615B90" w:rsidP="00615B90">
      <w:pPr>
        <w:pStyle w:val="ListParagraph"/>
        <w:autoSpaceDE w:val="0"/>
        <w:autoSpaceDN w:val="0"/>
        <w:adjustRightInd w:val="0"/>
        <w:spacing w:after="0" w:line="240" w:lineRule="auto"/>
        <w:contextualSpacing/>
        <w:rPr>
          <w:rFonts w:asciiTheme="minorHAnsi" w:eastAsia="Times New Roman" w:hAnsiTheme="minorHAnsi" w:cs="Arial"/>
          <w:color w:val="333333"/>
        </w:rPr>
      </w:pPr>
    </w:p>
    <w:p w:rsidR="00615B90" w:rsidRPr="00B832BA" w:rsidRDefault="00615B90" w:rsidP="00B12D19">
      <w:pPr>
        <w:pStyle w:val="ListParagraph"/>
        <w:numPr>
          <w:ilvl w:val="0"/>
          <w:numId w:val="36"/>
        </w:numPr>
        <w:autoSpaceDE w:val="0"/>
        <w:autoSpaceDN w:val="0"/>
        <w:adjustRightInd w:val="0"/>
        <w:spacing w:before="240" w:line="240" w:lineRule="auto"/>
        <w:contextualSpacing/>
        <w:rPr>
          <w:rFonts w:asciiTheme="minorHAnsi" w:eastAsia="Times New Roman" w:hAnsiTheme="minorHAnsi"/>
          <w:color w:val="333333"/>
        </w:rPr>
      </w:pPr>
      <w:r w:rsidRPr="00B832BA">
        <w:rPr>
          <w:rFonts w:asciiTheme="minorHAnsi" w:eastAsia="Times New Roman" w:hAnsiTheme="minorHAnsi"/>
          <w:color w:val="333333"/>
        </w:rPr>
        <w:t xml:space="preserve">Add following line in </w:t>
      </w:r>
      <w:proofErr w:type="spellStart"/>
      <w:r w:rsidRPr="00B832BA">
        <w:rPr>
          <w:rFonts w:asciiTheme="minorHAnsi" w:eastAsia="Times New Roman" w:hAnsiTheme="minorHAnsi"/>
          <w:b/>
          <w:color w:val="333333"/>
        </w:rPr>
        <w:t>build.gradle</w:t>
      </w:r>
      <w:proofErr w:type="spellEnd"/>
      <w:r w:rsidRPr="00B832BA">
        <w:rPr>
          <w:rFonts w:asciiTheme="minorHAnsi" w:eastAsia="Times New Roman" w:hAnsiTheme="minorHAnsi"/>
          <w:color w:val="333333"/>
        </w:rPr>
        <w:t xml:space="preserve"> file.</w:t>
      </w:r>
    </w:p>
    <w:p w:rsidR="00041CB1" w:rsidRPr="00B832BA" w:rsidRDefault="00041CB1" w:rsidP="00041CB1">
      <w:pPr>
        <w:pStyle w:val="ListParagraph"/>
        <w:autoSpaceDE w:val="0"/>
        <w:autoSpaceDN w:val="0"/>
        <w:adjustRightInd w:val="0"/>
        <w:spacing w:before="240" w:line="240" w:lineRule="auto"/>
        <w:ind w:left="1080"/>
        <w:contextualSpacing/>
        <w:rPr>
          <w:rFonts w:asciiTheme="minorHAnsi" w:eastAsia="Times New Roman" w:hAnsiTheme="minorHAnsi"/>
          <w:color w:val="333333"/>
        </w:rPr>
      </w:pPr>
    </w:p>
    <w:tbl>
      <w:tblPr>
        <w:tblStyle w:val="TableGrid"/>
        <w:tblW w:w="0" w:type="auto"/>
        <w:tblInd w:w="828" w:type="dxa"/>
        <w:tblLook w:val="04A0"/>
      </w:tblPr>
      <w:tblGrid>
        <w:gridCol w:w="9569"/>
      </w:tblGrid>
      <w:tr w:rsidR="00615B90" w:rsidRPr="00B832BA" w:rsidTr="00615B90">
        <w:tc>
          <w:tcPr>
            <w:tcW w:w="9569" w:type="dxa"/>
          </w:tcPr>
          <w:p w:rsidR="00615B90" w:rsidRPr="00B832BA" w:rsidRDefault="00615B90" w:rsidP="00DD427C">
            <w:pPr>
              <w:pStyle w:val="ListParagraph"/>
              <w:autoSpaceDE w:val="0"/>
              <w:autoSpaceDN w:val="0"/>
              <w:adjustRightInd w:val="0"/>
              <w:spacing w:before="240" w:line="240" w:lineRule="auto"/>
              <w:ind w:left="0"/>
              <w:contextualSpacing/>
              <w:rPr>
                <w:rFonts w:asciiTheme="minorHAnsi" w:eastAsia="Times New Roman" w:hAnsiTheme="minorHAnsi" w:cs="Arial"/>
                <w:color w:val="333333"/>
              </w:rPr>
            </w:pPr>
            <w:proofErr w:type="spellStart"/>
            <w:r w:rsidRPr="00B832BA">
              <w:rPr>
                <w:rFonts w:asciiTheme="minorHAnsi" w:eastAsia="Times New Roman" w:hAnsiTheme="minorHAnsi" w:cs="Arial"/>
                <w:color w:val="333333"/>
              </w:rPr>
              <w:t>localProperties</w:t>
            </w:r>
            <w:proofErr w:type="spellEnd"/>
            <w:r w:rsidRPr="00B832BA">
              <w:rPr>
                <w:rFonts w:asciiTheme="minorHAnsi" w:eastAsia="Times New Roman" w:hAnsiTheme="minorHAnsi" w:cs="Arial"/>
                <w:color w:val="333333"/>
              </w:rPr>
              <w:t xml:space="preserve"> {</w:t>
            </w:r>
          </w:p>
          <w:p w:rsidR="00615B90" w:rsidRPr="00B832BA" w:rsidRDefault="00615B90" w:rsidP="00DD427C">
            <w:pPr>
              <w:pStyle w:val="ListParagraph"/>
              <w:autoSpaceDE w:val="0"/>
              <w:autoSpaceDN w:val="0"/>
              <w:adjustRightInd w:val="0"/>
              <w:spacing w:before="240" w:line="240" w:lineRule="auto"/>
              <w:ind w:left="0"/>
              <w:contextualSpacing/>
              <w:rPr>
                <w:rFonts w:asciiTheme="minorHAnsi" w:eastAsia="Times New Roman" w:hAnsiTheme="minorHAnsi" w:cs="Arial"/>
                <w:color w:val="333333"/>
              </w:rPr>
            </w:pPr>
            <w:r w:rsidRPr="00B832BA">
              <w:rPr>
                <w:rFonts w:asciiTheme="minorHAnsi" w:eastAsia="Times New Roman" w:hAnsiTheme="minorHAnsi" w:cs="Arial"/>
                <w:color w:val="333333"/>
              </w:rPr>
              <w:t>...</w:t>
            </w:r>
          </w:p>
          <w:p w:rsidR="00615B90" w:rsidRPr="00B832BA" w:rsidRDefault="00615B90" w:rsidP="00DD427C">
            <w:pPr>
              <w:pStyle w:val="ListParagraph"/>
              <w:autoSpaceDE w:val="0"/>
              <w:autoSpaceDN w:val="0"/>
              <w:adjustRightInd w:val="0"/>
              <w:spacing w:before="240" w:line="240" w:lineRule="auto"/>
              <w:ind w:left="0"/>
              <w:contextualSpacing/>
              <w:rPr>
                <w:rFonts w:asciiTheme="minorHAnsi" w:eastAsia="Times New Roman" w:hAnsiTheme="minorHAnsi" w:cs="Arial"/>
                <w:color w:val="333333"/>
              </w:rPr>
            </w:pPr>
            <w:r w:rsidRPr="00B832BA">
              <w:rPr>
                <w:rFonts w:asciiTheme="minorHAnsi" w:eastAsia="Times New Roman" w:hAnsiTheme="minorHAnsi" w:cs="Arial"/>
                <w:color w:val="333333"/>
              </w:rPr>
              <w:t>property 'b2bassetsstorefront.additionalWebSpringConfigs.ordersearch','classpath:/ordersearch/web/spring/ordersearch-web-spring.xml'</w:t>
            </w:r>
          </w:p>
          <w:p w:rsidR="00615B90" w:rsidRPr="00B832BA" w:rsidRDefault="00615B90" w:rsidP="00DD427C">
            <w:pPr>
              <w:pStyle w:val="ListParagraph"/>
              <w:autoSpaceDE w:val="0"/>
              <w:autoSpaceDN w:val="0"/>
              <w:adjustRightInd w:val="0"/>
              <w:spacing w:before="240" w:line="240" w:lineRule="auto"/>
              <w:ind w:left="0"/>
              <w:contextualSpacing/>
              <w:rPr>
                <w:rFonts w:asciiTheme="minorHAnsi" w:eastAsia="Times New Roman" w:hAnsiTheme="minorHAnsi" w:cs="Arial"/>
                <w:color w:val="333333"/>
              </w:rPr>
            </w:pPr>
            <w:r w:rsidRPr="00B832BA">
              <w:rPr>
                <w:rFonts w:asciiTheme="minorHAnsi" w:eastAsia="Times New Roman" w:hAnsiTheme="minorHAnsi" w:cs="Arial"/>
                <w:color w:val="333333"/>
              </w:rPr>
              <w:t>...}</w:t>
            </w:r>
          </w:p>
        </w:tc>
      </w:tr>
    </w:tbl>
    <w:p w:rsidR="00615B90" w:rsidRPr="00B832BA" w:rsidRDefault="00615B90" w:rsidP="00615B90">
      <w:pPr>
        <w:pStyle w:val="ListParagraph"/>
        <w:autoSpaceDE w:val="0"/>
        <w:autoSpaceDN w:val="0"/>
        <w:adjustRightInd w:val="0"/>
        <w:spacing w:after="0" w:line="240" w:lineRule="auto"/>
        <w:contextualSpacing/>
        <w:rPr>
          <w:rFonts w:asciiTheme="minorHAnsi" w:eastAsia="Times New Roman" w:hAnsiTheme="minorHAnsi" w:cs="Arial"/>
          <w:color w:val="333333"/>
        </w:rPr>
      </w:pPr>
    </w:p>
    <w:p w:rsidR="00615B90" w:rsidRPr="00B832BA" w:rsidRDefault="00615B90" w:rsidP="00B12D19">
      <w:pPr>
        <w:pStyle w:val="ListParagraph"/>
        <w:numPr>
          <w:ilvl w:val="0"/>
          <w:numId w:val="36"/>
        </w:numPr>
        <w:autoSpaceDE w:val="0"/>
        <w:autoSpaceDN w:val="0"/>
        <w:adjustRightInd w:val="0"/>
        <w:spacing w:after="0" w:line="240" w:lineRule="auto"/>
        <w:contextualSpacing/>
        <w:rPr>
          <w:rFonts w:asciiTheme="minorHAnsi" w:eastAsia="Times New Roman" w:hAnsiTheme="minorHAnsi" w:cs="Arial"/>
          <w:color w:val="333333"/>
        </w:rPr>
      </w:pPr>
      <w:r w:rsidRPr="00B832BA">
        <w:rPr>
          <w:rFonts w:asciiTheme="minorHAnsi" w:eastAsia="Times New Roman" w:hAnsiTheme="minorHAnsi" w:cs="Arial"/>
          <w:color w:val="333333"/>
        </w:rPr>
        <w:t>Navigate to the </w:t>
      </w:r>
      <w:r w:rsidRPr="00B832BA">
        <w:rPr>
          <w:rFonts w:asciiTheme="minorHAnsi" w:eastAsia="Times New Roman" w:hAnsiTheme="minorHAnsi" w:cs="Arial"/>
          <w:b/>
          <w:bCs/>
        </w:rPr>
        <w:t>{HYBRIS_HOME}</w:t>
      </w:r>
      <w:r w:rsidRPr="00B832BA">
        <w:rPr>
          <w:rFonts w:asciiTheme="minorHAnsi" w:eastAsia="Times New Roman" w:hAnsiTheme="minorHAnsi" w:cs="Arial"/>
        </w:rPr>
        <w:t>/installer</w:t>
      </w:r>
      <w:r w:rsidRPr="00B832BA">
        <w:rPr>
          <w:rFonts w:asciiTheme="minorHAnsi" w:eastAsia="Times New Roman" w:hAnsiTheme="minorHAnsi" w:cs="Arial"/>
          <w:color w:val="333333"/>
        </w:rPr>
        <w:t> directory. Invoke the Installer with the b2b_acc recipe by entering the following command:</w:t>
      </w:r>
    </w:p>
    <w:p w:rsidR="00615B90" w:rsidRDefault="00615B90" w:rsidP="0037081F">
      <w:pPr>
        <w:pStyle w:val="NormalWeb"/>
        <w:shd w:val="clear" w:color="auto" w:fill="FFFFFF"/>
        <w:spacing w:before="240" w:beforeAutospacing="0" w:after="240" w:afterAutospacing="0" w:line="239" w:lineRule="atLeast"/>
        <w:ind w:left="1080" w:firstLine="360"/>
        <w:rPr>
          <w:rFonts w:asciiTheme="minorHAnsi" w:hAnsiTheme="minorHAnsi" w:cs="Arial"/>
          <w:b/>
          <w:bCs/>
          <w:color w:val="333333"/>
          <w:sz w:val="22"/>
          <w:szCs w:val="22"/>
        </w:rPr>
      </w:pPr>
      <w:r w:rsidRPr="00B832BA">
        <w:rPr>
          <w:rFonts w:asciiTheme="minorHAnsi" w:hAnsiTheme="minorHAnsi" w:cs="Arial"/>
          <w:color w:val="333333"/>
          <w:sz w:val="22"/>
          <w:szCs w:val="22"/>
        </w:rPr>
        <w:t>On Windows: </w:t>
      </w:r>
      <w:r w:rsidRPr="00B832BA">
        <w:rPr>
          <w:rFonts w:asciiTheme="minorHAnsi" w:hAnsiTheme="minorHAnsi" w:cs="Arial"/>
          <w:b/>
          <w:bCs/>
          <w:color w:val="333333"/>
          <w:sz w:val="22"/>
          <w:szCs w:val="22"/>
        </w:rPr>
        <w:t>install.bat -r b2b_acc_plus</w:t>
      </w:r>
    </w:p>
    <w:p w:rsidR="0037081F" w:rsidRPr="00B832BA" w:rsidRDefault="0037081F" w:rsidP="0037081F">
      <w:pPr>
        <w:pStyle w:val="NormalWeb"/>
        <w:shd w:val="clear" w:color="auto" w:fill="FFFFFF"/>
        <w:spacing w:before="240" w:beforeAutospacing="0" w:after="240" w:afterAutospacing="0" w:line="239" w:lineRule="atLeast"/>
        <w:ind w:left="1080" w:firstLine="360"/>
        <w:rPr>
          <w:rFonts w:asciiTheme="minorHAnsi" w:hAnsiTheme="minorHAnsi" w:cs="Arial"/>
          <w:b/>
          <w:bCs/>
          <w:color w:val="333333"/>
          <w:sz w:val="22"/>
          <w:szCs w:val="22"/>
        </w:rPr>
      </w:pPr>
      <w:r w:rsidRPr="0037081F">
        <w:rPr>
          <w:rFonts w:asciiTheme="minorHAnsi" w:hAnsiTheme="minorHAnsi" w:cs="Arial"/>
          <w:bCs/>
          <w:color w:val="333333"/>
          <w:sz w:val="22"/>
          <w:szCs w:val="22"/>
        </w:rPr>
        <w:t>On Linux or Mac</w:t>
      </w:r>
      <w:r w:rsidRPr="0037081F">
        <w:rPr>
          <w:rFonts w:asciiTheme="minorHAnsi" w:hAnsiTheme="minorHAnsi" w:cs="Arial"/>
          <w:b/>
          <w:bCs/>
          <w:color w:val="333333"/>
          <w:sz w:val="22"/>
          <w:szCs w:val="22"/>
        </w:rPr>
        <w:t>: ./install.sh -r b2b_acc_plus</w:t>
      </w:r>
    </w:p>
    <w:p w:rsidR="00615B90" w:rsidRPr="00B832BA" w:rsidRDefault="00615B90" w:rsidP="00B12D19">
      <w:pPr>
        <w:pStyle w:val="NormalWeb"/>
        <w:numPr>
          <w:ilvl w:val="0"/>
          <w:numId w:val="36"/>
        </w:numPr>
        <w:shd w:val="clear" w:color="auto" w:fill="FFFFFF"/>
        <w:spacing w:before="240" w:beforeAutospacing="0" w:after="240" w:afterAutospacing="0" w:line="239" w:lineRule="atLeast"/>
        <w:rPr>
          <w:rFonts w:asciiTheme="minorHAnsi" w:hAnsiTheme="minorHAnsi" w:cs="Arial"/>
          <w:b/>
          <w:bCs/>
          <w:color w:val="333333"/>
          <w:sz w:val="22"/>
          <w:szCs w:val="22"/>
        </w:rPr>
      </w:pPr>
      <w:r w:rsidRPr="00B832BA">
        <w:rPr>
          <w:rFonts w:asciiTheme="minorHAnsi" w:eastAsia="Arial" w:hAnsiTheme="minorHAnsi" w:cs="Arial"/>
          <w:color w:val="333333"/>
          <w:sz w:val="22"/>
          <w:szCs w:val="22"/>
          <w:shd w:val="clear" w:color="auto" w:fill="FFFFFF"/>
          <w:lang w:val="en-GB"/>
        </w:rPr>
        <w:t>The install script creates a new </w:t>
      </w:r>
      <w:r w:rsidRPr="00B832BA">
        <w:rPr>
          <w:rFonts w:asciiTheme="minorHAnsi" w:eastAsia="Arial" w:hAnsiTheme="minorHAnsi" w:cs="Arial"/>
          <w:b/>
          <w:bCs/>
          <w:color w:val="333333"/>
          <w:sz w:val="22"/>
          <w:szCs w:val="22"/>
          <w:lang w:val="en-GB"/>
        </w:rPr>
        <w:t>localextensions.xml</w:t>
      </w:r>
      <w:r w:rsidRPr="00B832BA">
        <w:rPr>
          <w:rFonts w:asciiTheme="minorHAnsi" w:eastAsia="Arial" w:hAnsiTheme="minorHAnsi" w:cs="Arial"/>
          <w:color w:val="333333"/>
          <w:sz w:val="22"/>
          <w:szCs w:val="22"/>
          <w:shd w:val="clear" w:color="auto" w:fill="FFFFFF"/>
          <w:lang w:val="en-GB"/>
        </w:rPr>
        <w:t xml:space="preserve"> file using the newly created </w:t>
      </w:r>
      <w:proofErr w:type="spellStart"/>
      <w:r w:rsidRPr="00B832BA">
        <w:rPr>
          <w:rFonts w:asciiTheme="minorHAnsi" w:hAnsiTheme="minorHAnsi" w:cs="Arial"/>
          <w:b/>
          <w:color w:val="333333"/>
          <w:sz w:val="22"/>
          <w:szCs w:val="22"/>
        </w:rPr>
        <w:t>ordersearch</w:t>
      </w:r>
      <w:proofErr w:type="spellEnd"/>
      <w:r w:rsidRPr="00B832BA">
        <w:rPr>
          <w:rFonts w:asciiTheme="minorHAnsi" w:eastAsia="Arial" w:hAnsiTheme="minorHAnsi" w:cs="Arial"/>
          <w:color w:val="333333"/>
          <w:sz w:val="22"/>
          <w:szCs w:val="22"/>
          <w:shd w:val="clear" w:color="auto" w:fill="FFFFFF"/>
          <w:lang w:val="en-GB"/>
        </w:rPr>
        <w:t xml:space="preserve"> extension, and also installs the required B2B </w:t>
      </w:r>
      <w:proofErr w:type="spellStart"/>
      <w:r w:rsidRPr="00B832BA">
        <w:rPr>
          <w:rFonts w:asciiTheme="minorHAnsi" w:eastAsia="Arial" w:hAnsiTheme="minorHAnsi" w:cs="Arial"/>
          <w:color w:val="333333"/>
          <w:sz w:val="22"/>
          <w:szCs w:val="22"/>
          <w:shd w:val="clear" w:color="auto" w:fill="FFFFFF"/>
          <w:lang w:val="en-GB"/>
        </w:rPr>
        <w:t>AddOns</w:t>
      </w:r>
      <w:proofErr w:type="spellEnd"/>
      <w:r w:rsidRPr="00B832BA">
        <w:rPr>
          <w:rFonts w:asciiTheme="minorHAnsi" w:eastAsia="Arial" w:hAnsiTheme="minorHAnsi" w:cs="Arial"/>
          <w:color w:val="333333"/>
          <w:sz w:val="22"/>
          <w:szCs w:val="22"/>
          <w:shd w:val="clear" w:color="auto" w:fill="FFFFFF"/>
          <w:lang w:val="en-GB"/>
        </w:rPr>
        <w:t xml:space="preserve"> into the new </w:t>
      </w:r>
      <w:r w:rsidRPr="00B832BA">
        <w:rPr>
          <w:rFonts w:asciiTheme="minorHAnsi" w:hAnsiTheme="minorHAnsi" w:cs="Arial"/>
          <w:b/>
          <w:color w:val="333333"/>
          <w:sz w:val="22"/>
          <w:szCs w:val="22"/>
        </w:rPr>
        <w:t>b2bassetsstorefront</w:t>
      </w:r>
      <w:r w:rsidRPr="00B832BA">
        <w:rPr>
          <w:rFonts w:asciiTheme="minorHAnsi" w:eastAsia="Arial" w:hAnsiTheme="minorHAnsi" w:cs="Arial"/>
          <w:color w:val="333333"/>
          <w:sz w:val="22"/>
          <w:szCs w:val="22"/>
          <w:shd w:val="clear" w:color="auto" w:fill="FFFFFF"/>
          <w:lang w:val="en-GB"/>
        </w:rPr>
        <w:t xml:space="preserve"> extension.</w:t>
      </w:r>
    </w:p>
    <w:tbl>
      <w:tblPr>
        <w:tblStyle w:val="TableGrid"/>
        <w:tblW w:w="0" w:type="auto"/>
        <w:tblInd w:w="828" w:type="dxa"/>
        <w:tblLook w:val="04A0"/>
      </w:tblPr>
      <w:tblGrid>
        <w:gridCol w:w="9569"/>
      </w:tblGrid>
      <w:tr w:rsidR="00615B90" w:rsidRPr="00B832BA" w:rsidTr="00615B90">
        <w:tc>
          <w:tcPr>
            <w:tcW w:w="9569" w:type="dxa"/>
          </w:tcPr>
          <w:p w:rsidR="00615B90" w:rsidRPr="00B832BA" w:rsidRDefault="00615B90" w:rsidP="00DD427C">
            <w:pPr>
              <w:pStyle w:val="NormalWeb"/>
              <w:spacing w:before="0" w:beforeAutospacing="0" w:after="0" w:afterAutospacing="0" w:line="239" w:lineRule="atLeast"/>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lastRenderedPageBreak/>
              <w:t>config</w:t>
            </w:r>
            <w:proofErr w:type="spellEnd"/>
            <w:r w:rsidRPr="00B832BA">
              <w:rPr>
                <w:rFonts w:asciiTheme="minorHAnsi" w:hAnsiTheme="minorHAnsi" w:cs="Arial"/>
                <w:bCs/>
                <w:color w:val="333333"/>
                <w:sz w:val="22"/>
                <w:szCs w:val="22"/>
              </w:rPr>
              <w:t>/</w:t>
            </w:r>
            <w:r w:rsidRPr="00B832BA">
              <w:rPr>
                <w:rFonts w:asciiTheme="minorHAnsi" w:eastAsia="Arial" w:hAnsiTheme="minorHAnsi" w:cs="Arial"/>
                <w:b/>
                <w:bCs/>
                <w:color w:val="333333"/>
                <w:sz w:val="22"/>
                <w:szCs w:val="22"/>
                <w:lang w:val="en-GB"/>
              </w:rPr>
              <w:t xml:space="preserve"> localextensions.xml</w:t>
            </w:r>
            <w:r w:rsidRPr="00B832BA">
              <w:rPr>
                <w:rFonts w:asciiTheme="minorHAnsi" w:eastAsia="Arial" w:hAnsiTheme="minorHAnsi" w:cs="Arial"/>
                <w:color w:val="333333"/>
                <w:sz w:val="22"/>
                <w:szCs w:val="22"/>
                <w:shd w:val="clear" w:color="auto" w:fill="FFFFFF"/>
                <w:lang w:val="en-GB"/>
              </w:rPr>
              <w:t> </w:t>
            </w:r>
          </w:p>
        </w:tc>
      </w:tr>
      <w:tr w:rsidR="00615B90" w:rsidRPr="00B832BA" w:rsidTr="00615B90">
        <w:tc>
          <w:tcPr>
            <w:tcW w:w="9569" w:type="dxa"/>
          </w:tcPr>
          <w:p w:rsidR="00615B90" w:rsidRPr="00B832BA" w:rsidRDefault="00615B90"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&lt;extensions&gt;</w:t>
            </w:r>
          </w:p>
          <w:p w:rsidR="00615B90" w:rsidRPr="00B832BA" w:rsidRDefault="00615B90"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w:t>
            </w:r>
          </w:p>
          <w:p w:rsidR="00615B90" w:rsidRPr="00B832BA" w:rsidRDefault="00615B90"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proofErr w:type="spellStart"/>
            <w:r w:rsidRPr="00B832BA">
              <w:rPr>
                <w:rFonts w:asciiTheme="minorHAnsi" w:hAnsiTheme="minorHAnsi" w:cs="Arial"/>
                <w:bCs/>
                <w:color w:val="333333"/>
                <w:sz w:val="22"/>
                <w:szCs w:val="22"/>
              </w:rPr>
              <w:t>multicarts</w:t>
            </w:r>
            <w:proofErr w:type="spellEnd"/>
            <w:r w:rsidRPr="00B832BA">
              <w:rPr>
                <w:rFonts w:asciiTheme="minorHAnsi" w:hAnsiTheme="minorHAnsi" w:cs="Arial"/>
                <w:bCs/>
                <w:color w:val="333333"/>
                <w:sz w:val="22"/>
                <w:szCs w:val="22"/>
              </w:rPr>
              <w:t>' /&gt;</w:t>
            </w:r>
          </w:p>
          <w:p w:rsidR="00615B90" w:rsidRPr="00B832BA" w:rsidRDefault="00615B90"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r w:rsidRPr="00B832BA">
              <w:rPr>
                <w:rFonts w:asciiTheme="minorHAnsi" w:hAnsiTheme="minorHAnsi"/>
                <w:b/>
                <w:sz w:val="22"/>
                <w:szCs w:val="22"/>
              </w:rPr>
              <w:t>'</w:t>
            </w:r>
            <w:proofErr w:type="spellStart"/>
            <w:r w:rsidRPr="00B832BA">
              <w:rPr>
                <w:rFonts w:asciiTheme="minorHAnsi" w:hAnsiTheme="minorHAnsi"/>
                <w:b/>
                <w:sz w:val="22"/>
                <w:szCs w:val="22"/>
              </w:rPr>
              <w:t>ordersearch</w:t>
            </w:r>
            <w:proofErr w:type="spellEnd"/>
            <w:r w:rsidRPr="00B832BA">
              <w:rPr>
                <w:rFonts w:asciiTheme="minorHAnsi" w:hAnsiTheme="minorHAnsi"/>
                <w:b/>
                <w:sz w:val="22"/>
                <w:szCs w:val="22"/>
              </w:rPr>
              <w:t>'</w:t>
            </w:r>
            <w:r w:rsidRPr="00B832BA">
              <w:rPr>
                <w:rFonts w:asciiTheme="minorHAnsi" w:hAnsiTheme="minorHAnsi" w:cs="Arial"/>
                <w:bCs/>
                <w:color w:val="333333"/>
                <w:sz w:val="22"/>
                <w:szCs w:val="22"/>
              </w:rPr>
              <w:t>/&gt;</w:t>
            </w:r>
          </w:p>
          <w:p w:rsidR="00615B90" w:rsidRPr="00B832BA" w:rsidRDefault="00615B90"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w:t>
            </w:r>
          </w:p>
          <w:p w:rsidR="00615B90" w:rsidRPr="00B832BA" w:rsidRDefault="00615B90" w:rsidP="00DD427C">
            <w:pPr>
              <w:pStyle w:val="NormalWeb"/>
              <w:spacing w:before="0" w:beforeAutospacing="0" w:after="0" w:afterAutospacing="0"/>
              <w:rPr>
                <w:rFonts w:asciiTheme="minorHAnsi" w:hAnsiTheme="minorHAnsi" w:cs="Arial"/>
                <w:b/>
                <w:bCs/>
                <w:color w:val="333333"/>
                <w:sz w:val="22"/>
                <w:szCs w:val="22"/>
              </w:rPr>
            </w:pPr>
            <w:r w:rsidRPr="00B832BA">
              <w:rPr>
                <w:rFonts w:asciiTheme="minorHAnsi" w:hAnsiTheme="minorHAnsi" w:cs="Arial"/>
                <w:bCs/>
                <w:color w:val="333333"/>
                <w:sz w:val="22"/>
                <w:szCs w:val="22"/>
              </w:rPr>
              <w:t>&lt;/extensions&gt;</w:t>
            </w:r>
          </w:p>
        </w:tc>
      </w:tr>
    </w:tbl>
    <w:p w:rsidR="00615B90" w:rsidRPr="00B832BA" w:rsidRDefault="00615B90" w:rsidP="00615B90">
      <w:pPr>
        <w:pStyle w:val="NormalWeb"/>
        <w:shd w:val="clear" w:color="auto" w:fill="FFFFFF"/>
        <w:spacing w:before="0" w:beforeAutospacing="0" w:after="0" w:afterAutospacing="0" w:line="239" w:lineRule="atLeast"/>
        <w:ind w:left="720"/>
        <w:rPr>
          <w:rFonts w:asciiTheme="minorHAnsi" w:hAnsiTheme="minorHAnsi" w:cs="Arial"/>
          <w:b/>
          <w:bCs/>
          <w:color w:val="333333"/>
          <w:sz w:val="22"/>
          <w:szCs w:val="22"/>
        </w:rPr>
      </w:pPr>
    </w:p>
    <w:p w:rsidR="00615B90" w:rsidRPr="00B832BA" w:rsidRDefault="00615B90" w:rsidP="00B12D19">
      <w:pPr>
        <w:pStyle w:val="NormalWeb"/>
        <w:numPr>
          <w:ilvl w:val="0"/>
          <w:numId w:val="36"/>
        </w:numPr>
        <w:shd w:val="clear" w:color="auto" w:fill="FFFFFF"/>
        <w:spacing w:before="0" w:beforeAutospacing="0" w:after="240" w:afterAutospacing="0" w:line="239" w:lineRule="atLeast"/>
        <w:rPr>
          <w:rFonts w:asciiTheme="minorHAnsi" w:hAnsiTheme="minorHAnsi"/>
          <w:color w:val="333333"/>
          <w:sz w:val="22"/>
          <w:szCs w:val="22"/>
        </w:rPr>
      </w:pPr>
      <w:r w:rsidRPr="00B832BA">
        <w:rPr>
          <w:rFonts w:asciiTheme="minorHAnsi" w:hAnsiTheme="minorHAnsi"/>
          <w:color w:val="333333"/>
          <w:sz w:val="22"/>
          <w:szCs w:val="22"/>
        </w:rPr>
        <w:t xml:space="preserve">Copy </w:t>
      </w:r>
      <w:proofErr w:type="spellStart"/>
      <w:r w:rsidRPr="00B832BA">
        <w:rPr>
          <w:rFonts w:asciiTheme="minorHAnsi" w:hAnsiTheme="minorHAnsi"/>
          <w:color w:val="333333"/>
          <w:sz w:val="22"/>
          <w:szCs w:val="22"/>
        </w:rPr>
        <w:t>ordersearch</w:t>
      </w:r>
      <w:proofErr w:type="spellEnd"/>
      <w:r w:rsidRPr="00B832BA">
        <w:rPr>
          <w:rFonts w:asciiTheme="minorHAnsi" w:hAnsiTheme="minorHAnsi"/>
          <w:color w:val="333333"/>
          <w:sz w:val="22"/>
          <w:szCs w:val="22"/>
        </w:rPr>
        <w:t xml:space="preserve"> module directory into </w:t>
      </w:r>
      <w:r w:rsidRPr="00B832BA">
        <w:rPr>
          <w:rFonts w:asciiTheme="minorHAnsi" w:hAnsiTheme="minorHAnsi"/>
          <w:b/>
          <w:color w:val="333333"/>
          <w:sz w:val="22"/>
          <w:szCs w:val="22"/>
        </w:rPr>
        <w:t xml:space="preserve">hybris/bin/custom </w:t>
      </w:r>
      <w:r w:rsidRPr="00B832BA">
        <w:rPr>
          <w:rFonts w:asciiTheme="minorHAnsi" w:hAnsiTheme="minorHAnsi"/>
          <w:color w:val="333333"/>
          <w:sz w:val="22"/>
          <w:szCs w:val="22"/>
        </w:rPr>
        <w:t>folder.</w:t>
      </w:r>
    </w:p>
    <w:p w:rsidR="00615B90" w:rsidRPr="00B832BA" w:rsidRDefault="00615B90" w:rsidP="00B12D19">
      <w:pPr>
        <w:pStyle w:val="NormalWeb"/>
        <w:numPr>
          <w:ilvl w:val="0"/>
          <w:numId w:val="36"/>
        </w:numPr>
        <w:shd w:val="clear" w:color="auto" w:fill="FFFFFF"/>
        <w:spacing w:before="0" w:beforeAutospacing="0" w:after="240" w:afterAutospacing="0" w:line="239" w:lineRule="atLeast"/>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Replace yb2bacceleratorstorefront with </w:t>
      </w:r>
      <w:r w:rsidRPr="00B832BA">
        <w:rPr>
          <w:rFonts w:asciiTheme="minorHAnsi" w:hAnsiTheme="minorHAnsi" w:cs="Arial"/>
          <w:b/>
          <w:bCs/>
          <w:color w:val="333333"/>
          <w:sz w:val="22"/>
          <w:szCs w:val="22"/>
        </w:rPr>
        <w:t>b2bassetsstorefront</w:t>
      </w:r>
      <w:r w:rsidRPr="00B832BA">
        <w:rPr>
          <w:rFonts w:asciiTheme="minorHAnsi" w:hAnsiTheme="minorHAnsi" w:cs="Arial"/>
          <w:bCs/>
          <w:color w:val="333333"/>
          <w:sz w:val="22"/>
          <w:szCs w:val="22"/>
        </w:rPr>
        <w:t xml:space="preserve"> in </w:t>
      </w:r>
      <w:proofErr w:type="spellStart"/>
      <w:r w:rsidRPr="00B832BA">
        <w:rPr>
          <w:rFonts w:asciiTheme="minorHAnsi" w:hAnsiTheme="minorHAnsi" w:cs="Arial"/>
          <w:b/>
          <w:bCs/>
          <w:color w:val="333333"/>
          <w:sz w:val="22"/>
          <w:szCs w:val="22"/>
        </w:rPr>
        <w:t>project.properties.template</w:t>
      </w:r>
      <w:proofErr w:type="spellEnd"/>
      <w:r w:rsidRPr="00B832BA">
        <w:rPr>
          <w:rFonts w:asciiTheme="minorHAnsi" w:hAnsiTheme="minorHAnsi" w:cs="Arial"/>
          <w:bCs/>
          <w:color w:val="333333"/>
          <w:sz w:val="22"/>
          <w:szCs w:val="22"/>
        </w:rPr>
        <w:t xml:space="preserve"> file (hybris\bin\custom\</w:t>
      </w:r>
      <w:proofErr w:type="spellStart"/>
      <w:r w:rsidRPr="00B832BA">
        <w:rPr>
          <w:rFonts w:asciiTheme="minorHAnsi" w:hAnsiTheme="minorHAnsi" w:cs="Arial"/>
          <w:bCs/>
          <w:color w:val="333333"/>
          <w:sz w:val="22"/>
          <w:szCs w:val="22"/>
        </w:rPr>
        <w:t>ordersearch</w:t>
      </w:r>
      <w:proofErr w:type="spellEnd"/>
      <w:r w:rsidRPr="00B832BA">
        <w:rPr>
          <w:rFonts w:asciiTheme="minorHAnsi" w:hAnsiTheme="minorHAnsi" w:cs="Arial"/>
          <w:bCs/>
          <w:color w:val="333333"/>
          <w:sz w:val="22"/>
          <w:szCs w:val="22"/>
        </w:rPr>
        <w:t>\</w:t>
      </w:r>
      <w:proofErr w:type="spellStart"/>
      <w:r w:rsidRPr="00B832BA">
        <w:rPr>
          <w:rFonts w:asciiTheme="minorHAnsi" w:hAnsiTheme="minorHAnsi" w:cs="Arial"/>
          <w:bCs/>
          <w:color w:val="333333"/>
          <w:sz w:val="22"/>
          <w:szCs w:val="22"/>
        </w:rPr>
        <w:t>project.properties.template</w:t>
      </w:r>
      <w:proofErr w:type="spellEnd"/>
      <w:r w:rsidRPr="00B832BA">
        <w:rPr>
          <w:rFonts w:asciiTheme="minorHAnsi" w:hAnsiTheme="minorHAnsi" w:cs="Arial"/>
          <w:bCs/>
          <w:color w:val="333333"/>
          <w:sz w:val="22"/>
          <w:szCs w:val="22"/>
        </w:rPr>
        <w:t xml:space="preserve">). Run </w:t>
      </w:r>
      <w:proofErr w:type="spellStart"/>
      <w:r w:rsidRPr="00B832BA">
        <w:rPr>
          <w:rFonts w:asciiTheme="minorHAnsi" w:hAnsiTheme="minorHAnsi" w:cs="Arial"/>
          <w:bCs/>
          <w:color w:val="333333"/>
          <w:sz w:val="22"/>
          <w:szCs w:val="22"/>
        </w:rPr>
        <w:t>addon</w:t>
      </w:r>
      <w:proofErr w:type="spellEnd"/>
      <w:r w:rsidRPr="00B832BA">
        <w:rPr>
          <w:rFonts w:asciiTheme="minorHAnsi" w:hAnsiTheme="minorHAnsi" w:cs="Arial"/>
          <w:bCs/>
          <w:color w:val="333333"/>
          <w:sz w:val="22"/>
          <w:szCs w:val="22"/>
        </w:rPr>
        <w:t xml:space="preserve"> install command.</w:t>
      </w:r>
    </w:p>
    <w:tbl>
      <w:tblPr>
        <w:tblStyle w:val="TableGrid"/>
        <w:tblW w:w="0" w:type="auto"/>
        <w:tblInd w:w="828" w:type="dxa"/>
        <w:tblLook w:val="04A0"/>
      </w:tblPr>
      <w:tblGrid>
        <w:gridCol w:w="9569"/>
      </w:tblGrid>
      <w:tr w:rsidR="00615B90" w:rsidRPr="00B832BA" w:rsidTr="00E04259">
        <w:tc>
          <w:tcPr>
            <w:tcW w:w="9569" w:type="dxa"/>
          </w:tcPr>
          <w:p w:rsidR="00615B90" w:rsidRPr="00B832BA" w:rsidRDefault="00615B90" w:rsidP="00DD427C">
            <w:pPr>
              <w:pStyle w:val="NormalWeb"/>
              <w:spacing w:before="24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b2bassetsstorefront.additionalWebSpringConfigs.</w:t>
            </w:r>
            <w:r w:rsidRPr="00B832BA">
              <w:rPr>
                <w:rFonts w:asciiTheme="minorHAnsi" w:hAnsiTheme="minorHAnsi"/>
                <w:sz w:val="22"/>
                <w:szCs w:val="22"/>
              </w:rPr>
              <w:t xml:space="preserve"> </w:t>
            </w:r>
            <w:proofErr w:type="spellStart"/>
            <w:r w:rsidRPr="00B832BA">
              <w:rPr>
                <w:rFonts w:asciiTheme="minorHAnsi" w:hAnsiTheme="minorHAnsi"/>
                <w:sz w:val="22"/>
                <w:szCs w:val="22"/>
              </w:rPr>
              <w:t>ordersearch</w:t>
            </w:r>
            <w:proofErr w:type="spellEnd"/>
            <w:r w:rsidRPr="00B832BA">
              <w:rPr>
                <w:rFonts w:asciiTheme="minorHAnsi" w:hAnsiTheme="minorHAnsi" w:cs="Arial"/>
                <w:bCs/>
                <w:color w:val="333333"/>
                <w:sz w:val="22"/>
                <w:szCs w:val="22"/>
              </w:rPr>
              <w:t>=</w:t>
            </w:r>
            <w:proofErr w:type="spellStart"/>
            <w:r w:rsidRPr="00B832BA">
              <w:rPr>
                <w:rFonts w:asciiTheme="minorHAnsi" w:hAnsiTheme="minorHAnsi" w:cs="Arial"/>
                <w:bCs/>
                <w:color w:val="333333"/>
                <w:sz w:val="22"/>
                <w:szCs w:val="22"/>
              </w:rPr>
              <w:t>classpath</w:t>
            </w:r>
            <w:proofErr w:type="spellEnd"/>
            <w:r w:rsidRPr="00B832BA">
              <w:rPr>
                <w:rFonts w:asciiTheme="minorHAnsi" w:hAnsiTheme="minorHAnsi" w:cs="Arial"/>
                <w:bCs/>
                <w:color w:val="333333"/>
                <w:sz w:val="22"/>
                <w:szCs w:val="22"/>
              </w:rPr>
              <w:t>:/</w:t>
            </w:r>
            <w:proofErr w:type="spellStart"/>
            <w:r w:rsidRPr="00B832BA">
              <w:rPr>
                <w:rFonts w:asciiTheme="minorHAnsi" w:hAnsiTheme="minorHAnsi"/>
                <w:sz w:val="22"/>
                <w:szCs w:val="22"/>
              </w:rPr>
              <w:t>ordersearch</w:t>
            </w:r>
            <w:proofErr w:type="spellEnd"/>
            <w:r w:rsidRPr="00B832BA">
              <w:rPr>
                <w:rFonts w:asciiTheme="minorHAnsi" w:hAnsiTheme="minorHAnsi" w:cs="Arial"/>
                <w:bCs/>
                <w:color w:val="333333"/>
                <w:sz w:val="22"/>
                <w:szCs w:val="22"/>
              </w:rPr>
              <w:t xml:space="preserve"> /web/spring/</w:t>
            </w:r>
            <w:r w:rsidRPr="00B832BA">
              <w:rPr>
                <w:rFonts w:asciiTheme="minorHAnsi" w:hAnsiTheme="minorHAnsi"/>
                <w:sz w:val="22"/>
                <w:szCs w:val="22"/>
              </w:rPr>
              <w:t>ordersearch</w:t>
            </w:r>
            <w:r w:rsidRPr="00B832BA">
              <w:rPr>
                <w:rFonts w:asciiTheme="minorHAnsi" w:hAnsiTheme="minorHAnsi" w:cs="Arial"/>
                <w:bCs/>
                <w:color w:val="333333"/>
                <w:sz w:val="22"/>
                <w:szCs w:val="22"/>
              </w:rPr>
              <w:t>-web-spring.xml</w:t>
            </w:r>
          </w:p>
        </w:tc>
      </w:tr>
    </w:tbl>
    <w:p w:rsidR="00615B90" w:rsidRPr="00B832BA" w:rsidRDefault="00615B90" w:rsidP="00B12D19">
      <w:pPr>
        <w:pStyle w:val="NormalWeb"/>
        <w:numPr>
          <w:ilvl w:val="0"/>
          <w:numId w:val="36"/>
        </w:numPr>
        <w:shd w:val="clear" w:color="auto" w:fill="FFFFFF"/>
        <w:spacing w:before="240" w:beforeAutospacing="0" w:after="0" w:afterAutospacing="0" w:line="239" w:lineRule="atLeast"/>
        <w:rPr>
          <w:rFonts w:asciiTheme="minorHAnsi" w:hAnsiTheme="minorHAnsi" w:cs="Arial"/>
          <w:b/>
          <w:bCs/>
          <w:color w:val="333333"/>
          <w:sz w:val="22"/>
          <w:szCs w:val="22"/>
        </w:rPr>
      </w:pPr>
      <w:r w:rsidRPr="00B832BA">
        <w:rPr>
          <w:rFonts w:asciiTheme="minorHAnsi" w:eastAsia="Arial" w:hAnsiTheme="minorHAnsi" w:cs="Arial"/>
          <w:color w:val="333333"/>
          <w:sz w:val="22"/>
          <w:szCs w:val="22"/>
          <w:shd w:val="clear" w:color="auto" w:fill="FFFFFF"/>
          <w:lang w:val="en-GB"/>
        </w:rPr>
        <w:t xml:space="preserve">Run </w:t>
      </w:r>
      <w:proofErr w:type="spellStart"/>
      <w:r w:rsidRPr="00B832BA">
        <w:rPr>
          <w:rFonts w:asciiTheme="minorHAnsi" w:eastAsia="Arial" w:hAnsiTheme="minorHAnsi" w:cs="Arial"/>
          <w:color w:val="333333"/>
          <w:sz w:val="22"/>
          <w:szCs w:val="22"/>
          <w:shd w:val="clear" w:color="auto" w:fill="FFFFFF"/>
          <w:lang w:val="en-GB"/>
        </w:rPr>
        <w:t>addon</w:t>
      </w:r>
      <w:proofErr w:type="spellEnd"/>
      <w:r w:rsidRPr="00B832BA">
        <w:rPr>
          <w:rFonts w:asciiTheme="minorHAnsi" w:eastAsia="Arial" w:hAnsiTheme="minorHAnsi" w:cs="Arial"/>
          <w:color w:val="333333"/>
          <w:sz w:val="22"/>
          <w:szCs w:val="22"/>
          <w:shd w:val="clear" w:color="auto" w:fill="FFFFFF"/>
          <w:lang w:val="en-GB"/>
        </w:rPr>
        <w:t xml:space="preserve"> install command:</w:t>
      </w:r>
    </w:p>
    <w:p w:rsidR="00615B90" w:rsidRPr="00B832BA" w:rsidRDefault="00615B90" w:rsidP="00615B90">
      <w:pPr>
        <w:pStyle w:val="NormalWeb"/>
        <w:shd w:val="clear" w:color="auto" w:fill="FFFFFF"/>
        <w:spacing w:before="0" w:beforeAutospacing="0" w:after="0" w:afterAutospacing="0" w:line="239" w:lineRule="atLeast"/>
        <w:ind w:left="720"/>
        <w:rPr>
          <w:rFonts w:asciiTheme="minorHAnsi" w:hAnsiTheme="minorHAnsi" w:cs="Arial"/>
          <w:sz w:val="22"/>
          <w:szCs w:val="22"/>
        </w:rPr>
      </w:pPr>
      <w:r w:rsidRPr="00B832BA">
        <w:rPr>
          <w:rFonts w:asciiTheme="minorHAnsi" w:eastAsia="Arial" w:hAnsiTheme="minorHAnsi" w:cs="Arial"/>
          <w:color w:val="333333"/>
          <w:sz w:val="22"/>
          <w:szCs w:val="22"/>
          <w:shd w:val="clear" w:color="auto" w:fill="FFFFFF"/>
          <w:lang w:val="en-GB"/>
        </w:rPr>
        <w:t xml:space="preserve">Navigate to </w:t>
      </w:r>
      <w:r w:rsidRPr="00B832BA">
        <w:rPr>
          <w:rFonts w:asciiTheme="minorHAnsi" w:hAnsiTheme="minorHAnsi" w:cs="Arial"/>
          <w:sz w:val="22"/>
          <w:szCs w:val="22"/>
        </w:rPr>
        <w:t xml:space="preserve">the </w:t>
      </w:r>
      <w:r w:rsidRPr="00B832BA">
        <w:rPr>
          <w:rFonts w:asciiTheme="minorHAnsi" w:hAnsiTheme="minorHAnsi" w:cs="Arial"/>
          <w:b/>
          <w:bCs/>
          <w:sz w:val="22"/>
          <w:szCs w:val="22"/>
        </w:rPr>
        <w:t>{HYBRIS_HOME}</w:t>
      </w:r>
      <w:r w:rsidRPr="00B832BA">
        <w:rPr>
          <w:rFonts w:asciiTheme="minorHAnsi" w:hAnsiTheme="minorHAnsi" w:cs="Arial"/>
          <w:sz w:val="22"/>
          <w:szCs w:val="22"/>
        </w:rPr>
        <w:t>/bin/platform directory and run following command-</w:t>
      </w:r>
    </w:p>
    <w:tbl>
      <w:tblPr>
        <w:tblStyle w:val="TableGrid"/>
        <w:tblW w:w="0" w:type="auto"/>
        <w:tblInd w:w="828" w:type="dxa"/>
        <w:tblLook w:val="04A0"/>
      </w:tblPr>
      <w:tblGrid>
        <w:gridCol w:w="9569"/>
      </w:tblGrid>
      <w:tr w:rsidR="00615B90" w:rsidRPr="00B832BA" w:rsidTr="00E04259">
        <w:tc>
          <w:tcPr>
            <w:tcW w:w="9569" w:type="dxa"/>
          </w:tcPr>
          <w:p w:rsidR="00615B90" w:rsidRPr="00B832BA" w:rsidRDefault="00615B90" w:rsidP="00DD427C">
            <w:pPr>
              <w:pStyle w:val="NormalWeb"/>
              <w:tabs>
                <w:tab w:val="left" w:pos="1640"/>
              </w:tabs>
              <w:spacing w:before="24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ant </w:t>
            </w:r>
            <w:proofErr w:type="spellStart"/>
            <w:r w:rsidRPr="00B832BA">
              <w:rPr>
                <w:rFonts w:asciiTheme="minorHAnsi" w:hAnsiTheme="minorHAnsi" w:cs="Arial"/>
                <w:bCs/>
                <w:color w:val="333333"/>
                <w:sz w:val="22"/>
                <w:szCs w:val="22"/>
              </w:rPr>
              <w:t>addoninstall</w:t>
            </w:r>
            <w:proofErr w:type="spellEnd"/>
            <w:r w:rsidRPr="00B832BA">
              <w:rPr>
                <w:rFonts w:asciiTheme="minorHAnsi" w:hAnsiTheme="minorHAnsi" w:cs="Arial"/>
                <w:bCs/>
                <w:color w:val="333333"/>
                <w:sz w:val="22"/>
                <w:szCs w:val="22"/>
              </w:rPr>
              <w:t xml:space="preserve"> -</w:t>
            </w:r>
            <w:proofErr w:type="spellStart"/>
            <w:r w:rsidRPr="00B832BA">
              <w:rPr>
                <w:rFonts w:asciiTheme="minorHAnsi" w:hAnsiTheme="minorHAnsi" w:cs="Arial"/>
                <w:bCs/>
                <w:color w:val="333333"/>
                <w:sz w:val="22"/>
                <w:szCs w:val="22"/>
              </w:rPr>
              <w:t>Daddonnames</w:t>
            </w:r>
            <w:proofErr w:type="spellEnd"/>
            <w:r w:rsidRPr="00B832BA">
              <w:rPr>
                <w:rFonts w:asciiTheme="minorHAnsi" w:hAnsiTheme="minorHAnsi" w:cs="Arial"/>
                <w:bCs/>
                <w:color w:val="333333"/>
                <w:sz w:val="22"/>
                <w:szCs w:val="22"/>
              </w:rPr>
              <w:t>="</w:t>
            </w:r>
            <w:proofErr w:type="spellStart"/>
            <w:r w:rsidRPr="00B832BA">
              <w:rPr>
                <w:rFonts w:asciiTheme="minorHAnsi" w:hAnsiTheme="minorHAnsi" w:cs="Arial"/>
                <w:color w:val="333333"/>
                <w:sz w:val="22"/>
                <w:szCs w:val="22"/>
              </w:rPr>
              <w:t>ordersearch</w:t>
            </w:r>
            <w:proofErr w:type="spellEnd"/>
            <w:r w:rsidRPr="00B832BA">
              <w:rPr>
                <w:rFonts w:asciiTheme="minorHAnsi" w:hAnsiTheme="minorHAnsi" w:cs="Arial"/>
                <w:bCs/>
                <w:color w:val="333333"/>
                <w:sz w:val="22"/>
                <w:szCs w:val="22"/>
              </w:rPr>
              <w:t xml:space="preserve"> " -DaddonStorefront.b2bassetsstorefront="b2bassetsstorefront”</w:t>
            </w:r>
          </w:p>
        </w:tc>
      </w:tr>
    </w:tbl>
    <w:p w:rsidR="00615B90" w:rsidRPr="00B832BA" w:rsidRDefault="00615B90" w:rsidP="00615B90">
      <w:pPr>
        <w:pStyle w:val="NormalWeb"/>
        <w:shd w:val="clear" w:color="auto" w:fill="FFFFFF"/>
        <w:spacing w:before="0" w:beforeAutospacing="0" w:after="0" w:afterAutospacing="0" w:line="239" w:lineRule="atLeast"/>
        <w:ind w:left="720"/>
        <w:rPr>
          <w:rFonts w:asciiTheme="minorHAnsi" w:hAnsiTheme="minorHAnsi" w:cs="Arial"/>
          <w:sz w:val="22"/>
          <w:szCs w:val="22"/>
        </w:rPr>
      </w:pPr>
    </w:p>
    <w:p w:rsidR="00615B90" w:rsidRPr="00B832BA" w:rsidRDefault="00615B90" w:rsidP="00B12D19">
      <w:pPr>
        <w:pStyle w:val="IS-Bodytext"/>
        <w:numPr>
          <w:ilvl w:val="0"/>
          <w:numId w:val="36"/>
        </w:numPr>
        <w:spacing w:before="0" w:after="0" w:line="240" w:lineRule="auto"/>
        <w:rPr>
          <w:rFonts w:asciiTheme="minorHAnsi" w:hAnsiTheme="minorHAnsi"/>
          <w:b/>
          <w:sz w:val="22"/>
          <w:szCs w:val="22"/>
          <w:lang w:val="en-US"/>
        </w:rPr>
      </w:pPr>
      <w:r w:rsidRPr="00B832BA">
        <w:rPr>
          <w:rFonts w:asciiTheme="minorHAnsi" w:hAnsiTheme="minorHAnsi"/>
          <w:sz w:val="22"/>
          <w:szCs w:val="22"/>
          <w:lang w:val="en-US"/>
        </w:rPr>
        <w:t xml:space="preserve">Navigate to the </w:t>
      </w:r>
      <w:r w:rsidRPr="00B832BA">
        <w:rPr>
          <w:rFonts w:asciiTheme="minorHAnsi" w:eastAsia="Times New Roman" w:hAnsiTheme="minorHAnsi"/>
          <w:b/>
          <w:bCs/>
          <w:sz w:val="22"/>
          <w:szCs w:val="22"/>
        </w:rPr>
        <w:t>{HYBRIS_HOME}</w:t>
      </w:r>
      <w:r w:rsidRPr="00B832BA">
        <w:rPr>
          <w:rFonts w:asciiTheme="minorHAnsi" w:eastAsia="Times New Roman" w:hAnsiTheme="minorHAnsi"/>
          <w:sz w:val="22"/>
          <w:szCs w:val="22"/>
        </w:rPr>
        <w:t xml:space="preserve">/bin/platform directory and build the server : </w:t>
      </w:r>
      <w:r w:rsidRPr="00B832BA">
        <w:rPr>
          <w:rFonts w:asciiTheme="minorHAnsi" w:hAnsiTheme="minorHAnsi"/>
          <w:b/>
          <w:sz w:val="22"/>
          <w:szCs w:val="22"/>
          <w:lang w:val="en-US"/>
        </w:rPr>
        <w:t>ant clean all</w:t>
      </w:r>
    </w:p>
    <w:p w:rsidR="0059066D" w:rsidRPr="00B832BA" w:rsidRDefault="0059066D" w:rsidP="0059066D">
      <w:pPr>
        <w:pStyle w:val="IS-Bodytext"/>
        <w:spacing w:before="0" w:after="0"/>
        <w:rPr>
          <w:rFonts w:asciiTheme="minorHAnsi" w:hAnsiTheme="minorHAnsi"/>
          <w:b/>
          <w:sz w:val="22"/>
          <w:szCs w:val="22"/>
          <w:lang w:val="en-US"/>
        </w:rPr>
      </w:pPr>
    </w:p>
    <w:p w:rsidR="0059066D" w:rsidRPr="00B832BA" w:rsidRDefault="0059066D" w:rsidP="00522C0A">
      <w:pPr>
        <w:pStyle w:val="IS-Heading3"/>
        <w:tabs>
          <w:tab w:val="left" w:pos="180"/>
          <w:tab w:val="left" w:pos="634"/>
          <w:tab w:val="num" w:pos="936"/>
        </w:tabs>
        <w:ind w:hanging="846"/>
        <w:rPr>
          <w:rFonts w:asciiTheme="minorHAnsi" w:hAnsiTheme="minorHAnsi"/>
        </w:rPr>
      </w:pPr>
      <w:bookmarkStart w:id="60" w:name="_Toc442102796"/>
      <w:r w:rsidRPr="00B832BA">
        <w:rPr>
          <w:rFonts w:asciiTheme="minorHAnsi" w:hAnsiTheme="minorHAnsi"/>
        </w:rPr>
        <w:t xml:space="preserve">Configuration steps for the </w:t>
      </w:r>
      <w:proofErr w:type="spellStart"/>
      <w:r w:rsidR="00E04259" w:rsidRPr="00B832BA">
        <w:rPr>
          <w:rFonts w:asciiTheme="minorHAnsi" w:hAnsiTheme="minorHAnsi"/>
        </w:rPr>
        <w:t>OrderSearch</w:t>
      </w:r>
      <w:proofErr w:type="spellEnd"/>
      <w:r w:rsidRPr="00B832BA">
        <w:rPr>
          <w:rFonts w:asciiTheme="minorHAnsi" w:hAnsiTheme="minorHAnsi"/>
        </w:rPr>
        <w:t xml:space="preserve"> </w:t>
      </w:r>
      <w:proofErr w:type="spellStart"/>
      <w:r w:rsidRPr="00B832BA">
        <w:rPr>
          <w:rFonts w:asciiTheme="minorHAnsi" w:hAnsiTheme="minorHAnsi"/>
        </w:rPr>
        <w:t>addon</w:t>
      </w:r>
      <w:bookmarkEnd w:id="60"/>
      <w:proofErr w:type="spellEnd"/>
    </w:p>
    <w:p w:rsidR="00EA0F8B" w:rsidRPr="00857A66" w:rsidRDefault="00EA0F8B" w:rsidP="00857A66">
      <w:pPr>
        <w:ind w:left="720"/>
        <w:rPr>
          <w:rFonts w:asciiTheme="minorHAnsi" w:hAnsiTheme="minorHAnsi"/>
          <w:b/>
          <w:bCs/>
          <w:iCs/>
          <w:color w:val="009BCC" w:themeColor="text2"/>
          <w:sz w:val="22"/>
          <w:szCs w:val="22"/>
          <w:u w:val="single"/>
          <w:lang w:val="en-US"/>
        </w:rPr>
      </w:pPr>
      <w:bookmarkStart w:id="61" w:name="_Toc437009249"/>
      <w:bookmarkStart w:id="62" w:name="_Toc437263116"/>
      <w:bookmarkStart w:id="63" w:name="_Toc437271634"/>
      <w:bookmarkStart w:id="64" w:name="_Toc437278993"/>
      <w:bookmarkStart w:id="65" w:name="_Toc437347696"/>
      <w:bookmarkStart w:id="66" w:name="_Toc437349559"/>
      <w:bookmarkStart w:id="67" w:name="_Toc437354614"/>
      <w:bookmarkStart w:id="68" w:name="_Toc437426881"/>
      <w:bookmarkStart w:id="69" w:name="_Toc437437092"/>
      <w:bookmarkStart w:id="70" w:name="_Toc437443618"/>
      <w:bookmarkStart w:id="71" w:name="_Toc437449659"/>
      <w:bookmarkStart w:id="72" w:name="_Toc437449701"/>
      <w:bookmarkStart w:id="73" w:name="_Toc437519797"/>
      <w:r w:rsidRPr="00857A66">
        <w:rPr>
          <w:rFonts w:asciiTheme="minorHAnsi" w:hAnsiTheme="minorHAnsi"/>
          <w:b/>
          <w:bCs/>
          <w:iCs/>
          <w:color w:val="009BCC" w:themeColor="text2"/>
          <w:sz w:val="22"/>
          <w:szCs w:val="22"/>
          <w:u w:val="single"/>
          <w:lang w:val="en-US"/>
        </w:rPr>
        <w:t>Solving Build errors:</w:t>
      </w:r>
      <w:bookmarkEnd w:id="61"/>
      <w:bookmarkEnd w:id="62"/>
      <w:bookmarkEnd w:id="63"/>
      <w:bookmarkEnd w:id="64"/>
      <w:bookmarkEnd w:id="65"/>
      <w:bookmarkEnd w:id="66"/>
      <w:bookmarkEnd w:id="67"/>
      <w:bookmarkEnd w:id="68"/>
      <w:bookmarkEnd w:id="69"/>
      <w:bookmarkEnd w:id="70"/>
      <w:bookmarkEnd w:id="71"/>
      <w:bookmarkEnd w:id="72"/>
      <w:bookmarkEnd w:id="73"/>
    </w:p>
    <w:p w:rsidR="00EA0F8B" w:rsidRPr="006C625D" w:rsidRDefault="00EA0F8B" w:rsidP="006C625D">
      <w:pPr>
        <w:pStyle w:val="IS-Bodytext"/>
        <w:numPr>
          <w:ilvl w:val="0"/>
          <w:numId w:val="64"/>
        </w:numPr>
        <w:spacing w:before="0" w:after="0" w:line="240" w:lineRule="auto"/>
        <w:rPr>
          <w:rFonts w:asciiTheme="minorHAnsi" w:hAnsiTheme="minorHAnsi"/>
          <w:sz w:val="22"/>
          <w:szCs w:val="22"/>
          <w:lang w:val="en-US"/>
        </w:rPr>
      </w:pPr>
      <w:bookmarkStart w:id="74" w:name="_Toc437278994"/>
      <w:bookmarkStart w:id="75" w:name="_Toc437347697"/>
      <w:bookmarkStart w:id="76" w:name="_Toc437349560"/>
      <w:bookmarkStart w:id="77" w:name="_Toc437354615"/>
      <w:bookmarkStart w:id="78" w:name="_Toc437426882"/>
      <w:bookmarkStart w:id="79" w:name="_Toc437437093"/>
      <w:bookmarkStart w:id="80" w:name="_Toc437443619"/>
      <w:bookmarkStart w:id="81" w:name="_Toc437449660"/>
      <w:bookmarkStart w:id="82" w:name="_Toc437449702"/>
      <w:bookmarkStart w:id="83" w:name="_Toc437519798"/>
      <w:bookmarkStart w:id="84" w:name="_Toc437009250"/>
      <w:bookmarkStart w:id="85" w:name="_Toc437263117"/>
      <w:bookmarkStart w:id="86" w:name="_Toc437271635"/>
      <w:r w:rsidRPr="006C625D">
        <w:rPr>
          <w:rFonts w:asciiTheme="minorHAnsi" w:hAnsiTheme="minorHAnsi"/>
          <w:sz w:val="22"/>
          <w:szCs w:val="22"/>
          <w:lang w:val="en-US"/>
        </w:rPr>
        <w:t>You will get following errors after first build.</w:t>
      </w:r>
      <w:bookmarkEnd w:id="74"/>
      <w:bookmarkEnd w:id="75"/>
      <w:bookmarkEnd w:id="76"/>
      <w:bookmarkEnd w:id="77"/>
      <w:bookmarkEnd w:id="78"/>
      <w:bookmarkEnd w:id="79"/>
      <w:bookmarkEnd w:id="80"/>
      <w:bookmarkEnd w:id="81"/>
      <w:bookmarkEnd w:id="82"/>
      <w:bookmarkEnd w:id="83"/>
    </w:p>
    <w:tbl>
      <w:tblPr>
        <w:tblStyle w:val="TableGrid"/>
        <w:tblW w:w="0" w:type="auto"/>
        <w:tblInd w:w="828" w:type="dxa"/>
        <w:tblLook w:val="04A0"/>
      </w:tblPr>
      <w:tblGrid>
        <w:gridCol w:w="9569"/>
      </w:tblGrid>
      <w:tr w:rsidR="00EA0F8B" w:rsidRPr="00B832BA" w:rsidTr="00EA0F8B">
        <w:tc>
          <w:tcPr>
            <w:tcW w:w="9569" w:type="dxa"/>
          </w:tcPr>
          <w:p w:rsidR="00EA0F8B" w:rsidRPr="00B832BA" w:rsidRDefault="00EA0F8B" w:rsidP="00DD427C">
            <w:pPr>
              <w:pStyle w:val="IS-Heading2"/>
              <w:numPr>
                <w:ilvl w:val="0"/>
                <w:numId w:val="0"/>
              </w:numPr>
              <w:spacing w:before="0" w:after="0" w:line="240" w:lineRule="auto"/>
              <w:ind w:left="180"/>
              <w:rPr>
                <w:rFonts w:asciiTheme="minorHAnsi" w:hAnsiTheme="minorHAnsi"/>
                <w:color w:val="FF0000"/>
                <w:sz w:val="22"/>
                <w:szCs w:val="22"/>
                <w:lang w:val="en-US"/>
              </w:rPr>
            </w:pPr>
            <w:r w:rsidRPr="00B832BA">
              <w:rPr>
                <w:rFonts w:asciiTheme="minorHAnsi" w:hAnsiTheme="minorHAnsi"/>
                <w:color w:val="FF0000"/>
                <w:sz w:val="22"/>
                <w:szCs w:val="22"/>
                <w:lang w:val="en-US"/>
              </w:rPr>
              <w:lastRenderedPageBreak/>
              <w:t>Errors:</w:t>
            </w:r>
          </w:p>
          <w:p w:rsidR="00EA0F8B" w:rsidRPr="00B832BA" w:rsidRDefault="00EA0F8B" w:rsidP="00DD427C">
            <w:pPr>
              <w:pStyle w:val="IS-Heading2"/>
              <w:numPr>
                <w:ilvl w:val="0"/>
                <w:numId w:val="0"/>
              </w:numPr>
              <w:spacing w:before="0" w:after="0" w:line="240" w:lineRule="auto"/>
              <w:ind w:left="180"/>
              <w:rPr>
                <w:rFonts w:asciiTheme="minorHAnsi" w:hAnsiTheme="minorHAnsi"/>
                <w:b w:val="0"/>
                <w:color w:val="FF0000"/>
                <w:sz w:val="22"/>
                <w:szCs w:val="22"/>
                <w:lang w:val="en-US"/>
              </w:rPr>
            </w:pPr>
            <w:r w:rsidRPr="00B832BA">
              <w:rPr>
                <w:rFonts w:asciiTheme="minorHAnsi" w:hAnsiTheme="minorHAnsi"/>
                <w:b w:val="0"/>
                <w:color w:val="FF0000"/>
                <w:sz w:val="22"/>
                <w:szCs w:val="22"/>
                <w:lang w:val="en-US"/>
              </w:rPr>
              <w:t>1. ERROR in D:\hybris_assets\B2Bassets_5.7.0.0\hybris-commerce-suite-5.7.0.0\hybris\bin\custom\b2bassets\b2bassetsstorefront\web\addonsrc\ordersearch\com\generic\ordersearch\controllers\pages\OrderSearchController.java (at line 11)</w:t>
            </w:r>
          </w:p>
          <w:p w:rsidR="00EA0F8B" w:rsidRPr="00B832BA" w:rsidRDefault="00EA0F8B" w:rsidP="00DD427C">
            <w:pPr>
              <w:pStyle w:val="IS-Heading2"/>
              <w:numPr>
                <w:ilvl w:val="0"/>
                <w:numId w:val="0"/>
              </w:numPr>
              <w:spacing w:before="0" w:after="0" w:line="240" w:lineRule="auto"/>
              <w:ind w:left="180"/>
              <w:rPr>
                <w:rFonts w:asciiTheme="minorHAnsi" w:hAnsiTheme="minorHAnsi"/>
                <w:b w:val="0"/>
                <w:color w:val="FF0000"/>
                <w:sz w:val="22"/>
                <w:szCs w:val="22"/>
                <w:lang w:val="en-US"/>
              </w:rPr>
            </w:pPr>
            <w:r w:rsidRPr="00B832BA">
              <w:rPr>
                <w:rFonts w:asciiTheme="minorHAnsi" w:hAnsiTheme="minorHAnsi"/>
                <w:b w:val="0"/>
                <w:color w:val="FF0000"/>
                <w:sz w:val="22"/>
                <w:szCs w:val="22"/>
                <w:lang w:val="en-US"/>
              </w:rPr>
              <w:t xml:space="preserve"> import com.capgemini.b2bassets.storefront.controllers.pages.AbstractSearchPageController;</w:t>
            </w:r>
          </w:p>
          <w:p w:rsidR="00EA0F8B" w:rsidRPr="00B832BA" w:rsidRDefault="00EA0F8B" w:rsidP="00DD427C">
            <w:pPr>
              <w:pStyle w:val="IS-Heading2"/>
              <w:numPr>
                <w:ilvl w:val="0"/>
                <w:numId w:val="0"/>
              </w:numPr>
              <w:spacing w:before="0" w:line="240" w:lineRule="auto"/>
              <w:ind w:left="180"/>
              <w:rPr>
                <w:rFonts w:asciiTheme="minorHAnsi" w:hAnsiTheme="minorHAnsi"/>
                <w:b w:val="0"/>
                <w:color w:val="FF0000"/>
                <w:sz w:val="22"/>
                <w:szCs w:val="22"/>
                <w:lang w:val="en-US"/>
              </w:rPr>
            </w:pPr>
            <w:r w:rsidRPr="00B832BA">
              <w:rPr>
                <w:rFonts w:asciiTheme="minorHAnsi" w:hAnsiTheme="minorHAnsi"/>
                <w:b w:val="0"/>
                <w:color w:val="FF0000"/>
                <w:sz w:val="22"/>
                <w:szCs w:val="22"/>
                <w:lang w:val="en-US"/>
              </w:rPr>
              <w:t>The import com.capgemini.b2bassets.storefront.controllers.pages.AbstractSearchPageController cannot be resolved</w:t>
            </w:r>
          </w:p>
          <w:p w:rsidR="00EA0F8B" w:rsidRPr="00B832BA" w:rsidRDefault="00EA0F8B" w:rsidP="00DD427C">
            <w:pPr>
              <w:pStyle w:val="IS-Heading2"/>
              <w:numPr>
                <w:ilvl w:val="0"/>
                <w:numId w:val="0"/>
              </w:numPr>
              <w:spacing w:before="0" w:after="0" w:line="240" w:lineRule="auto"/>
              <w:ind w:left="180"/>
              <w:rPr>
                <w:rFonts w:asciiTheme="minorHAnsi" w:hAnsiTheme="minorHAnsi"/>
                <w:b w:val="0"/>
                <w:color w:val="FF0000"/>
                <w:sz w:val="22"/>
                <w:szCs w:val="22"/>
                <w:lang w:val="en-US"/>
              </w:rPr>
            </w:pPr>
            <w:r w:rsidRPr="00B832BA">
              <w:rPr>
                <w:rFonts w:asciiTheme="minorHAnsi" w:hAnsiTheme="minorHAnsi"/>
                <w:b w:val="0"/>
                <w:color w:val="FF0000"/>
                <w:sz w:val="22"/>
                <w:szCs w:val="22"/>
                <w:lang w:val="en-US"/>
              </w:rPr>
              <w:t>2. ERROR in D:\hybris_assets\B2Bassets_5.7.0.0\hybris-commerce-suite-5.7.0.0\hybris\bin\custom\b2bassets\b2bassetsstorefront\web\addonsrc\ordersearch\com\generic\ordersearch\controllers\pages\OrderSearchController.java (at line 12)</w:t>
            </w:r>
          </w:p>
          <w:p w:rsidR="00EA0F8B" w:rsidRPr="00B832BA" w:rsidRDefault="00EA0F8B" w:rsidP="00DD427C">
            <w:pPr>
              <w:pStyle w:val="IS-Heading2"/>
              <w:numPr>
                <w:ilvl w:val="0"/>
                <w:numId w:val="0"/>
              </w:numPr>
              <w:spacing w:before="0" w:after="0" w:line="240" w:lineRule="auto"/>
              <w:ind w:left="180"/>
              <w:rPr>
                <w:rFonts w:asciiTheme="minorHAnsi" w:hAnsiTheme="minorHAnsi"/>
                <w:b w:val="0"/>
                <w:color w:val="FF0000"/>
                <w:sz w:val="22"/>
                <w:szCs w:val="22"/>
                <w:lang w:val="en-US"/>
              </w:rPr>
            </w:pPr>
            <w:r w:rsidRPr="00B832BA">
              <w:rPr>
                <w:rFonts w:asciiTheme="minorHAnsi" w:hAnsiTheme="minorHAnsi"/>
                <w:b w:val="0"/>
                <w:color w:val="FF0000"/>
                <w:sz w:val="22"/>
                <w:szCs w:val="22"/>
                <w:lang w:val="en-US"/>
              </w:rPr>
              <w:t xml:space="preserve"> import com.capgemini.b2bassets.storefront.controllers.pages.AbstractSearchPageController.ShowMode;</w:t>
            </w:r>
          </w:p>
          <w:p w:rsidR="00EA0F8B" w:rsidRPr="00B832BA" w:rsidRDefault="00EA0F8B" w:rsidP="00DD427C">
            <w:pPr>
              <w:pStyle w:val="IS-Heading2"/>
              <w:numPr>
                <w:ilvl w:val="0"/>
                <w:numId w:val="0"/>
              </w:numPr>
              <w:spacing w:before="0" w:line="240" w:lineRule="auto"/>
              <w:ind w:left="180"/>
              <w:rPr>
                <w:rFonts w:asciiTheme="minorHAnsi" w:hAnsiTheme="minorHAnsi"/>
                <w:b w:val="0"/>
                <w:color w:val="FF0000"/>
                <w:sz w:val="22"/>
                <w:szCs w:val="22"/>
                <w:lang w:val="en-US"/>
              </w:rPr>
            </w:pPr>
            <w:r w:rsidRPr="00B832BA">
              <w:rPr>
                <w:rFonts w:asciiTheme="minorHAnsi" w:hAnsiTheme="minorHAnsi"/>
                <w:b w:val="0"/>
                <w:color w:val="FF0000"/>
                <w:sz w:val="22"/>
                <w:szCs w:val="22"/>
                <w:lang w:val="en-US"/>
              </w:rPr>
              <w:t>The import com.capgemini.b2bassets.storefront.controllers.pages.AbstractSearchPageController cannot be resolved</w:t>
            </w:r>
          </w:p>
          <w:p w:rsidR="00EA0F8B" w:rsidRPr="00B832BA" w:rsidRDefault="00EA0F8B" w:rsidP="00DD427C">
            <w:pPr>
              <w:pStyle w:val="IS-Heading2"/>
              <w:numPr>
                <w:ilvl w:val="0"/>
                <w:numId w:val="0"/>
              </w:numPr>
              <w:spacing w:before="0" w:after="0" w:line="240" w:lineRule="auto"/>
              <w:ind w:left="180"/>
              <w:rPr>
                <w:rFonts w:asciiTheme="minorHAnsi" w:hAnsiTheme="minorHAnsi"/>
                <w:b w:val="0"/>
                <w:color w:val="FF0000"/>
                <w:sz w:val="22"/>
                <w:szCs w:val="22"/>
                <w:lang w:val="en-US"/>
              </w:rPr>
            </w:pPr>
            <w:r w:rsidRPr="00B832BA">
              <w:rPr>
                <w:rFonts w:asciiTheme="minorHAnsi" w:hAnsiTheme="minorHAnsi"/>
                <w:b w:val="0"/>
                <w:color w:val="FF0000"/>
                <w:sz w:val="22"/>
                <w:szCs w:val="22"/>
                <w:lang w:val="en-US"/>
              </w:rPr>
              <w:t>3. ERROR in D:\hybris_assets\B2Bassets_5.7.0.0\hybris-commerce-suite-5.7.0.0\hybris\bin\custom\b2bassets\b2bassetsstorefront\web\addonsrc\ordersearch\com\generic\ordersearch\controllers\pages\OrderSearchController.java (at line 56)</w:t>
            </w:r>
          </w:p>
          <w:p w:rsidR="00EA0F8B" w:rsidRPr="00B832BA" w:rsidRDefault="00EA0F8B" w:rsidP="00DD427C">
            <w:pPr>
              <w:pStyle w:val="IS-Heading2"/>
              <w:numPr>
                <w:ilvl w:val="0"/>
                <w:numId w:val="0"/>
              </w:numPr>
              <w:spacing w:before="0" w:line="240" w:lineRule="auto"/>
              <w:ind w:left="180"/>
              <w:rPr>
                <w:rFonts w:asciiTheme="minorHAnsi" w:hAnsiTheme="minorHAnsi"/>
                <w:b w:val="0"/>
                <w:color w:val="FF0000"/>
                <w:sz w:val="22"/>
                <w:szCs w:val="22"/>
                <w:lang w:val="en-US"/>
              </w:rPr>
            </w:pPr>
            <w:r w:rsidRPr="00B832BA">
              <w:rPr>
                <w:rFonts w:asciiTheme="minorHAnsi" w:hAnsiTheme="minorHAnsi"/>
                <w:b w:val="0"/>
                <w:color w:val="FF0000"/>
                <w:sz w:val="22"/>
                <w:szCs w:val="22"/>
                <w:lang w:val="en-US"/>
              </w:rPr>
              <w:t xml:space="preserve">public class </w:t>
            </w:r>
            <w:proofErr w:type="spellStart"/>
            <w:r w:rsidRPr="00B832BA">
              <w:rPr>
                <w:rFonts w:asciiTheme="minorHAnsi" w:hAnsiTheme="minorHAnsi"/>
                <w:b w:val="0"/>
                <w:color w:val="FF0000"/>
                <w:sz w:val="22"/>
                <w:szCs w:val="22"/>
                <w:lang w:val="en-US"/>
              </w:rPr>
              <w:t>OrderSearchController</w:t>
            </w:r>
            <w:proofErr w:type="spellEnd"/>
            <w:r w:rsidRPr="00B832BA">
              <w:rPr>
                <w:rFonts w:asciiTheme="minorHAnsi" w:hAnsiTheme="minorHAnsi"/>
                <w:b w:val="0"/>
                <w:color w:val="FF0000"/>
                <w:sz w:val="22"/>
                <w:szCs w:val="22"/>
                <w:lang w:val="en-US"/>
              </w:rPr>
              <w:t xml:space="preserve"> extends </w:t>
            </w:r>
            <w:proofErr w:type="spellStart"/>
            <w:r w:rsidRPr="00B832BA">
              <w:rPr>
                <w:rFonts w:asciiTheme="minorHAnsi" w:hAnsiTheme="minorHAnsi"/>
                <w:b w:val="0"/>
                <w:color w:val="FF0000"/>
                <w:sz w:val="22"/>
                <w:szCs w:val="22"/>
                <w:lang w:val="en-US"/>
              </w:rPr>
              <w:t>AbstractSearchPageController</w:t>
            </w:r>
            <w:proofErr w:type="spellEnd"/>
          </w:p>
          <w:p w:rsidR="00EA0F8B" w:rsidRPr="00B832BA" w:rsidRDefault="00EA0F8B" w:rsidP="00DD427C">
            <w:pPr>
              <w:pStyle w:val="IS-Heading2"/>
              <w:numPr>
                <w:ilvl w:val="0"/>
                <w:numId w:val="0"/>
              </w:numPr>
              <w:spacing w:before="0" w:line="240" w:lineRule="auto"/>
              <w:ind w:left="180"/>
              <w:rPr>
                <w:rFonts w:asciiTheme="minorHAnsi" w:hAnsiTheme="minorHAnsi"/>
                <w:b w:val="0"/>
                <w:color w:val="FF0000"/>
                <w:sz w:val="22"/>
                <w:szCs w:val="22"/>
                <w:lang w:val="en-US"/>
              </w:rPr>
            </w:pPr>
            <w:r w:rsidRPr="00B832BA">
              <w:rPr>
                <w:rFonts w:asciiTheme="minorHAnsi" w:hAnsiTheme="minorHAnsi"/>
                <w:b w:val="0"/>
                <w:color w:val="FF0000"/>
                <w:sz w:val="22"/>
                <w:szCs w:val="22"/>
                <w:lang w:val="en-US"/>
              </w:rPr>
              <w:t>4. ERROR in D:\hybris_assets\B2Bassets_5.7.0.0\hybris-commerce-suite-5.7.0.0\hybris\bin\custom\b2bassets\b2bassetsstorefront\web\addonsrc\ordersearch\com\generic\ordersearch\controllers\pages\OrderSearchController.java (at line 83)</w:t>
            </w:r>
          </w:p>
          <w:p w:rsidR="00EA0F8B" w:rsidRPr="00B832BA" w:rsidRDefault="00EA0F8B" w:rsidP="00DD427C">
            <w:pPr>
              <w:pStyle w:val="IS-Heading2"/>
              <w:numPr>
                <w:ilvl w:val="0"/>
                <w:numId w:val="0"/>
              </w:numPr>
              <w:spacing w:before="0" w:after="0" w:line="240" w:lineRule="auto"/>
              <w:ind w:left="180"/>
              <w:rPr>
                <w:rFonts w:asciiTheme="minorHAnsi" w:hAnsiTheme="minorHAnsi"/>
                <w:b w:val="0"/>
                <w:color w:val="FF0000"/>
                <w:sz w:val="22"/>
                <w:szCs w:val="22"/>
                <w:lang w:val="en-US"/>
              </w:rPr>
            </w:pPr>
            <w:r w:rsidRPr="00B832BA">
              <w:rPr>
                <w:rFonts w:asciiTheme="minorHAnsi" w:hAnsiTheme="minorHAnsi"/>
                <w:b w:val="0"/>
                <w:color w:val="FF0000"/>
                <w:sz w:val="22"/>
                <w:szCs w:val="22"/>
                <w:lang w:val="en-US"/>
              </w:rPr>
              <w:t xml:space="preserve">                      final </w:t>
            </w:r>
            <w:proofErr w:type="spellStart"/>
            <w:r w:rsidRPr="00B832BA">
              <w:rPr>
                <w:rFonts w:asciiTheme="minorHAnsi" w:hAnsiTheme="minorHAnsi"/>
                <w:b w:val="0"/>
                <w:color w:val="FF0000"/>
                <w:sz w:val="22"/>
                <w:szCs w:val="22"/>
                <w:lang w:val="en-US"/>
              </w:rPr>
              <w:t>PageableData</w:t>
            </w:r>
            <w:proofErr w:type="spellEnd"/>
            <w:r w:rsidRPr="00B832BA">
              <w:rPr>
                <w:rFonts w:asciiTheme="minorHAnsi" w:hAnsiTheme="minorHAnsi"/>
                <w:b w:val="0"/>
                <w:color w:val="FF0000"/>
                <w:sz w:val="22"/>
                <w:szCs w:val="22"/>
                <w:lang w:val="en-US"/>
              </w:rPr>
              <w:t xml:space="preserve"> </w:t>
            </w:r>
            <w:proofErr w:type="spellStart"/>
            <w:r w:rsidRPr="00B832BA">
              <w:rPr>
                <w:rFonts w:asciiTheme="minorHAnsi" w:hAnsiTheme="minorHAnsi"/>
                <w:b w:val="0"/>
                <w:color w:val="FF0000"/>
                <w:sz w:val="22"/>
                <w:szCs w:val="22"/>
                <w:lang w:val="en-US"/>
              </w:rPr>
              <w:t>pageableData</w:t>
            </w:r>
            <w:proofErr w:type="spellEnd"/>
            <w:r w:rsidRPr="00B832BA">
              <w:rPr>
                <w:rFonts w:asciiTheme="minorHAnsi" w:hAnsiTheme="minorHAnsi"/>
                <w:b w:val="0"/>
                <w:color w:val="FF0000"/>
                <w:sz w:val="22"/>
                <w:szCs w:val="22"/>
                <w:lang w:val="en-US"/>
              </w:rPr>
              <w:t xml:space="preserve"> =              createPageableData(page,getSiteConfigService().getInt("order.search.pageSize", 0), null, </w:t>
            </w:r>
            <w:proofErr w:type="spellStart"/>
            <w:r w:rsidRPr="00B832BA">
              <w:rPr>
                <w:rFonts w:asciiTheme="minorHAnsi" w:hAnsiTheme="minorHAnsi"/>
                <w:b w:val="0"/>
                <w:color w:val="FF0000"/>
                <w:sz w:val="22"/>
                <w:szCs w:val="22"/>
                <w:lang w:val="en-US"/>
              </w:rPr>
              <w:t>ShowMode.Page</w:t>
            </w:r>
            <w:proofErr w:type="spellEnd"/>
            <w:r w:rsidRPr="00B832BA">
              <w:rPr>
                <w:rFonts w:asciiTheme="minorHAnsi" w:hAnsiTheme="minorHAnsi"/>
                <w:b w:val="0"/>
                <w:color w:val="FF0000"/>
                <w:sz w:val="22"/>
                <w:szCs w:val="22"/>
                <w:lang w:val="en-US"/>
              </w:rPr>
              <w:t>);</w:t>
            </w:r>
          </w:p>
          <w:p w:rsidR="00EA0F8B" w:rsidRPr="00B832BA" w:rsidRDefault="00EA0F8B" w:rsidP="00DD427C">
            <w:pPr>
              <w:pStyle w:val="IS-Heading2"/>
              <w:numPr>
                <w:ilvl w:val="0"/>
                <w:numId w:val="0"/>
              </w:numPr>
              <w:spacing w:before="0" w:line="240" w:lineRule="auto"/>
              <w:ind w:left="180"/>
              <w:rPr>
                <w:rFonts w:asciiTheme="minorHAnsi" w:hAnsiTheme="minorHAnsi"/>
                <w:b w:val="0"/>
                <w:color w:val="FF0000"/>
                <w:sz w:val="22"/>
                <w:szCs w:val="22"/>
                <w:lang w:val="en-US"/>
              </w:rPr>
            </w:pPr>
            <w:r w:rsidRPr="00B832BA">
              <w:rPr>
                <w:rFonts w:asciiTheme="minorHAnsi" w:hAnsiTheme="minorHAnsi"/>
                <w:b w:val="0"/>
                <w:color w:val="FF0000"/>
                <w:sz w:val="22"/>
                <w:szCs w:val="22"/>
                <w:lang w:val="en-US"/>
              </w:rPr>
              <w:t xml:space="preserve">                   The method </w:t>
            </w:r>
            <w:proofErr w:type="spellStart"/>
            <w:r w:rsidRPr="00B832BA">
              <w:rPr>
                <w:rFonts w:asciiTheme="minorHAnsi" w:hAnsiTheme="minorHAnsi"/>
                <w:b w:val="0"/>
                <w:color w:val="FF0000"/>
                <w:sz w:val="22"/>
                <w:szCs w:val="22"/>
                <w:lang w:val="en-US"/>
              </w:rPr>
              <w:t>getSiteConfigService</w:t>
            </w:r>
            <w:proofErr w:type="spellEnd"/>
            <w:r w:rsidRPr="00B832BA">
              <w:rPr>
                <w:rFonts w:asciiTheme="minorHAnsi" w:hAnsiTheme="minorHAnsi"/>
                <w:b w:val="0"/>
                <w:color w:val="FF0000"/>
                <w:sz w:val="22"/>
                <w:szCs w:val="22"/>
                <w:lang w:val="en-US"/>
              </w:rPr>
              <w:t xml:space="preserve">() is undefined for the type </w:t>
            </w:r>
            <w:proofErr w:type="spellStart"/>
            <w:r w:rsidRPr="00B832BA">
              <w:rPr>
                <w:rFonts w:asciiTheme="minorHAnsi" w:hAnsiTheme="minorHAnsi"/>
                <w:b w:val="0"/>
                <w:color w:val="FF0000"/>
                <w:sz w:val="22"/>
                <w:szCs w:val="22"/>
                <w:lang w:val="en-US"/>
              </w:rPr>
              <w:t>OrderSearchController</w:t>
            </w:r>
            <w:proofErr w:type="spellEnd"/>
          </w:p>
          <w:p w:rsidR="00EA0F8B" w:rsidRPr="00B832BA" w:rsidRDefault="00EA0F8B" w:rsidP="00DD427C">
            <w:pPr>
              <w:pStyle w:val="IS-Heading2"/>
              <w:numPr>
                <w:ilvl w:val="0"/>
                <w:numId w:val="0"/>
              </w:numPr>
              <w:spacing w:before="0" w:after="0" w:line="240" w:lineRule="auto"/>
              <w:ind w:left="180"/>
              <w:rPr>
                <w:rFonts w:asciiTheme="minorHAnsi" w:hAnsiTheme="minorHAnsi"/>
                <w:b w:val="0"/>
                <w:color w:val="FF0000"/>
                <w:sz w:val="22"/>
                <w:szCs w:val="22"/>
                <w:lang w:val="en-US"/>
              </w:rPr>
            </w:pPr>
            <w:r w:rsidRPr="00B832BA">
              <w:rPr>
                <w:rFonts w:asciiTheme="minorHAnsi" w:hAnsiTheme="minorHAnsi"/>
                <w:b w:val="0"/>
                <w:color w:val="FF0000"/>
                <w:sz w:val="22"/>
                <w:szCs w:val="22"/>
                <w:lang w:val="en-US"/>
              </w:rPr>
              <w:t>5. ERROR in D:\hybris_assets\B2Bassets_5.7.0.0\hybris-commerce-suite-5.7.0.0\hybris\bin\custom\b2bassets\b2bassetsstorefront\web\addonsrc\ordersearch\com\generic\ordersearch\controllers\pages\OrderSearchController.java (at line 83)</w:t>
            </w:r>
          </w:p>
          <w:p w:rsidR="00EA0F8B" w:rsidRPr="00B832BA" w:rsidRDefault="00EA0F8B" w:rsidP="00DD427C">
            <w:pPr>
              <w:pStyle w:val="IS-Heading2"/>
              <w:numPr>
                <w:ilvl w:val="0"/>
                <w:numId w:val="0"/>
              </w:numPr>
              <w:spacing w:before="0" w:line="240" w:lineRule="auto"/>
              <w:ind w:left="180"/>
              <w:rPr>
                <w:rFonts w:asciiTheme="minorHAnsi" w:hAnsiTheme="minorHAnsi"/>
                <w:b w:val="0"/>
                <w:color w:val="FF0000"/>
                <w:sz w:val="22"/>
                <w:szCs w:val="22"/>
                <w:lang w:val="en-US"/>
              </w:rPr>
            </w:pPr>
            <w:r w:rsidRPr="00B832BA">
              <w:rPr>
                <w:rFonts w:asciiTheme="minorHAnsi" w:hAnsiTheme="minorHAnsi"/>
                <w:b w:val="0"/>
                <w:color w:val="FF0000"/>
                <w:sz w:val="22"/>
                <w:szCs w:val="22"/>
                <w:lang w:val="en-US"/>
              </w:rPr>
              <w:t xml:space="preserve">     final </w:t>
            </w:r>
            <w:proofErr w:type="spellStart"/>
            <w:r w:rsidRPr="00B832BA">
              <w:rPr>
                <w:rFonts w:asciiTheme="minorHAnsi" w:hAnsiTheme="minorHAnsi"/>
                <w:b w:val="0"/>
                <w:color w:val="FF0000"/>
                <w:sz w:val="22"/>
                <w:szCs w:val="22"/>
                <w:lang w:val="en-US"/>
              </w:rPr>
              <w:t>PageableData</w:t>
            </w:r>
            <w:proofErr w:type="spellEnd"/>
            <w:r w:rsidRPr="00B832BA">
              <w:rPr>
                <w:rFonts w:asciiTheme="minorHAnsi" w:hAnsiTheme="minorHAnsi"/>
                <w:b w:val="0"/>
                <w:color w:val="FF0000"/>
                <w:sz w:val="22"/>
                <w:szCs w:val="22"/>
                <w:lang w:val="en-US"/>
              </w:rPr>
              <w:t xml:space="preserve"> </w:t>
            </w:r>
            <w:proofErr w:type="spellStart"/>
            <w:r w:rsidRPr="00B832BA">
              <w:rPr>
                <w:rFonts w:asciiTheme="minorHAnsi" w:hAnsiTheme="minorHAnsi"/>
                <w:b w:val="0"/>
                <w:color w:val="FF0000"/>
                <w:sz w:val="22"/>
                <w:szCs w:val="22"/>
                <w:lang w:val="en-US"/>
              </w:rPr>
              <w:t>pageableData</w:t>
            </w:r>
            <w:proofErr w:type="spellEnd"/>
            <w:r w:rsidRPr="00B832BA">
              <w:rPr>
                <w:rFonts w:asciiTheme="minorHAnsi" w:hAnsiTheme="minorHAnsi"/>
                <w:b w:val="0"/>
                <w:color w:val="FF0000"/>
                <w:sz w:val="22"/>
                <w:szCs w:val="22"/>
                <w:lang w:val="en-US"/>
              </w:rPr>
              <w:t xml:space="preserve"> = </w:t>
            </w:r>
            <w:proofErr w:type="spellStart"/>
            <w:r w:rsidRPr="00B832BA">
              <w:rPr>
                <w:rFonts w:asciiTheme="minorHAnsi" w:hAnsiTheme="minorHAnsi"/>
                <w:b w:val="0"/>
                <w:color w:val="FF0000"/>
                <w:sz w:val="22"/>
                <w:szCs w:val="22"/>
                <w:lang w:val="en-US"/>
              </w:rPr>
              <w:t>createPageableData</w:t>
            </w:r>
            <w:proofErr w:type="spellEnd"/>
            <w:r w:rsidRPr="00B832BA">
              <w:rPr>
                <w:rFonts w:asciiTheme="minorHAnsi" w:hAnsiTheme="minorHAnsi"/>
                <w:b w:val="0"/>
                <w:color w:val="FF0000"/>
                <w:sz w:val="22"/>
                <w:szCs w:val="22"/>
                <w:lang w:val="en-US"/>
              </w:rPr>
              <w:t xml:space="preserve">(page, </w:t>
            </w:r>
            <w:proofErr w:type="spellStart"/>
            <w:r w:rsidRPr="00B832BA">
              <w:rPr>
                <w:rFonts w:asciiTheme="minorHAnsi" w:hAnsiTheme="minorHAnsi"/>
                <w:b w:val="0"/>
                <w:color w:val="FF0000"/>
                <w:sz w:val="22"/>
                <w:szCs w:val="22"/>
                <w:lang w:val="en-US"/>
              </w:rPr>
              <w:t>getSiteConfigService</w:t>
            </w:r>
            <w:proofErr w:type="spellEnd"/>
            <w:r w:rsidRPr="00B832BA">
              <w:rPr>
                <w:rFonts w:asciiTheme="minorHAnsi" w:hAnsiTheme="minorHAnsi"/>
                <w:b w:val="0"/>
                <w:color w:val="FF0000"/>
                <w:sz w:val="22"/>
                <w:szCs w:val="22"/>
                <w:lang w:val="en-US"/>
              </w:rPr>
              <w:t>().</w:t>
            </w:r>
            <w:proofErr w:type="spellStart"/>
            <w:r w:rsidRPr="00B832BA">
              <w:rPr>
                <w:rFonts w:asciiTheme="minorHAnsi" w:hAnsiTheme="minorHAnsi"/>
                <w:b w:val="0"/>
                <w:color w:val="FF0000"/>
                <w:sz w:val="22"/>
                <w:szCs w:val="22"/>
                <w:lang w:val="en-US"/>
              </w:rPr>
              <w:t>getInt</w:t>
            </w:r>
            <w:proofErr w:type="spellEnd"/>
            <w:r w:rsidRPr="00B832BA">
              <w:rPr>
                <w:rFonts w:asciiTheme="minorHAnsi" w:hAnsiTheme="minorHAnsi"/>
                <w:b w:val="0"/>
                <w:color w:val="FF0000"/>
                <w:sz w:val="22"/>
                <w:szCs w:val="22"/>
                <w:lang w:val="en-US"/>
              </w:rPr>
              <w:t>("</w:t>
            </w:r>
            <w:proofErr w:type="spellStart"/>
            <w:r w:rsidRPr="00B832BA">
              <w:rPr>
                <w:rFonts w:asciiTheme="minorHAnsi" w:hAnsiTheme="minorHAnsi"/>
                <w:b w:val="0"/>
                <w:color w:val="FF0000"/>
                <w:sz w:val="22"/>
                <w:szCs w:val="22"/>
                <w:lang w:val="en-US"/>
              </w:rPr>
              <w:t>order.search.pageSize</w:t>
            </w:r>
            <w:proofErr w:type="spellEnd"/>
            <w:r w:rsidRPr="00B832BA">
              <w:rPr>
                <w:rFonts w:asciiTheme="minorHAnsi" w:hAnsiTheme="minorHAnsi"/>
                <w:b w:val="0"/>
                <w:color w:val="FF0000"/>
                <w:sz w:val="22"/>
                <w:szCs w:val="22"/>
                <w:lang w:val="en-US"/>
              </w:rPr>
              <w:t xml:space="preserve">", 0), null, </w:t>
            </w:r>
            <w:proofErr w:type="spellStart"/>
            <w:r w:rsidRPr="00B832BA">
              <w:rPr>
                <w:rFonts w:asciiTheme="minorHAnsi" w:hAnsiTheme="minorHAnsi"/>
                <w:b w:val="0"/>
                <w:color w:val="FF0000"/>
                <w:sz w:val="22"/>
                <w:szCs w:val="22"/>
                <w:lang w:val="en-US"/>
              </w:rPr>
              <w:t>ShowMode.Page</w:t>
            </w:r>
            <w:proofErr w:type="spellEnd"/>
            <w:r w:rsidRPr="00B832BA">
              <w:rPr>
                <w:rFonts w:asciiTheme="minorHAnsi" w:hAnsiTheme="minorHAnsi"/>
                <w:b w:val="0"/>
                <w:color w:val="FF0000"/>
                <w:sz w:val="22"/>
                <w:szCs w:val="22"/>
                <w:lang w:val="en-US"/>
              </w:rPr>
              <w:t>);</w:t>
            </w:r>
          </w:p>
          <w:p w:rsidR="00EA0F8B" w:rsidRPr="00B832BA" w:rsidRDefault="00EA0F8B" w:rsidP="00DD427C">
            <w:pPr>
              <w:pStyle w:val="IS-Heading2"/>
              <w:numPr>
                <w:ilvl w:val="0"/>
                <w:numId w:val="0"/>
              </w:numPr>
              <w:spacing w:before="0" w:after="0" w:line="240" w:lineRule="auto"/>
              <w:ind w:left="270"/>
              <w:rPr>
                <w:rFonts w:asciiTheme="minorHAnsi" w:hAnsiTheme="minorHAnsi"/>
                <w:b w:val="0"/>
                <w:color w:val="FF0000"/>
                <w:sz w:val="22"/>
                <w:szCs w:val="22"/>
                <w:lang w:val="en-US"/>
              </w:rPr>
            </w:pPr>
            <w:r w:rsidRPr="00B832BA">
              <w:rPr>
                <w:rFonts w:asciiTheme="minorHAnsi" w:hAnsiTheme="minorHAnsi"/>
                <w:b w:val="0"/>
                <w:color w:val="FF0000"/>
                <w:sz w:val="22"/>
                <w:szCs w:val="22"/>
                <w:lang w:val="en-US"/>
              </w:rPr>
              <w:t>6. ERROR in D:\hybris_assets\B2Bassets_5.7.0.0\hybris-commerce-suite-5.7.0.0\hybris\bin\custom\b2bassets\b2bassetsstorefront\web\addonsrc\ordersearch\com\generic\ordersearch\controllers\pages\OrderSearchController.java (at line 84)</w:t>
            </w:r>
          </w:p>
          <w:p w:rsidR="00EA0F8B" w:rsidRPr="00B832BA" w:rsidRDefault="00EA0F8B" w:rsidP="00DD427C">
            <w:pPr>
              <w:pStyle w:val="IS-Heading2"/>
              <w:numPr>
                <w:ilvl w:val="0"/>
                <w:numId w:val="0"/>
              </w:numPr>
              <w:spacing w:before="0" w:after="0" w:line="240" w:lineRule="auto"/>
              <w:ind w:left="180"/>
              <w:rPr>
                <w:rFonts w:asciiTheme="minorHAnsi" w:hAnsiTheme="minorHAnsi"/>
                <w:b w:val="0"/>
                <w:color w:val="FF0000"/>
                <w:sz w:val="22"/>
                <w:szCs w:val="22"/>
                <w:lang w:val="en-US"/>
              </w:rPr>
            </w:pPr>
            <w:r w:rsidRPr="00B832BA">
              <w:rPr>
                <w:rFonts w:asciiTheme="minorHAnsi" w:hAnsiTheme="minorHAnsi"/>
                <w:b w:val="0"/>
                <w:color w:val="FF0000"/>
                <w:sz w:val="22"/>
                <w:szCs w:val="22"/>
                <w:lang w:val="en-US"/>
              </w:rPr>
              <w:t xml:space="preserve">     Boolean </w:t>
            </w:r>
            <w:proofErr w:type="spellStart"/>
            <w:r w:rsidRPr="00B832BA">
              <w:rPr>
                <w:rFonts w:asciiTheme="minorHAnsi" w:hAnsiTheme="minorHAnsi"/>
                <w:b w:val="0"/>
                <w:color w:val="FF0000"/>
                <w:sz w:val="22"/>
                <w:szCs w:val="22"/>
                <w:lang w:val="en-US"/>
              </w:rPr>
              <w:t>showCarts</w:t>
            </w:r>
            <w:proofErr w:type="spellEnd"/>
            <w:r w:rsidRPr="00B832BA">
              <w:rPr>
                <w:rFonts w:asciiTheme="minorHAnsi" w:hAnsiTheme="minorHAnsi"/>
                <w:b w:val="0"/>
                <w:color w:val="FF0000"/>
                <w:sz w:val="22"/>
                <w:szCs w:val="22"/>
                <w:lang w:val="en-US"/>
              </w:rPr>
              <w:t xml:space="preserve"> = </w:t>
            </w:r>
            <w:proofErr w:type="spellStart"/>
            <w:r w:rsidRPr="00B832BA">
              <w:rPr>
                <w:rFonts w:asciiTheme="minorHAnsi" w:hAnsiTheme="minorHAnsi"/>
                <w:b w:val="0"/>
                <w:color w:val="FF0000"/>
                <w:sz w:val="22"/>
                <w:szCs w:val="22"/>
                <w:lang w:val="en-US"/>
              </w:rPr>
              <w:t>getSiteConfigService</w:t>
            </w:r>
            <w:proofErr w:type="spellEnd"/>
            <w:r w:rsidRPr="00B832BA">
              <w:rPr>
                <w:rFonts w:asciiTheme="minorHAnsi" w:hAnsiTheme="minorHAnsi"/>
                <w:b w:val="0"/>
                <w:color w:val="FF0000"/>
                <w:sz w:val="22"/>
                <w:szCs w:val="22"/>
                <w:lang w:val="en-US"/>
              </w:rPr>
              <w:t>().</w:t>
            </w:r>
            <w:proofErr w:type="spellStart"/>
            <w:r w:rsidRPr="00B832BA">
              <w:rPr>
                <w:rFonts w:asciiTheme="minorHAnsi" w:hAnsiTheme="minorHAnsi"/>
                <w:b w:val="0"/>
                <w:color w:val="FF0000"/>
                <w:sz w:val="22"/>
                <w:szCs w:val="22"/>
                <w:lang w:val="en-US"/>
              </w:rPr>
              <w:t>getBoolean</w:t>
            </w:r>
            <w:proofErr w:type="spellEnd"/>
            <w:r w:rsidRPr="00B832BA">
              <w:rPr>
                <w:rFonts w:asciiTheme="minorHAnsi" w:hAnsiTheme="minorHAnsi"/>
                <w:b w:val="0"/>
                <w:color w:val="FF0000"/>
                <w:sz w:val="22"/>
                <w:szCs w:val="22"/>
                <w:lang w:val="en-US"/>
              </w:rPr>
              <w:t>("</w:t>
            </w:r>
            <w:proofErr w:type="spellStart"/>
            <w:r w:rsidRPr="00B832BA">
              <w:rPr>
                <w:rFonts w:asciiTheme="minorHAnsi" w:hAnsiTheme="minorHAnsi"/>
                <w:b w:val="0"/>
                <w:color w:val="FF0000"/>
                <w:sz w:val="22"/>
                <w:szCs w:val="22"/>
                <w:lang w:val="en-US"/>
              </w:rPr>
              <w:t>order.search.showcarts</w:t>
            </w:r>
            <w:proofErr w:type="spellEnd"/>
            <w:r w:rsidRPr="00B832BA">
              <w:rPr>
                <w:rFonts w:asciiTheme="minorHAnsi" w:hAnsiTheme="minorHAnsi"/>
                <w:b w:val="0"/>
                <w:color w:val="FF0000"/>
                <w:sz w:val="22"/>
                <w:szCs w:val="22"/>
                <w:lang w:val="en-US"/>
              </w:rPr>
              <w:t>", true);</w:t>
            </w:r>
          </w:p>
          <w:p w:rsidR="00EA0F8B" w:rsidRPr="00B832BA" w:rsidRDefault="00EA0F8B" w:rsidP="00DD427C">
            <w:pPr>
              <w:pStyle w:val="IS-Heading2"/>
              <w:numPr>
                <w:ilvl w:val="0"/>
                <w:numId w:val="0"/>
              </w:numPr>
              <w:spacing w:before="0" w:after="0" w:line="240" w:lineRule="auto"/>
              <w:ind w:left="180"/>
              <w:rPr>
                <w:rFonts w:asciiTheme="minorHAnsi" w:hAnsiTheme="minorHAnsi"/>
                <w:b w:val="0"/>
                <w:color w:val="FF0000"/>
                <w:sz w:val="22"/>
                <w:szCs w:val="22"/>
                <w:lang w:val="en-US"/>
              </w:rPr>
            </w:pPr>
            <w:r w:rsidRPr="00B832BA">
              <w:rPr>
                <w:rFonts w:asciiTheme="minorHAnsi" w:hAnsiTheme="minorHAnsi"/>
                <w:b w:val="0"/>
                <w:color w:val="FF0000"/>
                <w:sz w:val="22"/>
                <w:szCs w:val="22"/>
                <w:lang w:val="en-US"/>
              </w:rPr>
              <w:t xml:space="preserve">    The method </w:t>
            </w:r>
            <w:proofErr w:type="spellStart"/>
            <w:r w:rsidRPr="00B832BA">
              <w:rPr>
                <w:rFonts w:asciiTheme="minorHAnsi" w:hAnsiTheme="minorHAnsi"/>
                <w:b w:val="0"/>
                <w:color w:val="FF0000"/>
                <w:sz w:val="22"/>
                <w:szCs w:val="22"/>
                <w:lang w:val="en-US"/>
              </w:rPr>
              <w:t>getSiteConfigService</w:t>
            </w:r>
            <w:proofErr w:type="spellEnd"/>
            <w:r w:rsidRPr="00B832BA">
              <w:rPr>
                <w:rFonts w:asciiTheme="minorHAnsi" w:hAnsiTheme="minorHAnsi"/>
                <w:b w:val="0"/>
                <w:color w:val="FF0000"/>
                <w:sz w:val="22"/>
                <w:szCs w:val="22"/>
                <w:lang w:val="en-US"/>
              </w:rPr>
              <w:t xml:space="preserve">() is undefined for the type </w:t>
            </w:r>
            <w:proofErr w:type="spellStart"/>
            <w:r w:rsidRPr="00B832BA">
              <w:rPr>
                <w:rFonts w:asciiTheme="minorHAnsi" w:hAnsiTheme="minorHAnsi"/>
                <w:b w:val="0"/>
                <w:color w:val="FF0000"/>
                <w:sz w:val="22"/>
                <w:szCs w:val="22"/>
                <w:lang w:val="en-US"/>
              </w:rPr>
              <w:t>OrderSearchController</w:t>
            </w:r>
            <w:proofErr w:type="spellEnd"/>
          </w:p>
          <w:p w:rsidR="00EA0F8B" w:rsidRPr="00B832BA" w:rsidRDefault="00EA0F8B" w:rsidP="00DD427C">
            <w:pPr>
              <w:pStyle w:val="IS-Heading2"/>
              <w:numPr>
                <w:ilvl w:val="0"/>
                <w:numId w:val="0"/>
              </w:numPr>
              <w:spacing w:before="0" w:after="0" w:line="240" w:lineRule="auto"/>
              <w:rPr>
                <w:rFonts w:asciiTheme="minorHAnsi" w:hAnsiTheme="minorHAnsi"/>
                <w:b w:val="0"/>
                <w:color w:val="FF0000"/>
                <w:sz w:val="22"/>
                <w:szCs w:val="22"/>
                <w:lang w:val="en-US"/>
              </w:rPr>
            </w:pPr>
          </w:p>
        </w:tc>
      </w:tr>
    </w:tbl>
    <w:p w:rsidR="00EA0F8B" w:rsidRPr="00B832BA" w:rsidRDefault="00EA0F8B" w:rsidP="00EA0F8B">
      <w:pPr>
        <w:pStyle w:val="IS-Heading2"/>
        <w:numPr>
          <w:ilvl w:val="0"/>
          <w:numId w:val="0"/>
        </w:numPr>
        <w:spacing w:before="0" w:after="0"/>
        <w:ind w:left="720"/>
        <w:rPr>
          <w:rFonts w:asciiTheme="minorHAnsi" w:hAnsiTheme="minorHAnsi"/>
          <w:b w:val="0"/>
          <w:color w:val="000000" w:themeColor="text1"/>
          <w:sz w:val="22"/>
          <w:szCs w:val="22"/>
          <w:lang w:val="en-US"/>
        </w:rPr>
      </w:pPr>
    </w:p>
    <w:p w:rsidR="00EA0F8B" w:rsidRPr="00B832BA" w:rsidRDefault="00EA0F8B" w:rsidP="00EA0F8B">
      <w:pPr>
        <w:pStyle w:val="IS-Heading2"/>
        <w:numPr>
          <w:ilvl w:val="0"/>
          <w:numId w:val="0"/>
        </w:numPr>
        <w:spacing w:before="0" w:after="0"/>
        <w:ind w:left="720"/>
        <w:rPr>
          <w:rFonts w:asciiTheme="minorHAnsi" w:hAnsiTheme="minorHAnsi"/>
          <w:b w:val="0"/>
          <w:color w:val="000000" w:themeColor="text1"/>
          <w:sz w:val="22"/>
          <w:szCs w:val="22"/>
          <w:lang w:val="en-US"/>
        </w:rPr>
      </w:pPr>
    </w:p>
    <w:p w:rsidR="00EA0F8B" w:rsidRPr="00B832BA" w:rsidRDefault="00EA0F8B" w:rsidP="00EA0F8B">
      <w:pPr>
        <w:pStyle w:val="IS-Heading2"/>
        <w:numPr>
          <w:ilvl w:val="0"/>
          <w:numId w:val="0"/>
        </w:numPr>
        <w:spacing w:before="0" w:after="0"/>
        <w:ind w:left="720"/>
        <w:rPr>
          <w:rFonts w:asciiTheme="minorHAnsi" w:hAnsiTheme="minorHAnsi"/>
          <w:b w:val="0"/>
          <w:color w:val="000000" w:themeColor="text1"/>
          <w:sz w:val="22"/>
          <w:szCs w:val="22"/>
          <w:lang w:val="en-US"/>
        </w:rPr>
      </w:pPr>
    </w:p>
    <w:p w:rsidR="00EA0F8B" w:rsidRPr="00F35093" w:rsidRDefault="00EA0F8B" w:rsidP="00F35093">
      <w:pPr>
        <w:pStyle w:val="IS-Bodytext"/>
        <w:numPr>
          <w:ilvl w:val="0"/>
          <w:numId w:val="64"/>
        </w:numPr>
        <w:spacing w:before="0" w:after="0" w:line="240" w:lineRule="auto"/>
        <w:rPr>
          <w:rFonts w:asciiTheme="minorHAnsi" w:hAnsiTheme="minorHAnsi"/>
          <w:sz w:val="22"/>
          <w:szCs w:val="22"/>
          <w:lang w:val="en-US"/>
        </w:rPr>
      </w:pPr>
      <w:bookmarkStart w:id="87" w:name="_Toc437278995"/>
      <w:bookmarkStart w:id="88" w:name="_Toc437347698"/>
      <w:bookmarkStart w:id="89" w:name="_Toc437349561"/>
      <w:bookmarkStart w:id="90" w:name="_Toc437354616"/>
      <w:bookmarkStart w:id="91" w:name="_Toc437426883"/>
      <w:bookmarkStart w:id="92" w:name="_Toc437437094"/>
      <w:bookmarkStart w:id="93" w:name="_Toc437443620"/>
      <w:bookmarkStart w:id="94" w:name="_Toc437449661"/>
      <w:bookmarkStart w:id="95" w:name="_Toc437449703"/>
      <w:bookmarkStart w:id="96" w:name="_Toc437519799"/>
      <w:r w:rsidRPr="00F35093">
        <w:rPr>
          <w:rFonts w:asciiTheme="minorHAnsi" w:hAnsiTheme="minorHAnsi"/>
          <w:sz w:val="22"/>
          <w:szCs w:val="22"/>
          <w:lang w:val="en-US"/>
        </w:rPr>
        <w:t xml:space="preserve">In OrderSearchFacetSearchService.java (ordersearch\src\com\generic\ordersearch\service\impl\OrderSearchFacetSearchService.java)                                 Removed @override from </w:t>
      </w:r>
      <w:proofErr w:type="spellStart"/>
      <w:proofErr w:type="gramStart"/>
      <w:r w:rsidRPr="00F35093">
        <w:rPr>
          <w:rFonts w:asciiTheme="minorHAnsi" w:hAnsiTheme="minorHAnsi"/>
          <w:sz w:val="22"/>
          <w:szCs w:val="22"/>
          <w:lang w:val="en-US"/>
        </w:rPr>
        <w:t>checkCatalogVersions</w:t>
      </w:r>
      <w:proofErr w:type="spellEnd"/>
      <w:r w:rsidRPr="00F35093">
        <w:rPr>
          <w:rFonts w:asciiTheme="minorHAnsi" w:hAnsiTheme="minorHAnsi"/>
          <w:sz w:val="22"/>
          <w:szCs w:val="22"/>
          <w:lang w:val="en-US"/>
        </w:rPr>
        <w:t>(</w:t>
      </w:r>
      <w:proofErr w:type="gramEnd"/>
      <w:r w:rsidRPr="00F35093">
        <w:rPr>
          <w:rFonts w:asciiTheme="minorHAnsi" w:hAnsiTheme="minorHAnsi"/>
          <w:sz w:val="22"/>
          <w:szCs w:val="22"/>
          <w:lang w:val="en-US"/>
        </w:rPr>
        <w:t>) method.</w:t>
      </w:r>
      <w:bookmarkEnd w:id="84"/>
      <w:bookmarkEnd w:id="85"/>
      <w:bookmarkEnd w:id="86"/>
      <w:bookmarkEnd w:id="87"/>
      <w:bookmarkEnd w:id="88"/>
      <w:bookmarkEnd w:id="89"/>
      <w:bookmarkEnd w:id="90"/>
      <w:bookmarkEnd w:id="91"/>
      <w:bookmarkEnd w:id="92"/>
      <w:bookmarkEnd w:id="93"/>
      <w:bookmarkEnd w:id="94"/>
      <w:bookmarkEnd w:id="95"/>
      <w:bookmarkEnd w:id="96"/>
      <w:r w:rsidRPr="00F35093">
        <w:rPr>
          <w:rFonts w:asciiTheme="minorHAnsi" w:hAnsiTheme="minorHAnsi"/>
          <w:sz w:val="22"/>
          <w:szCs w:val="22"/>
          <w:lang w:val="en-US"/>
        </w:rPr>
        <w:t xml:space="preserve"> </w:t>
      </w:r>
    </w:p>
    <w:tbl>
      <w:tblPr>
        <w:tblStyle w:val="TableGrid"/>
        <w:tblW w:w="0" w:type="auto"/>
        <w:tblInd w:w="828" w:type="dxa"/>
        <w:tblLook w:val="04A0"/>
      </w:tblPr>
      <w:tblGrid>
        <w:gridCol w:w="9569"/>
      </w:tblGrid>
      <w:tr w:rsidR="00EA0F8B" w:rsidRPr="00B832BA" w:rsidTr="00EA0F8B">
        <w:trPr>
          <w:trHeight w:val="1403"/>
        </w:trPr>
        <w:tc>
          <w:tcPr>
            <w:tcW w:w="9569" w:type="dxa"/>
          </w:tcPr>
          <w:p w:rsidR="00EA0F8B" w:rsidRPr="00B832BA" w:rsidRDefault="00EA0F8B" w:rsidP="00DD427C">
            <w:pPr>
              <w:autoSpaceDE w:val="0"/>
              <w:autoSpaceDN w:val="0"/>
              <w:adjustRightInd w:val="0"/>
              <w:spacing w:line="240" w:lineRule="auto"/>
              <w:rPr>
                <w:rFonts w:asciiTheme="minorHAnsi" w:hAnsiTheme="minorHAnsi"/>
                <w:sz w:val="22"/>
                <w:szCs w:val="22"/>
              </w:rPr>
            </w:pPr>
            <w:r w:rsidRPr="00B832BA">
              <w:rPr>
                <w:rFonts w:asciiTheme="minorHAnsi" w:hAnsiTheme="minorHAnsi"/>
                <w:color w:val="646464"/>
                <w:sz w:val="22"/>
                <w:szCs w:val="22"/>
              </w:rPr>
              <w:t>//@Override //commented for migration errors</w:t>
            </w:r>
          </w:p>
          <w:p w:rsidR="00EA0F8B" w:rsidRPr="00B832BA" w:rsidRDefault="00EA0F8B" w:rsidP="00DD427C">
            <w:pPr>
              <w:autoSpaceDE w:val="0"/>
              <w:autoSpaceDN w:val="0"/>
              <w:adjustRightInd w:val="0"/>
              <w:spacing w:before="0" w:line="240" w:lineRule="auto"/>
              <w:rPr>
                <w:rFonts w:asciiTheme="minorHAnsi" w:hAnsiTheme="minorHAnsi"/>
                <w:sz w:val="22"/>
                <w:szCs w:val="22"/>
              </w:rPr>
            </w:pPr>
            <w:r w:rsidRPr="00B832BA">
              <w:rPr>
                <w:rFonts w:asciiTheme="minorHAnsi" w:hAnsiTheme="minorHAnsi"/>
                <w:b/>
                <w:bCs/>
                <w:color w:val="7F0055"/>
                <w:sz w:val="22"/>
                <w:szCs w:val="22"/>
              </w:rPr>
              <w:t>protected</w:t>
            </w:r>
            <w:r w:rsidRPr="00B832BA">
              <w:rPr>
                <w:rFonts w:asciiTheme="minorHAnsi" w:hAnsiTheme="minorHAnsi"/>
                <w:color w:val="000000"/>
                <w:sz w:val="22"/>
                <w:szCs w:val="22"/>
              </w:rPr>
              <w:t xml:space="preserve"> </w:t>
            </w:r>
            <w:r w:rsidRPr="00B832BA">
              <w:rPr>
                <w:rFonts w:asciiTheme="minorHAnsi" w:hAnsiTheme="minorHAnsi"/>
                <w:b/>
                <w:bCs/>
                <w:color w:val="7F0055"/>
                <w:sz w:val="22"/>
                <w:szCs w:val="22"/>
              </w:rPr>
              <w:t>void</w:t>
            </w:r>
            <w:r w:rsidRPr="00B832BA">
              <w:rPr>
                <w:rFonts w:asciiTheme="minorHAnsi" w:hAnsiTheme="minorHAnsi"/>
                <w:color w:val="000000"/>
                <w:sz w:val="22"/>
                <w:szCs w:val="22"/>
              </w:rPr>
              <w:t xml:space="preserve"> </w:t>
            </w:r>
            <w:proofErr w:type="spellStart"/>
            <w:r w:rsidRPr="00B832BA">
              <w:rPr>
                <w:rFonts w:asciiTheme="minorHAnsi" w:hAnsiTheme="minorHAnsi"/>
                <w:color w:val="000000"/>
                <w:sz w:val="22"/>
                <w:szCs w:val="22"/>
              </w:rPr>
              <w:t>checkCatalogVersions</w:t>
            </w:r>
            <w:proofErr w:type="spellEnd"/>
            <w:r w:rsidRPr="00B832BA">
              <w:rPr>
                <w:rFonts w:asciiTheme="minorHAnsi" w:hAnsiTheme="minorHAnsi"/>
                <w:color w:val="000000"/>
                <w:sz w:val="22"/>
                <w:szCs w:val="22"/>
              </w:rPr>
              <w:t>(</w:t>
            </w:r>
            <w:r w:rsidRPr="00B832BA">
              <w:rPr>
                <w:rFonts w:asciiTheme="minorHAnsi" w:hAnsiTheme="minorHAnsi"/>
                <w:b/>
                <w:bCs/>
                <w:color w:val="7F0055"/>
                <w:sz w:val="22"/>
                <w:szCs w:val="22"/>
              </w:rPr>
              <w:t>final</w:t>
            </w:r>
            <w:r w:rsidRPr="00B832BA">
              <w:rPr>
                <w:rFonts w:asciiTheme="minorHAnsi" w:hAnsiTheme="minorHAnsi"/>
                <w:color w:val="000000"/>
                <w:sz w:val="22"/>
                <w:szCs w:val="22"/>
              </w:rPr>
              <w:t xml:space="preserve"> </w:t>
            </w:r>
            <w:proofErr w:type="spellStart"/>
            <w:r w:rsidRPr="00B832BA">
              <w:rPr>
                <w:rFonts w:asciiTheme="minorHAnsi" w:hAnsiTheme="minorHAnsi"/>
                <w:color w:val="000000"/>
                <w:sz w:val="22"/>
                <w:szCs w:val="22"/>
              </w:rPr>
              <w:t>SearchQuery</w:t>
            </w:r>
            <w:proofErr w:type="spellEnd"/>
            <w:r w:rsidRPr="00B832BA">
              <w:rPr>
                <w:rFonts w:asciiTheme="minorHAnsi" w:hAnsiTheme="minorHAnsi"/>
                <w:color w:val="000000"/>
                <w:sz w:val="22"/>
                <w:szCs w:val="22"/>
              </w:rPr>
              <w:t xml:space="preserve"> query) </w:t>
            </w:r>
            <w:r w:rsidRPr="00B832BA">
              <w:rPr>
                <w:rFonts w:asciiTheme="minorHAnsi" w:hAnsiTheme="minorHAnsi"/>
                <w:b/>
                <w:bCs/>
                <w:color w:val="7F0055"/>
                <w:sz w:val="22"/>
                <w:szCs w:val="22"/>
              </w:rPr>
              <w:t>throws</w:t>
            </w:r>
            <w:r w:rsidRPr="00B832BA">
              <w:rPr>
                <w:rFonts w:asciiTheme="minorHAnsi" w:hAnsiTheme="minorHAnsi"/>
                <w:color w:val="000000"/>
                <w:sz w:val="22"/>
                <w:szCs w:val="22"/>
              </w:rPr>
              <w:t xml:space="preserve"> </w:t>
            </w:r>
            <w:proofErr w:type="spellStart"/>
            <w:r w:rsidRPr="00B832BA">
              <w:rPr>
                <w:rFonts w:asciiTheme="minorHAnsi" w:hAnsiTheme="minorHAnsi"/>
                <w:color w:val="000000"/>
                <w:sz w:val="22"/>
                <w:szCs w:val="22"/>
              </w:rPr>
              <w:t>FacetSearchException</w:t>
            </w:r>
            <w:proofErr w:type="spellEnd"/>
          </w:p>
          <w:p w:rsidR="00EA0F8B" w:rsidRPr="00B832BA" w:rsidRDefault="00EA0F8B" w:rsidP="00DD427C">
            <w:pPr>
              <w:autoSpaceDE w:val="0"/>
              <w:autoSpaceDN w:val="0"/>
              <w:adjustRightInd w:val="0"/>
              <w:spacing w:before="0" w:line="240" w:lineRule="auto"/>
              <w:rPr>
                <w:rFonts w:asciiTheme="minorHAnsi" w:hAnsiTheme="minorHAnsi"/>
                <w:sz w:val="22"/>
                <w:szCs w:val="22"/>
              </w:rPr>
            </w:pPr>
            <w:r w:rsidRPr="00B832BA">
              <w:rPr>
                <w:rFonts w:asciiTheme="minorHAnsi" w:hAnsiTheme="minorHAnsi"/>
                <w:color w:val="000000"/>
                <w:sz w:val="22"/>
                <w:szCs w:val="22"/>
              </w:rPr>
              <w:tab/>
              <w:t>{</w:t>
            </w:r>
          </w:p>
          <w:p w:rsidR="00EA0F8B" w:rsidRPr="00B832BA" w:rsidRDefault="00EA0F8B" w:rsidP="00DD427C">
            <w:pPr>
              <w:autoSpaceDE w:val="0"/>
              <w:autoSpaceDN w:val="0"/>
              <w:adjustRightInd w:val="0"/>
              <w:spacing w:before="0" w:line="240" w:lineRule="auto"/>
              <w:rPr>
                <w:rFonts w:asciiTheme="minorHAnsi" w:hAnsiTheme="minorHAnsi"/>
                <w:sz w:val="22"/>
                <w:szCs w:val="22"/>
              </w:rPr>
            </w:pPr>
            <w:r w:rsidRPr="00B832BA">
              <w:rPr>
                <w:rFonts w:asciiTheme="minorHAnsi" w:hAnsiTheme="minorHAnsi"/>
                <w:color w:val="000000"/>
                <w:sz w:val="22"/>
                <w:szCs w:val="22"/>
              </w:rPr>
              <w:tab/>
            </w:r>
            <w:r w:rsidRPr="00B832BA">
              <w:rPr>
                <w:rFonts w:asciiTheme="minorHAnsi" w:hAnsiTheme="minorHAnsi"/>
                <w:color w:val="000000"/>
                <w:sz w:val="22"/>
                <w:szCs w:val="22"/>
              </w:rPr>
              <w:tab/>
            </w:r>
            <w:r w:rsidRPr="00B832BA">
              <w:rPr>
                <w:rFonts w:asciiTheme="minorHAnsi" w:hAnsiTheme="minorHAnsi"/>
                <w:color w:val="3F7F5F"/>
                <w:sz w:val="22"/>
                <w:szCs w:val="22"/>
              </w:rPr>
              <w:t>// Do nothing</w:t>
            </w:r>
          </w:p>
          <w:p w:rsidR="00EA0F8B" w:rsidRPr="00B832BA" w:rsidRDefault="00EA0F8B" w:rsidP="00DD427C">
            <w:pPr>
              <w:pStyle w:val="ListParagraph"/>
              <w:tabs>
                <w:tab w:val="left" w:pos="2700"/>
              </w:tabs>
              <w:spacing w:line="240" w:lineRule="auto"/>
              <w:rPr>
                <w:rFonts w:asciiTheme="minorHAnsi" w:hAnsiTheme="minorHAnsi" w:cs="Arial"/>
              </w:rPr>
            </w:pPr>
            <w:r w:rsidRPr="00B832BA">
              <w:rPr>
                <w:rFonts w:asciiTheme="minorHAnsi" w:hAnsiTheme="minorHAnsi" w:cs="Arial"/>
                <w:color w:val="000000"/>
              </w:rPr>
              <w:t>}</w:t>
            </w:r>
          </w:p>
        </w:tc>
      </w:tr>
    </w:tbl>
    <w:p w:rsidR="00EA0F8B" w:rsidRDefault="00EA0F8B" w:rsidP="00EA0F8B">
      <w:pPr>
        <w:pStyle w:val="ListParagraph"/>
        <w:tabs>
          <w:tab w:val="left" w:pos="2700"/>
        </w:tabs>
        <w:spacing w:after="0"/>
        <w:rPr>
          <w:rFonts w:asciiTheme="minorHAnsi" w:eastAsia="Arial" w:hAnsiTheme="minorHAnsi" w:cs="Arial"/>
          <w:color w:val="000000" w:themeColor="text1"/>
          <w:lang w:val="en-US" w:eastAsia="en-US"/>
        </w:rPr>
      </w:pPr>
    </w:p>
    <w:p w:rsidR="00037CC8" w:rsidRDefault="00037CC8" w:rsidP="00EA0F8B">
      <w:pPr>
        <w:pStyle w:val="ListParagraph"/>
        <w:tabs>
          <w:tab w:val="left" w:pos="2700"/>
        </w:tabs>
        <w:spacing w:after="0"/>
        <w:rPr>
          <w:rFonts w:asciiTheme="minorHAnsi" w:eastAsia="Arial" w:hAnsiTheme="minorHAnsi" w:cs="Arial"/>
          <w:color w:val="000000" w:themeColor="text1"/>
          <w:lang w:val="en-US" w:eastAsia="en-US"/>
        </w:rPr>
      </w:pPr>
    </w:p>
    <w:p w:rsidR="00037CC8" w:rsidRPr="00F35093" w:rsidRDefault="00037CC8" w:rsidP="00EA0F8B">
      <w:pPr>
        <w:pStyle w:val="ListParagraph"/>
        <w:tabs>
          <w:tab w:val="left" w:pos="2700"/>
        </w:tabs>
        <w:spacing w:after="0"/>
        <w:rPr>
          <w:rFonts w:asciiTheme="minorHAnsi" w:eastAsia="Arial" w:hAnsiTheme="minorHAnsi" w:cs="Arial"/>
          <w:color w:val="000000" w:themeColor="text1"/>
          <w:lang w:val="en-US" w:eastAsia="en-US"/>
        </w:rPr>
      </w:pPr>
    </w:p>
    <w:p w:rsidR="00EA0F8B" w:rsidRPr="00F35093" w:rsidRDefault="00EA0F8B" w:rsidP="00F35093">
      <w:pPr>
        <w:pStyle w:val="IS-Bodytext"/>
        <w:numPr>
          <w:ilvl w:val="0"/>
          <w:numId w:val="64"/>
        </w:numPr>
        <w:spacing w:before="0" w:after="0" w:line="240" w:lineRule="auto"/>
        <w:rPr>
          <w:rFonts w:asciiTheme="minorHAnsi" w:hAnsiTheme="minorHAnsi"/>
          <w:sz w:val="22"/>
          <w:szCs w:val="22"/>
          <w:lang w:val="en-US"/>
        </w:rPr>
      </w:pPr>
      <w:r w:rsidRPr="00F35093">
        <w:rPr>
          <w:rFonts w:asciiTheme="minorHAnsi" w:hAnsiTheme="minorHAnsi"/>
          <w:sz w:val="22"/>
          <w:szCs w:val="22"/>
          <w:lang w:val="en-US"/>
        </w:rPr>
        <w:t>In OrderSearchController.java</w:t>
      </w:r>
    </w:p>
    <w:p w:rsidR="00EA0F8B" w:rsidRPr="00F35093" w:rsidRDefault="00EA0F8B" w:rsidP="00EA0F8B">
      <w:pPr>
        <w:pStyle w:val="ListParagraph"/>
        <w:tabs>
          <w:tab w:val="left" w:pos="2700"/>
        </w:tabs>
        <w:spacing w:after="0"/>
        <w:rPr>
          <w:rFonts w:asciiTheme="minorHAnsi" w:eastAsia="Arial" w:hAnsiTheme="minorHAnsi" w:cs="Arial"/>
          <w:color w:val="000000" w:themeColor="text1"/>
          <w:lang w:val="en-US" w:eastAsia="en-US"/>
        </w:rPr>
      </w:pPr>
      <w:r w:rsidRPr="00F35093">
        <w:rPr>
          <w:rFonts w:asciiTheme="minorHAnsi" w:eastAsia="Arial" w:hAnsiTheme="minorHAnsi" w:cs="Arial"/>
          <w:color w:val="000000" w:themeColor="text1"/>
          <w:lang w:val="en-US" w:eastAsia="en-US"/>
        </w:rPr>
        <w:t>(ordersearch\acceleratoraddon\web\src\com\generic\ordersearch\controllers\pages\OrderSearchController.java)</w:t>
      </w:r>
    </w:p>
    <w:tbl>
      <w:tblPr>
        <w:tblStyle w:val="TableGrid"/>
        <w:tblW w:w="0" w:type="auto"/>
        <w:tblInd w:w="828" w:type="dxa"/>
        <w:tblLook w:val="04A0"/>
      </w:tblPr>
      <w:tblGrid>
        <w:gridCol w:w="9569"/>
      </w:tblGrid>
      <w:tr w:rsidR="00EA0F8B" w:rsidRPr="00B832BA" w:rsidTr="00EA0F8B">
        <w:tc>
          <w:tcPr>
            <w:tcW w:w="9569" w:type="dxa"/>
          </w:tcPr>
          <w:p w:rsidR="00EA0F8B" w:rsidRPr="00B832BA" w:rsidRDefault="00EA0F8B" w:rsidP="00DD427C">
            <w:pPr>
              <w:tabs>
                <w:tab w:val="left" w:pos="2700"/>
              </w:tabs>
              <w:spacing w:line="240" w:lineRule="auto"/>
              <w:rPr>
                <w:rFonts w:asciiTheme="minorHAnsi" w:hAnsiTheme="minorHAnsi"/>
                <w:sz w:val="22"/>
                <w:szCs w:val="22"/>
              </w:rPr>
            </w:pPr>
            <w:r w:rsidRPr="00B832BA">
              <w:rPr>
                <w:rFonts w:asciiTheme="minorHAnsi" w:hAnsiTheme="minorHAnsi"/>
                <w:sz w:val="22"/>
                <w:szCs w:val="22"/>
              </w:rPr>
              <w:t>Commented:</w:t>
            </w:r>
          </w:p>
          <w:p w:rsidR="00EA0F8B" w:rsidRPr="00B832BA" w:rsidRDefault="00EA0F8B" w:rsidP="00DD427C">
            <w:pPr>
              <w:autoSpaceDE w:val="0"/>
              <w:autoSpaceDN w:val="0"/>
              <w:adjustRightInd w:val="0"/>
              <w:spacing w:line="240" w:lineRule="auto"/>
              <w:rPr>
                <w:rFonts w:asciiTheme="minorHAnsi" w:hAnsiTheme="minorHAnsi"/>
                <w:sz w:val="22"/>
                <w:szCs w:val="22"/>
              </w:rPr>
            </w:pPr>
            <w:r w:rsidRPr="00B832BA">
              <w:rPr>
                <w:rFonts w:asciiTheme="minorHAnsi" w:hAnsiTheme="minorHAnsi"/>
                <w:color w:val="3F7F5F"/>
                <w:sz w:val="22"/>
                <w:szCs w:val="22"/>
              </w:rPr>
              <w:t>//import com.capgemini.b2bassets.storefront.controllers.pages.AbstractSearchPageController;</w:t>
            </w:r>
          </w:p>
          <w:p w:rsidR="00EA0F8B" w:rsidRPr="00B832BA" w:rsidRDefault="00EA0F8B" w:rsidP="00DD427C">
            <w:pPr>
              <w:autoSpaceDE w:val="0"/>
              <w:autoSpaceDN w:val="0"/>
              <w:adjustRightInd w:val="0"/>
              <w:spacing w:before="0" w:after="240" w:line="240" w:lineRule="auto"/>
              <w:rPr>
                <w:rFonts w:asciiTheme="minorHAnsi" w:hAnsiTheme="minorHAnsi"/>
                <w:color w:val="3F7F5F"/>
                <w:sz w:val="22"/>
                <w:szCs w:val="22"/>
              </w:rPr>
            </w:pPr>
            <w:r w:rsidRPr="00B832BA">
              <w:rPr>
                <w:rFonts w:asciiTheme="minorHAnsi" w:hAnsiTheme="minorHAnsi"/>
                <w:color w:val="3F7F5F"/>
                <w:sz w:val="22"/>
                <w:szCs w:val="22"/>
              </w:rPr>
              <w:t>//import com.capgemini.b2bassets.storefront.controllers.pages.AbstractSearchPageController.ShowMode;</w:t>
            </w:r>
          </w:p>
        </w:tc>
      </w:tr>
      <w:tr w:rsidR="00EA0F8B" w:rsidRPr="00B832BA" w:rsidTr="00EA0F8B">
        <w:tc>
          <w:tcPr>
            <w:tcW w:w="9569" w:type="dxa"/>
          </w:tcPr>
          <w:p w:rsidR="00EA0F8B" w:rsidRPr="00B832BA" w:rsidRDefault="00EA0F8B" w:rsidP="00DD427C">
            <w:pPr>
              <w:tabs>
                <w:tab w:val="left" w:pos="2700"/>
              </w:tabs>
              <w:spacing w:line="240" w:lineRule="auto"/>
              <w:rPr>
                <w:rFonts w:asciiTheme="minorHAnsi" w:hAnsiTheme="minorHAnsi"/>
                <w:sz w:val="22"/>
                <w:szCs w:val="22"/>
              </w:rPr>
            </w:pPr>
            <w:r w:rsidRPr="00B832BA">
              <w:rPr>
                <w:rFonts w:asciiTheme="minorHAnsi" w:hAnsiTheme="minorHAnsi"/>
                <w:sz w:val="22"/>
                <w:szCs w:val="22"/>
              </w:rPr>
              <w:t>Added:</w:t>
            </w:r>
          </w:p>
          <w:p w:rsidR="00EA0F8B" w:rsidRPr="00B832BA" w:rsidRDefault="00EA0F8B" w:rsidP="00DD427C">
            <w:pPr>
              <w:autoSpaceDE w:val="0"/>
              <w:autoSpaceDN w:val="0"/>
              <w:adjustRightInd w:val="0"/>
              <w:spacing w:line="240" w:lineRule="auto"/>
              <w:rPr>
                <w:rFonts w:asciiTheme="minorHAnsi" w:hAnsiTheme="minorHAnsi"/>
                <w:color w:val="000000"/>
                <w:sz w:val="22"/>
                <w:szCs w:val="22"/>
              </w:rPr>
            </w:pPr>
            <w:r w:rsidRPr="00B832BA">
              <w:rPr>
                <w:rFonts w:asciiTheme="minorHAnsi" w:hAnsiTheme="minorHAnsi"/>
                <w:b/>
                <w:bCs/>
                <w:color w:val="7F0055"/>
                <w:sz w:val="22"/>
                <w:szCs w:val="22"/>
              </w:rPr>
              <w:t>import</w:t>
            </w:r>
            <w:r w:rsidRPr="00B832BA">
              <w:rPr>
                <w:rFonts w:asciiTheme="minorHAnsi" w:hAnsiTheme="minorHAnsi"/>
                <w:color w:val="000000"/>
                <w:sz w:val="22"/>
                <w:szCs w:val="22"/>
              </w:rPr>
              <w:t xml:space="preserve"> de.hybris.platform.acceleratorstorefrontcommons.controllers.pages.AbstractSearchPageController;</w:t>
            </w:r>
          </w:p>
          <w:p w:rsidR="00EA0F8B" w:rsidRPr="00B832BA" w:rsidRDefault="00EA0F8B" w:rsidP="00DD427C">
            <w:pPr>
              <w:autoSpaceDE w:val="0"/>
              <w:autoSpaceDN w:val="0"/>
              <w:adjustRightInd w:val="0"/>
              <w:spacing w:line="240" w:lineRule="auto"/>
              <w:rPr>
                <w:rFonts w:asciiTheme="minorHAnsi" w:hAnsiTheme="minorHAnsi"/>
                <w:sz w:val="22"/>
                <w:szCs w:val="22"/>
              </w:rPr>
            </w:pPr>
            <w:r w:rsidRPr="00B832BA">
              <w:rPr>
                <w:rFonts w:asciiTheme="minorHAnsi" w:hAnsiTheme="minorHAnsi"/>
                <w:b/>
                <w:bCs/>
                <w:color w:val="7F0055"/>
                <w:sz w:val="22"/>
                <w:szCs w:val="22"/>
              </w:rPr>
              <w:t>import</w:t>
            </w:r>
            <w:r w:rsidRPr="00B832BA">
              <w:rPr>
                <w:rFonts w:asciiTheme="minorHAnsi" w:hAnsiTheme="minorHAnsi"/>
                <w:color w:val="000000"/>
                <w:sz w:val="22"/>
                <w:szCs w:val="22"/>
              </w:rPr>
              <w:t xml:space="preserve"> de.hybris.platform.acceleratorstorefrontcommons.controllers.pages.AbstractSearchPageController.ShowMode;</w:t>
            </w:r>
          </w:p>
          <w:p w:rsidR="00EA0F8B" w:rsidRPr="00B832BA" w:rsidRDefault="00EA0F8B" w:rsidP="00DD427C">
            <w:pPr>
              <w:autoSpaceDE w:val="0"/>
              <w:autoSpaceDN w:val="0"/>
              <w:adjustRightInd w:val="0"/>
              <w:spacing w:line="240" w:lineRule="auto"/>
              <w:rPr>
                <w:rFonts w:asciiTheme="minorHAnsi" w:hAnsiTheme="minorHAnsi"/>
                <w:color w:val="000000"/>
                <w:sz w:val="22"/>
                <w:szCs w:val="22"/>
              </w:rPr>
            </w:pPr>
            <w:r w:rsidRPr="00B832BA">
              <w:rPr>
                <w:rFonts w:asciiTheme="minorHAnsi" w:eastAsia="Times New Roman" w:hAnsiTheme="minorHAnsi"/>
                <w:b/>
                <w:bCs/>
                <w:color w:val="000000" w:themeColor="text1"/>
                <w:sz w:val="22"/>
                <w:szCs w:val="22"/>
                <w:lang w:val="en-US"/>
              </w:rPr>
              <w:t>…</w:t>
            </w:r>
          </w:p>
          <w:p w:rsidR="00EA0F8B" w:rsidRPr="00B832BA" w:rsidRDefault="00EA0F8B" w:rsidP="00DD427C">
            <w:pPr>
              <w:kinsoku/>
              <w:autoSpaceDE w:val="0"/>
              <w:autoSpaceDN w:val="0"/>
              <w:adjustRightInd w:val="0"/>
              <w:spacing w:before="0" w:line="240" w:lineRule="auto"/>
              <w:rPr>
                <w:rFonts w:asciiTheme="minorHAnsi" w:eastAsia="Times New Roman" w:hAnsiTheme="minorHAnsi"/>
                <w:sz w:val="22"/>
                <w:szCs w:val="22"/>
                <w:lang w:val="en-US"/>
              </w:rPr>
            </w:pPr>
            <w:r w:rsidRPr="00B832BA">
              <w:rPr>
                <w:rFonts w:asciiTheme="minorHAnsi" w:eastAsia="Times New Roman" w:hAnsiTheme="minorHAnsi"/>
                <w:b/>
                <w:bCs/>
                <w:color w:val="7F0055"/>
                <w:sz w:val="22"/>
                <w:szCs w:val="22"/>
                <w:lang w:val="en-US"/>
              </w:rPr>
              <w:t>public</w:t>
            </w:r>
            <w:r w:rsidRPr="00B832BA">
              <w:rPr>
                <w:rFonts w:asciiTheme="minorHAnsi" w:eastAsia="Times New Roman" w:hAnsiTheme="minorHAnsi"/>
                <w:color w:val="000000"/>
                <w:sz w:val="22"/>
                <w:szCs w:val="22"/>
                <w:lang w:val="en-US"/>
              </w:rPr>
              <w:t xml:space="preserve"> </w:t>
            </w:r>
            <w:r w:rsidRPr="00B832BA">
              <w:rPr>
                <w:rFonts w:asciiTheme="minorHAnsi" w:eastAsia="Times New Roman" w:hAnsiTheme="minorHAnsi"/>
                <w:b/>
                <w:bCs/>
                <w:color w:val="7F0055"/>
                <w:sz w:val="22"/>
                <w:szCs w:val="22"/>
                <w:lang w:val="en-US"/>
              </w:rPr>
              <w:t>class</w:t>
            </w:r>
            <w:r w:rsidRPr="00B832BA">
              <w:rPr>
                <w:rFonts w:asciiTheme="minorHAnsi" w:eastAsia="Times New Roman" w:hAnsiTheme="minorHAnsi"/>
                <w:color w:val="000000"/>
                <w:sz w:val="22"/>
                <w:szCs w:val="22"/>
                <w:lang w:val="en-US"/>
              </w:rPr>
              <w:t xml:space="preserve"> </w:t>
            </w:r>
            <w:proofErr w:type="spellStart"/>
            <w:r w:rsidRPr="00B832BA">
              <w:rPr>
                <w:rFonts w:asciiTheme="minorHAnsi" w:eastAsia="Times New Roman" w:hAnsiTheme="minorHAnsi"/>
                <w:color w:val="000000"/>
                <w:sz w:val="22"/>
                <w:szCs w:val="22"/>
                <w:lang w:val="en-US"/>
              </w:rPr>
              <w:t>OrderSearchController</w:t>
            </w:r>
            <w:proofErr w:type="spellEnd"/>
            <w:r w:rsidRPr="00B832BA">
              <w:rPr>
                <w:rFonts w:asciiTheme="minorHAnsi" w:eastAsia="Times New Roman" w:hAnsiTheme="minorHAnsi"/>
                <w:color w:val="000000"/>
                <w:sz w:val="22"/>
                <w:szCs w:val="22"/>
                <w:lang w:val="en-US"/>
              </w:rPr>
              <w:t xml:space="preserve"> </w:t>
            </w:r>
            <w:r w:rsidRPr="00B832BA">
              <w:rPr>
                <w:rFonts w:asciiTheme="minorHAnsi" w:eastAsia="Times New Roman" w:hAnsiTheme="minorHAnsi"/>
                <w:b/>
                <w:bCs/>
                <w:color w:val="7F0055"/>
                <w:sz w:val="22"/>
                <w:szCs w:val="22"/>
                <w:lang w:val="en-US"/>
              </w:rPr>
              <w:t>extends</w:t>
            </w:r>
            <w:r w:rsidRPr="00B832BA">
              <w:rPr>
                <w:rFonts w:asciiTheme="minorHAnsi" w:eastAsia="Times New Roman" w:hAnsiTheme="minorHAnsi"/>
                <w:color w:val="000000"/>
                <w:sz w:val="22"/>
                <w:szCs w:val="22"/>
                <w:lang w:val="en-US"/>
              </w:rPr>
              <w:t xml:space="preserve"> </w:t>
            </w:r>
            <w:proofErr w:type="spellStart"/>
            <w:r w:rsidRPr="00B832BA">
              <w:rPr>
                <w:rFonts w:asciiTheme="minorHAnsi" w:eastAsia="Times New Roman" w:hAnsiTheme="minorHAnsi"/>
                <w:color w:val="000000"/>
                <w:sz w:val="22"/>
                <w:szCs w:val="22"/>
                <w:lang w:val="en-US"/>
              </w:rPr>
              <w:t>AbstractSearchPageController</w:t>
            </w:r>
            <w:proofErr w:type="spellEnd"/>
          </w:p>
          <w:p w:rsidR="00EA0F8B" w:rsidRPr="00B832BA" w:rsidRDefault="00EA0F8B" w:rsidP="00DD427C">
            <w:pPr>
              <w:kinsoku/>
              <w:autoSpaceDE w:val="0"/>
              <w:autoSpaceDN w:val="0"/>
              <w:adjustRightInd w:val="0"/>
              <w:spacing w:before="0" w:line="240" w:lineRule="auto"/>
              <w:rPr>
                <w:rFonts w:asciiTheme="minorHAnsi" w:eastAsia="Times New Roman" w:hAnsiTheme="minorHAnsi"/>
                <w:color w:val="000000"/>
                <w:sz w:val="22"/>
                <w:szCs w:val="22"/>
                <w:lang w:val="en-US"/>
              </w:rPr>
            </w:pPr>
            <w:r w:rsidRPr="00B832BA">
              <w:rPr>
                <w:rFonts w:asciiTheme="minorHAnsi" w:eastAsia="Times New Roman" w:hAnsiTheme="minorHAnsi"/>
                <w:color w:val="000000"/>
                <w:sz w:val="22"/>
                <w:szCs w:val="22"/>
                <w:lang w:val="en-US"/>
              </w:rPr>
              <w:t>{</w:t>
            </w:r>
          </w:p>
          <w:p w:rsidR="00EA0F8B" w:rsidRPr="00B832BA" w:rsidRDefault="00EA0F8B" w:rsidP="00DD427C">
            <w:pPr>
              <w:kinsoku/>
              <w:autoSpaceDE w:val="0"/>
              <w:autoSpaceDN w:val="0"/>
              <w:adjustRightInd w:val="0"/>
              <w:spacing w:before="0" w:line="240" w:lineRule="auto"/>
              <w:rPr>
                <w:rFonts w:asciiTheme="minorHAnsi" w:hAnsiTheme="minorHAnsi"/>
                <w:color w:val="3F7F5F"/>
                <w:sz w:val="22"/>
                <w:szCs w:val="22"/>
              </w:rPr>
            </w:pPr>
            <w:r w:rsidRPr="00B832BA">
              <w:rPr>
                <w:rFonts w:asciiTheme="minorHAnsi" w:hAnsiTheme="minorHAnsi"/>
                <w:color w:val="3F7F5F"/>
                <w:sz w:val="22"/>
                <w:szCs w:val="22"/>
              </w:rPr>
              <w:t xml:space="preserve">      //Added for migration</w:t>
            </w:r>
          </w:p>
          <w:p w:rsidR="00EA0F8B" w:rsidRPr="00B832BA" w:rsidRDefault="00EA0F8B" w:rsidP="00DD427C">
            <w:pPr>
              <w:kinsoku/>
              <w:autoSpaceDE w:val="0"/>
              <w:autoSpaceDN w:val="0"/>
              <w:adjustRightInd w:val="0"/>
              <w:spacing w:before="0" w:line="240" w:lineRule="auto"/>
              <w:rPr>
                <w:rFonts w:asciiTheme="minorHAnsi" w:eastAsia="Times New Roman" w:hAnsiTheme="minorHAnsi"/>
                <w:sz w:val="22"/>
                <w:szCs w:val="22"/>
                <w:lang w:val="en-US"/>
              </w:rPr>
            </w:pPr>
            <w:r w:rsidRPr="00B832BA">
              <w:rPr>
                <w:rFonts w:asciiTheme="minorHAnsi" w:eastAsia="Times New Roman" w:hAnsiTheme="minorHAnsi"/>
                <w:color w:val="000000"/>
                <w:sz w:val="22"/>
                <w:szCs w:val="22"/>
                <w:lang w:val="en-US"/>
              </w:rPr>
              <w:tab/>
            </w:r>
            <w:r w:rsidRPr="00B832BA">
              <w:rPr>
                <w:rFonts w:asciiTheme="minorHAnsi" w:eastAsia="Times New Roman" w:hAnsiTheme="minorHAnsi"/>
                <w:b/>
                <w:bCs/>
                <w:color w:val="7F0055"/>
                <w:sz w:val="22"/>
                <w:szCs w:val="22"/>
                <w:lang w:val="en-US"/>
              </w:rPr>
              <w:t>protected</w:t>
            </w:r>
            <w:r w:rsidRPr="00B832BA">
              <w:rPr>
                <w:rFonts w:asciiTheme="minorHAnsi" w:eastAsia="Times New Roman" w:hAnsiTheme="minorHAnsi"/>
                <w:color w:val="000000"/>
                <w:sz w:val="22"/>
                <w:szCs w:val="22"/>
                <w:lang w:val="en-US"/>
              </w:rPr>
              <w:t xml:space="preserve"> </w:t>
            </w:r>
            <w:r w:rsidRPr="00B832BA">
              <w:rPr>
                <w:rFonts w:asciiTheme="minorHAnsi" w:eastAsia="Times New Roman" w:hAnsiTheme="minorHAnsi"/>
                <w:b/>
                <w:bCs/>
                <w:color w:val="7F0055"/>
                <w:sz w:val="22"/>
                <w:szCs w:val="22"/>
                <w:lang w:val="en-US"/>
              </w:rPr>
              <w:t>static</w:t>
            </w:r>
            <w:r w:rsidRPr="00B832BA">
              <w:rPr>
                <w:rFonts w:asciiTheme="minorHAnsi" w:eastAsia="Times New Roman" w:hAnsiTheme="minorHAnsi"/>
                <w:color w:val="000000"/>
                <w:sz w:val="22"/>
                <w:szCs w:val="22"/>
                <w:lang w:val="en-US"/>
              </w:rPr>
              <w:t xml:space="preserve"> </w:t>
            </w:r>
            <w:r w:rsidRPr="00B832BA">
              <w:rPr>
                <w:rFonts w:asciiTheme="minorHAnsi" w:eastAsia="Times New Roman" w:hAnsiTheme="minorHAnsi"/>
                <w:b/>
                <w:bCs/>
                <w:color w:val="7F0055"/>
                <w:sz w:val="22"/>
                <w:szCs w:val="22"/>
                <w:lang w:val="en-US"/>
              </w:rPr>
              <w:t>final</w:t>
            </w:r>
            <w:r w:rsidRPr="00B832BA">
              <w:rPr>
                <w:rFonts w:asciiTheme="minorHAnsi" w:eastAsia="Times New Roman" w:hAnsiTheme="minorHAnsi"/>
                <w:color w:val="000000"/>
                <w:sz w:val="22"/>
                <w:szCs w:val="22"/>
                <w:lang w:val="en-US"/>
              </w:rPr>
              <w:t xml:space="preserve"> String </w:t>
            </w:r>
            <w:r w:rsidRPr="00B832BA">
              <w:rPr>
                <w:rFonts w:asciiTheme="minorHAnsi" w:eastAsia="Times New Roman" w:hAnsiTheme="minorHAnsi"/>
                <w:i/>
                <w:iCs/>
                <w:color w:val="0000C0"/>
                <w:sz w:val="22"/>
                <w:szCs w:val="22"/>
                <w:lang w:val="en-US"/>
              </w:rPr>
              <w:t>PAGINATION_TYPE</w:t>
            </w:r>
            <w:r w:rsidRPr="00B832BA">
              <w:rPr>
                <w:rFonts w:asciiTheme="minorHAnsi" w:eastAsia="Times New Roman" w:hAnsiTheme="minorHAnsi"/>
                <w:color w:val="000000"/>
                <w:sz w:val="22"/>
                <w:szCs w:val="22"/>
                <w:lang w:val="en-US"/>
              </w:rPr>
              <w:t xml:space="preserve"> = </w:t>
            </w:r>
            <w:r w:rsidRPr="00B832BA">
              <w:rPr>
                <w:rFonts w:asciiTheme="minorHAnsi" w:eastAsia="Times New Roman" w:hAnsiTheme="minorHAnsi"/>
                <w:color w:val="2A00FF"/>
                <w:sz w:val="22"/>
                <w:szCs w:val="22"/>
                <w:lang w:val="en-US"/>
              </w:rPr>
              <w:t>"</w:t>
            </w:r>
            <w:proofErr w:type="spellStart"/>
            <w:r w:rsidRPr="00B832BA">
              <w:rPr>
                <w:rFonts w:asciiTheme="minorHAnsi" w:eastAsia="Times New Roman" w:hAnsiTheme="minorHAnsi"/>
                <w:color w:val="2A00FF"/>
                <w:sz w:val="22"/>
                <w:szCs w:val="22"/>
                <w:lang w:val="en-US"/>
              </w:rPr>
              <w:t>pagination.type</w:t>
            </w:r>
            <w:proofErr w:type="spellEnd"/>
            <w:r w:rsidRPr="00B832BA">
              <w:rPr>
                <w:rFonts w:asciiTheme="minorHAnsi" w:eastAsia="Times New Roman" w:hAnsiTheme="minorHAnsi"/>
                <w:color w:val="2A00FF"/>
                <w:sz w:val="22"/>
                <w:szCs w:val="22"/>
                <w:lang w:val="en-US"/>
              </w:rPr>
              <w:t>"</w:t>
            </w:r>
            <w:r w:rsidRPr="00B832BA">
              <w:rPr>
                <w:rFonts w:asciiTheme="minorHAnsi" w:eastAsia="Times New Roman" w:hAnsiTheme="minorHAnsi"/>
                <w:color w:val="000000"/>
                <w:sz w:val="22"/>
                <w:szCs w:val="22"/>
                <w:lang w:val="en-US"/>
              </w:rPr>
              <w:t>;</w:t>
            </w:r>
          </w:p>
          <w:p w:rsidR="00EA0F8B" w:rsidRPr="00B832BA" w:rsidRDefault="00EA0F8B" w:rsidP="00DD427C">
            <w:pPr>
              <w:kinsoku/>
              <w:autoSpaceDE w:val="0"/>
              <w:autoSpaceDN w:val="0"/>
              <w:adjustRightInd w:val="0"/>
              <w:spacing w:before="0" w:line="240" w:lineRule="auto"/>
              <w:rPr>
                <w:rFonts w:asciiTheme="minorHAnsi" w:eastAsia="Times New Roman" w:hAnsiTheme="minorHAnsi"/>
                <w:sz w:val="22"/>
                <w:szCs w:val="22"/>
                <w:lang w:val="en-US"/>
              </w:rPr>
            </w:pPr>
            <w:r w:rsidRPr="00B832BA">
              <w:rPr>
                <w:rFonts w:asciiTheme="minorHAnsi" w:eastAsia="Times New Roman" w:hAnsiTheme="minorHAnsi"/>
                <w:color w:val="000000"/>
                <w:sz w:val="22"/>
                <w:szCs w:val="22"/>
                <w:lang w:val="en-US"/>
              </w:rPr>
              <w:tab/>
            </w:r>
            <w:r w:rsidRPr="00B832BA">
              <w:rPr>
                <w:rFonts w:asciiTheme="minorHAnsi" w:eastAsia="Times New Roman" w:hAnsiTheme="minorHAnsi"/>
                <w:b/>
                <w:bCs/>
                <w:color w:val="7F0055"/>
                <w:sz w:val="22"/>
                <w:szCs w:val="22"/>
                <w:lang w:val="en-US"/>
              </w:rPr>
              <w:t>protected</w:t>
            </w:r>
            <w:r w:rsidRPr="00B832BA">
              <w:rPr>
                <w:rFonts w:asciiTheme="minorHAnsi" w:eastAsia="Times New Roman" w:hAnsiTheme="minorHAnsi"/>
                <w:color w:val="000000"/>
                <w:sz w:val="22"/>
                <w:szCs w:val="22"/>
                <w:lang w:val="en-US"/>
              </w:rPr>
              <w:t xml:space="preserve"> </w:t>
            </w:r>
            <w:r w:rsidRPr="00B832BA">
              <w:rPr>
                <w:rFonts w:asciiTheme="minorHAnsi" w:eastAsia="Times New Roman" w:hAnsiTheme="minorHAnsi"/>
                <w:b/>
                <w:bCs/>
                <w:color w:val="7F0055"/>
                <w:sz w:val="22"/>
                <w:szCs w:val="22"/>
                <w:lang w:val="en-US"/>
              </w:rPr>
              <w:t>static</w:t>
            </w:r>
            <w:r w:rsidRPr="00B832BA">
              <w:rPr>
                <w:rFonts w:asciiTheme="minorHAnsi" w:eastAsia="Times New Roman" w:hAnsiTheme="minorHAnsi"/>
                <w:color w:val="000000"/>
                <w:sz w:val="22"/>
                <w:szCs w:val="22"/>
                <w:lang w:val="en-US"/>
              </w:rPr>
              <w:t xml:space="preserve"> </w:t>
            </w:r>
            <w:r w:rsidRPr="00B832BA">
              <w:rPr>
                <w:rFonts w:asciiTheme="minorHAnsi" w:eastAsia="Times New Roman" w:hAnsiTheme="minorHAnsi"/>
                <w:b/>
                <w:bCs/>
                <w:color w:val="7F0055"/>
                <w:sz w:val="22"/>
                <w:szCs w:val="22"/>
                <w:lang w:val="en-US"/>
              </w:rPr>
              <w:t>final</w:t>
            </w:r>
            <w:r w:rsidRPr="00B832BA">
              <w:rPr>
                <w:rFonts w:asciiTheme="minorHAnsi" w:eastAsia="Times New Roman" w:hAnsiTheme="minorHAnsi"/>
                <w:color w:val="000000"/>
                <w:sz w:val="22"/>
                <w:szCs w:val="22"/>
                <w:lang w:val="en-US"/>
              </w:rPr>
              <w:t xml:space="preserve"> String </w:t>
            </w:r>
            <w:r w:rsidRPr="00B832BA">
              <w:rPr>
                <w:rFonts w:asciiTheme="minorHAnsi" w:eastAsia="Times New Roman" w:hAnsiTheme="minorHAnsi"/>
                <w:i/>
                <w:iCs/>
                <w:color w:val="0000C0"/>
                <w:sz w:val="22"/>
                <w:szCs w:val="22"/>
                <w:lang w:val="en-US"/>
              </w:rPr>
              <w:t>PAGINATION</w:t>
            </w:r>
            <w:r w:rsidRPr="00B832BA">
              <w:rPr>
                <w:rFonts w:asciiTheme="minorHAnsi" w:eastAsia="Times New Roman" w:hAnsiTheme="minorHAnsi"/>
                <w:color w:val="000000"/>
                <w:sz w:val="22"/>
                <w:szCs w:val="22"/>
                <w:lang w:val="en-US"/>
              </w:rPr>
              <w:t xml:space="preserve"> = </w:t>
            </w:r>
            <w:r w:rsidRPr="00B832BA">
              <w:rPr>
                <w:rFonts w:asciiTheme="minorHAnsi" w:eastAsia="Times New Roman" w:hAnsiTheme="minorHAnsi"/>
                <w:color w:val="2A00FF"/>
                <w:sz w:val="22"/>
                <w:szCs w:val="22"/>
                <w:lang w:val="en-US"/>
              </w:rPr>
              <w:t>"pagination"</w:t>
            </w:r>
            <w:r w:rsidRPr="00B832BA">
              <w:rPr>
                <w:rFonts w:asciiTheme="minorHAnsi" w:eastAsia="Times New Roman" w:hAnsiTheme="minorHAnsi"/>
                <w:color w:val="000000"/>
                <w:sz w:val="22"/>
                <w:szCs w:val="22"/>
                <w:lang w:val="en-US"/>
              </w:rPr>
              <w:t>;</w:t>
            </w:r>
          </w:p>
          <w:p w:rsidR="00EA0F8B" w:rsidRPr="00B832BA" w:rsidRDefault="00EA0F8B" w:rsidP="00DD427C">
            <w:pPr>
              <w:kinsoku/>
              <w:autoSpaceDE w:val="0"/>
              <w:autoSpaceDN w:val="0"/>
              <w:adjustRightInd w:val="0"/>
              <w:spacing w:before="0" w:line="240" w:lineRule="auto"/>
              <w:rPr>
                <w:rFonts w:asciiTheme="minorHAnsi" w:eastAsia="Times New Roman" w:hAnsiTheme="minorHAnsi"/>
                <w:sz w:val="22"/>
                <w:szCs w:val="22"/>
                <w:lang w:val="en-US"/>
              </w:rPr>
            </w:pPr>
            <w:r w:rsidRPr="00B832BA">
              <w:rPr>
                <w:rFonts w:asciiTheme="minorHAnsi" w:eastAsia="Times New Roman" w:hAnsiTheme="minorHAnsi"/>
                <w:color w:val="000000"/>
                <w:sz w:val="22"/>
                <w:szCs w:val="22"/>
                <w:lang w:val="en-US"/>
              </w:rPr>
              <w:tab/>
            </w:r>
            <w:r w:rsidRPr="00B832BA">
              <w:rPr>
                <w:rFonts w:asciiTheme="minorHAnsi" w:eastAsia="Times New Roman" w:hAnsiTheme="minorHAnsi"/>
                <w:b/>
                <w:bCs/>
                <w:color w:val="7F0055"/>
                <w:sz w:val="22"/>
                <w:szCs w:val="22"/>
                <w:lang w:val="en-US"/>
              </w:rPr>
              <w:t>protected</w:t>
            </w:r>
            <w:r w:rsidRPr="00B832BA">
              <w:rPr>
                <w:rFonts w:asciiTheme="minorHAnsi" w:eastAsia="Times New Roman" w:hAnsiTheme="minorHAnsi"/>
                <w:color w:val="000000"/>
                <w:sz w:val="22"/>
                <w:szCs w:val="22"/>
                <w:lang w:val="en-US"/>
              </w:rPr>
              <w:t xml:space="preserve"> </w:t>
            </w:r>
            <w:r w:rsidRPr="00B832BA">
              <w:rPr>
                <w:rFonts w:asciiTheme="minorHAnsi" w:eastAsia="Times New Roman" w:hAnsiTheme="minorHAnsi"/>
                <w:b/>
                <w:bCs/>
                <w:color w:val="7F0055"/>
                <w:sz w:val="22"/>
                <w:szCs w:val="22"/>
                <w:lang w:val="en-US"/>
              </w:rPr>
              <w:t>static</w:t>
            </w:r>
            <w:r w:rsidRPr="00B832BA">
              <w:rPr>
                <w:rFonts w:asciiTheme="minorHAnsi" w:eastAsia="Times New Roman" w:hAnsiTheme="minorHAnsi"/>
                <w:color w:val="000000"/>
                <w:sz w:val="22"/>
                <w:szCs w:val="22"/>
                <w:lang w:val="en-US"/>
              </w:rPr>
              <w:t xml:space="preserve"> </w:t>
            </w:r>
            <w:r w:rsidRPr="00B832BA">
              <w:rPr>
                <w:rFonts w:asciiTheme="minorHAnsi" w:eastAsia="Times New Roman" w:hAnsiTheme="minorHAnsi"/>
                <w:b/>
                <w:bCs/>
                <w:color w:val="7F0055"/>
                <w:sz w:val="22"/>
                <w:szCs w:val="22"/>
                <w:lang w:val="en-US"/>
              </w:rPr>
              <w:t>final</w:t>
            </w:r>
            <w:r w:rsidRPr="00B832BA">
              <w:rPr>
                <w:rFonts w:asciiTheme="minorHAnsi" w:eastAsia="Times New Roman" w:hAnsiTheme="minorHAnsi"/>
                <w:color w:val="000000"/>
                <w:sz w:val="22"/>
                <w:szCs w:val="22"/>
                <w:lang w:val="en-US"/>
              </w:rPr>
              <w:t xml:space="preserve"> String </w:t>
            </w:r>
            <w:r w:rsidRPr="00B832BA">
              <w:rPr>
                <w:rFonts w:asciiTheme="minorHAnsi" w:eastAsia="Times New Roman" w:hAnsiTheme="minorHAnsi"/>
                <w:i/>
                <w:iCs/>
                <w:color w:val="0000C0"/>
                <w:sz w:val="22"/>
                <w:szCs w:val="22"/>
                <w:lang w:val="en-US"/>
              </w:rPr>
              <w:t>IS_SHOW_ALLOWED</w:t>
            </w:r>
            <w:r w:rsidRPr="00B832BA">
              <w:rPr>
                <w:rFonts w:asciiTheme="minorHAnsi" w:eastAsia="Times New Roman" w:hAnsiTheme="minorHAnsi"/>
                <w:color w:val="000000"/>
                <w:sz w:val="22"/>
                <w:szCs w:val="22"/>
                <w:lang w:val="en-US"/>
              </w:rPr>
              <w:t xml:space="preserve"> = </w:t>
            </w:r>
            <w:r w:rsidRPr="00B832BA">
              <w:rPr>
                <w:rFonts w:asciiTheme="minorHAnsi" w:eastAsia="Times New Roman" w:hAnsiTheme="minorHAnsi"/>
                <w:color w:val="2A00FF"/>
                <w:sz w:val="22"/>
                <w:szCs w:val="22"/>
                <w:lang w:val="en-US"/>
              </w:rPr>
              <w:t>"</w:t>
            </w:r>
            <w:proofErr w:type="spellStart"/>
            <w:r w:rsidRPr="00B832BA">
              <w:rPr>
                <w:rFonts w:asciiTheme="minorHAnsi" w:eastAsia="Times New Roman" w:hAnsiTheme="minorHAnsi"/>
                <w:color w:val="2A00FF"/>
                <w:sz w:val="22"/>
                <w:szCs w:val="22"/>
                <w:lang w:val="en-US"/>
              </w:rPr>
              <w:t>isShowAllAllowed</w:t>
            </w:r>
            <w:proofErr w:type="spellEnd"/>
            <w:r w:rsidRPr="00B832BA">
              <w:rPr>
                <w:rFonts w:asciiTheme="minorHAnsi" w:eastAsia="Times New Roman" w:hAnsiTheme="minorHAnsi"/>
                <w:color w:val="2A00FF"/>
                <w:sz w:val="22"/>
                <w:szCs w:val="22"/>
                <w:lang w:val="en-US"/>
              </w:rPr>
              <w:t>"</w:t>
            </w:r>
            <w:r w:rsidRPr="00B832BA">
              <w:rPr>
                <w:rFonts w:asciiTheme="minorHAnsi" w:eastAsia="Times New Roman" w:hAnsiTheme="minorHAnsi"/>
                <w:color w:val="000000"/>
                <w:sz w:val="22"/>
                <w:szCs w:val="22"/>
                <w:lang w:val="en-US"/>
              </w:rPr>
              <w:t>;</w:t>
            </w:r>
          </w:p>
          <w:p w:rsidR="00EA0F8B" w:rsidRPr="00B832BA" w:rsidRDefault="00EA0F8B" w:rsidP="00DD427C">
            <w:pPr>
              <w:autoSpaceDE w:val="0"/>
              <w:autoSpaceDN w:val="0"/>
              <w:adjustRightInd w:val="0"/>
              <w:spacing w:before="0" w:line="240" w:lineRule="auto"/>
              <w:rPr>
                <w:rFonts w:asciiTheme="minorHAnsi" w:hAnsiTheme="minorHAnsi"/>
                <w:color w:val="000000"/>
                <w:sz w:val="22"/>
                <w:szCs w:val="22"/>
              </w:rPr>
            </w:pPr>
            <w:r w:rsidRPr="00B832BA">
              <w:rPr>
                <w:rFonts w:asciiTheme="minorHAnsi" w:hAnsiTheme="minorHAnsi"/>
                <w:color w:val="000000"/>
                <w:sz w:val="22"/>
                <w:szCs w:val="22"/>
              </w:rPr>
              <w:t>...</w:t>
            </w:r>
          </w:p>
          <w:p w:rsidR="00EA0F8B" w:rsidRPr="00B832BA" w:rsidRDefault="00EA0F8B" w:rsidP="00DD427C">
            <w:pPr>
              <w:autoSpaceDE w:val="0"/>
              <w:autoSpaceDN w:val="0"/>
              <w:adjustRightInd w:val="0"/>
              <w:spacing w:before="0" w:after="240" w:line="240" w:lineRule="auto"/>
              <w:rPr>
                <w:rFonts w:asciiTheme="minorHAnsi" w:hAnsiTheme="minorHAnsi"/>
                <w:color w:val="000000"/>
                <w:sz w:val="22"/>
                <w:szCs w:val="22"/>
              </w:rPr>
            </w:pPr>
            <w:r w:rsidRPr="00B832BA">
              <w:rPr>
                <w:rFonts w:asciiTheme="minorHAnsi" w:hAnsiTheme="minorHAnsi"/>
                <w:color w:val="000000"/>
                <w:sz w:val="22"/>
                <w:szCs w:val="22"/>
              </w:rPr>
              <w:t>}</w:t>
            </w:r>
          </w:p>
        </w:tc>
      </w:tr>
    </w:tbl>
    <w:p w:rsidR="00EA0F8B" w:rsidRPr="00B832BA" w:rsidRDefault="00EA0F8B" w:rsidP="00EA0F8B">
      <w:pPr>
        <w:pStyle w:val="IS-Heading2"/>
        <w:numPr>
          <w:ilvl w:val="0"/>
          <w:numId w:val="0"/>
        </w:numPr>
        <w:spacing w:before="120"/>
        <w:rPr>
          <w:rFonts w:asciiTheme="minorHAnsi" w:hAnsiTheme="minorHAnsi"/>
          <w:b w:val="0"/>
          <w:color w:val="000000" w:themeColor="text1"/>
          <w:sz w:val="22"/>
          <w:szCs w:val="22"/>
          <w:lang w:val="en-US"/>
        </w:rPr>
      </w:pPr>
    </w:p>
    <w:p w:rsidR="00EA0F8B" w:rsidRPr="00691323" w:rsidRDefault="00EA0F8B" w:rsidP="00691323">
      <w:pPr>
        <w:pStyle w:val="IS-Bodytext"/>
        <w:numPr>
          <w:ilvl w:val="0"/>
          <w:numId w:val="64"/>
        </w:numPr>
        <w:spacing w:before="0" w:after="0" w:line="240" w:lineRule="auto"/>
        <w:rPr>
          <w:rFonts w:asciiTheme="minorHAnsi" w:hAnsiTheme="minorHAnsi"/>
          <w:sz w:val="22"/>
          <w:szCs w:val="22"/>
          <w:lang w:val="en-US"/>
        </w:rPr>
      </w:pPr>
      <w:bookmarkStart w:id="97" w:name="_Toc437009251"/>
      <w:bookmarkStart w:id="98" w:name="_Toc437263118"/>
      <w:bookmarkStart w:id="99" w:name="_Toc437271636"/>
      <w:bookmarkStart w:id="100" w:name="_Toc437278996"/>
      <w:bookmarkStart w:id="101" w:name="_Toc437347699"/>
      <w:bookmarkStart w:id="102" w:name="_Toc437349562"/>
      <w:bookmarkStart w:id="103" w:name="_Toc437354617"/>
      <w:bookmarkStart w:id="104" w:name="_Toc437426884"/>
      <w:bookmarkStart w:id="105" w:name="_Toc437437095"/>
      <w:bookmarkStart w:id="106" w:name="_Toc437443621"/>
      <w:bookmarkStart w:id="107" w:name="_Toc437449662"/>
      <w:bookmarkStart w:id="108" w:name="_Toc437449704"/>
      <w:bookmarkStart w:id="109" w:name="_Toc437519800"/>
      <w:r w:rsidRPr="00691323">
        <w:rPr>
          <w:rFonts w:asciiTheme="minorHAnsi" w:hAnsiTheme="minorHAnsi"/>
          <w:sz w:val="22"/>
          <w:szCs w:val="22"/>
          <w:lang w:val="en-US"/>
        </w:rPr>
        <w:t xml:space="preserve">In </w:t>
      </w:r>
      <w:proofErr w:type="spellStart"/>
      <w:r w:rsidRPr="00691323">
        <w:rPr>
          <w:rFonts w:asciiTheme="minorHAnsi" w:hAnsiTheme="minorHAnsi"/>
          <w:sz w:val="22"/>
          <w:szCs w:val="22"/>
          <w:lang w:val="en-US"/>
        </w:rPr>
        <w:t>ordersearch</w:t>
      </w:r>
      <w:proofErr w:type="spellEnd"/>
      <w:r w:rsidRPr="00691323">
        <w:rPr>
          <w:rFonts w:asciiTheme="minorHAnsi" w:hAnsiTheme="minorHAnsi"/>
          <w:sz w:val="22"/>
          <w:szCs w:val="22"/>
          <w:lang w:val="en-US"/>
        </w:rPr>
        <w:t>\</w:t>
      </w:r>
      <w:proofErr w:type="spellStart"/>
      <w:r w:rsidRPr="00B832BA">
        <w:rPr>
          <w:rFonts w:asciiTheme="minorHAnsi" w:hAnsiTheme="minorHAnsi"/>
          <w:sz w:val="22"/>
          <w:szCs w:val="22"/>
          <w:lang w:val="en-US"/>
        </w:rPr>
        <w:t>project.properties</w:t>
      </w:r>
      <w:proofErr w:type="spellEnd"/>
      <w:r w:rsidRPr="00691323">
        <w:rPr>
          <w:rFonts w:asciiTheme="minorHAnsi" w:hAnsiTheme="minorHAnsi"/>
          <w:sz w:val="22"/>
          <w:szCs w:val="22"/>
          <w:lang w:val="en-US"/>
        </w:rPr>
        <w:t xml:space="preserve"> &amp;</w:t>
      </w:r>
      <w:r w:rsidRPr="00B832BA">
        <w:rPr>
          <w:rFonts w:asciiTheme="minorHAnsi" w:hAnsiTheme="minorHAnsi"/>
          <w:sz w:val="22"/>
          <w:szCs w:val="22"/>
          <w:lang w:val="en-US"/>
        </w:rPr>
        <w:t xml:space="preserve"> </w:t>
      </w:r>
      <w:proofErr w:type="spellStart"/>
      <w:r w:rsidRPr="00691323">
        <w:rPr>
          <w:rFonts w:asciiTheme="minorHAnsi" w:hAnsiTheme="minorHAnsi"/>
          <w:sz w:val="22"/>
          <w:szCs w:val="22"/>
          <w:lang w:val="en-US"/>
        </w:rPr>
        <w:t>ordersearch</w:t>
      </w:r>
      <w:proofErr w:type="spellEnd"/>
      <w:r w:rsidRPr="00691323">
        <w:rPr>
          <w:rFonts w:asciiTheme="minorHAnsi" w:hAnsiTheme="minorHAnsi"/>
          <w:sz w:val="22"/>
          <w:szCs w:val="22"/>
          <w:lang w:val="en-US"/>
        </w:rPr>
        <w:t>\</w:t>
      </w:r>
      <w:proofErr w:type="spellStart"/>
      <w:r w:rsidRPr="00B832BA">
        <w:rPr>
          <w:rFonts w:asciiTheme="minorHAnsi" w:hAnsiTheme="minorHAnsi"/>
          <w:sz w:val="22"/>
          <w:szCs w:val="22"/>
          <w:lang w:val="en-US"/>
        </w:rPr>
        <w:t>project.properties.template</w:t>
      </w:r>
      <w:proofErr w:type="spellEnd"/>
      <w:r w:rsidRPr="00691323">
        <w:rPr>
          <w:rFonts w:asciiTheme="minorHAnsi" w:hAnsiTheme="minorHAnsi"/>
          <w:sz w:val="22"/>
          <w:szCs w:val="22"/>
          <w:lang w:val="en-US"/>
        </w:rPr>
        <w:t xml:space="preserve"> add following lines:</w:t>
      </w:r>
      <w:bookmarkEnd w:id="97"/>
      <w:bookmarkEnd w:id="98"/>
      <w:bookmarkEnd w:id="99"/>
      <w:bookmarkEnd w:id="100"/>
      <w:bookmarkEnd w:id="101"/>
      <w:bookmarkEnd w:id="102"/>
      <w:bookmarkEnd w:id="103"/>
      <w:bookmarkEnd w:id="104"/>
      <w:bookmarkEnd w:id="105"/>
      <w:bookmarkEnd w:id="106"/>
      <w:bookmarkEnd w:id="107"/>
      <w:bookmarkEnd w:id="108"/>
      <w:bookmarkEnd w:id="109"/>
    </w:p>
    <w:tbl>
      <w:tblPr>
        <w:tblStyle w:val="TableGrid"/>
        <w:tblW w:w="0" w:type="auto"/>
        <w:tblInd w:w="828" w:type="dxa"/>
        <w:tblLook w:val="04A0"/>
      </w:tblPr>
      <w:tblGrid>
        <w:gridCol w:w="9569"/>
      </w:tblGrid>
      <w:tr w:rsidR="00EA0F8B" w:rsidRPr="00B832BA" w:rsidTr="00EA0F8B">
        <w:tc>
          <w:tcPr>
            <w:tcW w:w="9569" w:type="dxa"/>
          </w:tcPr>
          <w:p w:rsidR="00EA0F8B" w:rsidRPr="00B832BA" w:rsidRDefault="00EA0F8B" w:rsidP="00DD427C">
            <w:pPr>
              <w:pStyle w:val="IS-Heading2"/>
              <w:numPr>
                <w:ilvl w:val="0"/>
                <w:numId w:val="0"/>
              </w:numPr>
              <w:spacing w:before="0"/>
              <w:rPr>
                <w:rFonts w:asciiTheme="minorHAnsi" w:hAnsiTheme="minorHAnsi"/>
                <w:b w:val="0"/>
                <w:color w:val="000000" w:themeColor="text1"/>
                <w:sz w:val="22"/>
                <w:szCs w:val="22"/>
                <w:lang w:val="en-US"/>
              </w:rPr>
            </w:pPr>
            <w:r w:rsidRPr="00B832BA">
              <w:rPr>
                <w:rFonts w:asciiTheme="minorHAnsi" w:eastAsia="Times New Roman" w:hAnsiTheme="minorHAnsi"/>
                <w:b w:val="0"/>
                <w:color w:val="000000"/>
                <w:sz w:val="22"/>
                <w:szCs w:val="22"/>
                <w:lang w:val="en-US"/>
              </w:rPr>
              <w:t>b2bassetsstorefront.additionalWebSpringConfigs.ordersearch=</w:t>
            </w:r>
            <w:r w:rsidRPr="00B832BA">
              <w:rPr>
                <w:rFonts w:asciiTheme="minorHAnsi" w:eastAsia="Times New Roman" w:hAnsiTheme="minorHAnsi"/>
                <w:b w:val="0"/>
                <w:color w:val="2A00FF"/>
                <w:sz w:val="22"/>
                <w:szCs w:val="22"/>
                <w:lang w:val="en-US"/>
              </w:rPr>
              <w:t>classpath:/ordersearch/web/spring/ordersearch-web-spring.xml</w:t>
            </w:r>
          </w:p>
        </w:tc>
      </w:tr>
    </w:tbl>
    <w:p w:rsidR="00EA0F8B" w:rsidRDefault="00EA0F8B" w:rsidP="00EA0F8B">
      <w:pPr>
        <w:pStyle w:val="IS-Heading2"/>
        <w:numPr>
          <w:ilvl w:val="0"/>
          <w:numId w:val="0"/>
        </w:numPr>
        <w:spacing w:before="0"/>
        <w:ind w:left="720"/>
        <w:rPr>
          <w:rFonts w:asciiTheme="minorHAnsi" w:hAnsiTheme="minorHAnsi"/>
          <w:b w:val="0"/>
          <w:color w:val="000000" w:themeColor="text1"/>
          <w:sz w:val="22"/>
          <w:szCs w:val="22"/>
          <w:lang w:val="en-US"/>
        </w:rPr>
      </w:pPr>
    </w:p>
    <w:p w:rsidR="00DE436B" w:rsidRPr="00691323" w:rsidRDefault="00DE436B" w:rsidP="00691323">
      <w:pPr>
        <w:pStyle w:val="IS-Bodytext"/>
        <w:numPr>
          <w:ilvl w:val="0"/>
          <w:numId w:val="64"/>
        </w:numPr>
        <w:spacing w:before="0" w:after="0" w:line="240" w:lineRule="auto"/>
        <w:rPr>
          <w:rFonts w:asciiTheme="minorHAnsi" w:hAnsiTheme="minorHAnsi"/>
          <w:sz w:val="22"/>
          <w:szCs w:val="22"/>
          <w:lang w:val="en-US"/>
        </w:rPr>
      </w:pPr>
      <w:r w:rsidRPr="00691323">
        <w:rPr>
          <w:rFonts w:asciiTheme="minorHAnsi" w:hAnsiTheme="minorHAnsi"/>
          <w:sz w:val="22"/>
          <w:szCs w:val="22"/>
          <w:lang w:val="en-US"/>
        </w:rPr>
        <w:t>In ordersearch-spring.xml (hybris\bin\custom\</w:t>
      </w:r>
      <w:proofErr w:type="spellStart"/>
      <w:r w:rsidRPr="00691323">
        <w:rPr>
          <w:rFonts w:asciiTheme="minorHAnsi" w:hAnsiTheme="minorHAnsi"/>
          <w:sz w:val="22"/>
          <w:szCs w:val="22"/>
          <w:lang w:val="en-US"/>
        </w:rPr>
        <w:t>ordersearch</w:t>
      </w:r>
      <w:proofErr w:type="spellEnd"/>
      <w:r w:rsidRPr="00691323">
        <w:rPr>
          <w:rFonts w:asciiTheme="minorHAnsi" w:hAnsiTheme="minorHAnsi"/>
          <w:sz w:val="22"/>
          <w:szCs w:val="22"/>
          <w:lang w:val="en-US"/>
        </w:rPr>
        <w:t xml:space="preserve">\resources) added property </w:t>
      </w:r>
      <w:proofErr w:type="spellStart"/>
      <w:r w:rsidRPr="00691323">
        <w:rPr>
          <w:rFonts w:asciiTheme="minorHAnsi" w:hAnsiTheme="minorHAnsi"/>
          <w:sz w:val="22"/>
          <w:szCs w:val="22"/>
          <w:lang w:val="en-US"/>
        </w:rPr>
        <w:t>facetSearchService</w:t>
      </w:r>
      <w:proofErr w:type="spellEnd"/>
      <w:r w:rsidRPr="00691323">
        <w:rPr>
          <w:rFonts w:asciiTheme="minorHAnsi" w:hAnsiTheme="minorHAnsi"/>
          <w:sz w:val="22"/>
          <w:szCs w:val="22"/>
          <w:lang w:val="en-US"/>
        </w:rPr>
        <w:t xml:space="preserve"> &amp; </w:t>
      </w:r>
      <w:proofErr w:type="spellStart"/>
      <w:r w:rsidRPr="00691323">
        <w:rPr>
          <w:rFonts w:asciiTheme="minorHAnsi" w:hAnsiTheme="minorHAnsi"/>
          <w:sz w:val="22"/>
          <w:szCs w:val="22"/>
          <w:lang w:val="en-US"/>
        </w:rPr>
        <w:t>indexedTypeName</w:t>
      </w:r>
      <w:proofErr w:type="spellEnd"/>
      <w:r w:rsidRPr="00691323">
        <w:rPr>
          <w:rFonts w:asciiTheme="minorHAnsi" w:hAnsiTheme="minorHAnsi"/>
          <w:sz w:val="22"/>
          <w:szCs w:val="22"/>
          <w:lang w:val="en-US"/>
        </w:rPr>
        <w:t xml:space="preserve"> in </w:t>
      </w:r>
      <w:proofErr w:type="spellStart"/>
      <w:r w:rsidRPr="00691323">
        <w:rPr>
          <w:rFonts w:asciiTheme="minorHAnsi" w:hAnsiTheme="minorHAnsi"/>
          <w:sz w:val="22"/>
          <w:szCs w:val="22"/>
          <w:lang w:val="en-US"/>
        </w:rPr>
        <w:t>defaultCustomOrderSearchSolrQueryPopulator</w:t>
      </w:r>
      <w:proofErr w:type="spellEnd"/>
      <w:r w:rsidRPr="00691323">
        <w:rPr>
          <w:rFonts w:asciiTheme="minorHAnsi" w:hAnsiTheme="minorHAnsi"/>
          <w:sz w:val="22"/>
          <w:szCs w:val="22"/>
          <w:lang w:val="en-US"/>
        </w:rPr>
        <w:t xml:space="preserve"> bean to fix </w:t>
      </w:r>
      <w:proofErr w:type="spellStart"/>
      <w:r w:rsidRPr="00691323">
        <w:rPr>
          <w:rFonts w:asciiTheme="minorHAnsi" w:hAnsiTheme="minorHAnsi"/>
          <w:sz w:val="22"/>
          <w:szCs w:val="22"/>
          <w:lang w:val="en-US"/>
        </w:rPr>
        <w:t>ordersearch</w:t>
      </w:r>
      <w:proofErr w:type="spellEnd"/>
      <w:r w:rsidRPr="00691323">
        <w:rPr>
          <w:rFonts w:asciiTheme="minorHAnsi" w:hAnsiTheme="minorHAnsi"/>
          <w:sz w:val="22"/>
          <w:szCs w:val="22"/>
          <w:lang w:val="en-US"/>
        </w:rPr>
        <w:t xml:space="preserve"> issue.</w:t>
      </w:r>
    </w:p>
    <w:tbl>
      <w:tblPr>
        <w:tblStyle w:val="TableGrid"/>
        <w:tblW w:w="0" w:type="auto"/>
        <w:tblInd w:w="828" w:type="dxa"/>
        <w:tblLook w:val="04A0"/>
      </w:tblPr>
      <w:tblGrid>
        <w:gridCol w:w="9569"/>
      </w:tblGrid>
      <w:tr w:rsidR="00DE436B" w:rsidRPr="0054392C" w:rsidTr="00DE436B">
        <w:tc>
          <w:tcPr>
            <w:tcW w:w="9569" w:type="dxa"/>
          </w:tcPr>
          <w:p w:rsidR="00DE436B" w:rsidRPr="0054392C" w:rsidRDefault="00DE436B" w:rsidP="00FA76BE">
            <w:pPr>
              <w:pStyle w:val="IS-Heading2"/>
              <w:numPr>
                <w:ilvl w:val="0"/>
                <w:numId w:val="0"/>
              </w:numPr>
              <w:spacing w:before="0"/>
              <w:rPr>
                <w:rFonts w:asciiTheme="minorHAnsi" w:hAnsiTheme="minorHAnsi"/>
                <w:b w:val="0"/>
                <w:color w:val="000000" w:themeColor="text1"/>
                <w:sz w:val="22"/>
                <w:szCs w:val="22"/>
                <w:lang w:val="en-US"/>
              </w:rPr>
            </w:pPr>
            <w:r w:rsidRPr="0054392C">
              <w:rPr>
                <w:rFonts w:asciiTheme="minorHAnsi" w:hAnsiTheme="minorHAnsi"/>
                <w:b w:val="0"/>
                <w:color w:val="000000" w:themeColor="text1"/>
                <w:sz w:val="22"/>
                <w:szCs w:val="22"/>
                <w:highlight w:val="lightGray"/>
                <w:lang w:val="en-US"/>
              </w:rPr>
              <w:object w:dxaOrig="1551" w:dyaOrig="1004">
                <v:shape id="_x0000_i1030" type="#_x0000_t75" style="width:77.25pt;height:50.25pt" o:ole="">
                  <v:imagedata r:id="rId26" o:title=""/>
                </v:shape>
                <o:OLEObject Type="Embed" ProgID="Package" ShapeID="_x0000_i1030" DrawAspect="Icon" ObjectID="_1515844766" r:id="rId27"/>
              </w:object>
            </w:r>
          </w:p>
        </w:tc>
      </w:tr>
    </w:tbl>
    <w:p w:rsidR="005E01C4" w:rsidRDefault="005E01C4" w:rsidP="005E01C4">
      <w:pPr>
        <w:pStyle w:val="IS-Bodytext"/>
        <w:spacing w:before="0" w:after="0" w:line="240" w:lineRule="auto"/>
        <w:ind w:left="1080"/>
        <w:rPr>
          <w:rFonts w:asciiTheme="minorHAnsi" w:hAnsiTheme="minorHAnsi"/>
          <w:sz w:val="22"/>
          <w:szCs w:val="22"/>
          <w:lang w:val="en-US"/>
        </w:rPr>
      </w:pPr>
    </w:p>
    <w:p w:rsidR="00DE436B" w:rsidRPr="00691323" w:rsidRDefault="00DE436B" w:rsidP="00691323">
      <w:pPr>
        <w:pStyle w:val="IS-Bodytext"/>
        <w:numPr>
          <w:ilvl w:val="0"/>
          <w:numId w:val="64"/>
        </w:numPr>
        <w:spacing w:before="0" w:after="0" w:line="240" w:lineRule="auto"/>
        <w:rPr>
          <w:rFonts w:asciiTheme="minorHAnsi" w:hAnsiTheme="minorHAnsi"/>
          <w:sz w:val="22"/>
          <w:szCs w:val="22"/>
          <w:lang w:val="en-US"/>
        </w:rPr>
      </w:pPr>
      <w:r w:rsidRPr="00691323">
        <w:rPr>
          <w:rFonts w:asciiTheme="minorHAnsi" w:hAnsiTheme="minorHAnsi"/>
          <w:sz w:val="22"/>
          <w:szCs w:val="22"/>
          <w:lang w:val="en-US"/>
        </w:rPr>
        <w:t xml:space="preserve">Added </w:t>
      </w:r>
      <w:r w:rsidRPr="0054392C">
        <w:rPr>
          <w:rFonts w:asciiTheme="minorHAnsi" w:hAnsiTheme="minorHAnsi"/>
          <w:sz w:val="22"/>
          <w:szCs w:val="22"/>
          <w:lang w:val="en-US"/>
        </w:rPr>
        <w:t>B2BAssetsProductSearchSolrQueryPopulator.</w:t>
      </w:r>
      <w:r w:rsidRPr="00691323">
        <w:rPr>
          <w:rFonts w:asciiTheme="minorHAnsi" w:hAnsiTheme="minorHAnsi"/>
          <w:sz w:val="22"/>
          <w:szCs w:val="22"/>
          <w:lang w:val="en-US"/>
        </w:rPr>
        <w:t xml:space="preserve">java for resolving </w:t>
      </w:r>
      <w:proofErr w:type="spellStart"/>
      <w:r w:rsidRPr="00691323">
        <w:rPr>
          <w:rFonts w:asciiTheme="minorHAnsi" w:hAnsiTheme="minorHAnsi"/>
          <w:sz w:val="22"/>
          <w:szCs w:val="22"/>
          <w:lang w:val="en-US"/>
        </w:rPr>
        <w:t>solr</w:t>
      </w:r>
      <w:proofErr w:type="spellEnd"/>
      <w:r w:rsidRPr="00691323">
        <w:rPr>
          <w:rFonts w:asciiTheme="minorHAnsi" w:hAnsiTheme="minorHAnsi"/>
          <w:sz w:val="22"/>
          <w:szCs w:val="22"/>
          <w:lang w:val="en-US"/>
        </w:rPr>
        <w:t xml:space="preserve"> index issue while click on category link.</w:t>
      </w:r>
    </w:p>
    <w:tbl>
      <w:tblPr>
        <w:tblStyle w:val="TableGrid"/>
        <w:tblW w:w="0" w:type="auto"/>
        <w:tblInd w:w="828" w:type="dxa"/>
        <w:tblLook w:val="04A0"/>
      </w:tblPr>
      <w:tblGrid>
        <w:gridCol w:w="9503"/>
      </w:tblGrid>
      <w:tr w:rsidR="00DE436B" w:rsidRPr="0054392C" w:rsidTr="00DE436B">
        <w:trPr>
          <w:trHeight w:val="1145"/>
        </w:trPr>
        <w:tc>
          <w:tcPr>
            <w:tcW w:w="9503" w:type="dxa"/>
          </w:tcPr>
          <w:p w:rsidR="00DE436B" w:rsidRPr="0054392C" w:rsidRDefault="00DE436B" w:rsidP="00FA76BE">
            <w:pPr>
              <w:pStyle w:val="IS-Heading2"/>
              <w:numPr>
                <w:ilvl w:val="0"/>
                <w:numId w:val="0"/>
              </w:numPr>
              <w:spacing w:before="0"/>
              <w:rPr>
                <w:rFonts w:asciiTheme="minorHAnsi" w:hAnsiTheme="minorHAnsi"/>
                <w:color w:val="000000" w:themeColor="text1"/>
                <w:sz w:val="22"/>
                <w:szCs w:val="22"/>
                <w:lang w:val="en-US"/>
              </w:rPr>
            </w:pPr>
            <w:r w:rsidRPr="0054392C">
              <w:rPr>
                <w:rFonts w:asciiTheme="minorHAnsi" w:hAnsiTheme="minorHAnsi"/>
                <w:color w:val="000000" w:themeColor="text1"/>
                <w:sz w:val="22"/>
                <w:szCs w:val="22"/>
                <w:highlight w:val="lightGray"/>
                <w:lang w:val="en-US"/>
              </w:rPr>
              <w:object w:dxaOrig="1551" w:dyaOrig="1004">
                <v:shape id="_x0000_i1031" type="#_x0000_t75" style="width:77.25pt;height:50.25pt" o:ole="">
                  <v:imagedata r:id="rId28" o:title=""/>
                </v:shape>
                <o:OLEObject Type="Embed" ProgID="Package" ShapeID="_x0000_i1031" DrawAspect="Icon" ObjectID="_1515844767" r:id="rId29"/>
              </w:object>
            </w:r>
          </w:p>
        </w:tc>
      </w:tr>
    </w:tbl>
    <w:p w:rsidR="005E01C4" w:rsidRDefault="005E01C4" w:rsidP="005E01C4">
      <w:pPr>
        <w:pStyle w:val="IS-Bodytext"/>
        <w:spacing w:before="0" w:after="0" w:line="240" w:lineRule="auto"/>
        <w:ind w:left="1080"/>
        <w:rPr>
          <w:rFonts w:asciiTheme="minorHAnsi" w:hAnsiTheme="minorHAnsi"/>
          <w:sz w:val="22"/>
          <w:szCs w:val="22"/>
          <w:lang w:val="en-US"/>
        </w:rPr>
      </w:pPr>
    </w:p>
    <w:p w:rsidR="00DE436B" w:rsidRPr="00691323" w:rsidRDefault="00DE436B" w:rsidP="00691323">
      <w:pPr>
        <w:pStyle w:val="IS-Bodytext"/>
        <w:numPr>
          <w:ilvl w:val="0"/>
          <w:numId w:val="64"/>
        </w:numPr>
        <w:spacing w:before="0" w:after="0" w:line="240" w:lineRule="auto"/>
        <w:rPr>
          <w:rFonts w:asciiTheme="minorHAnsi" w:hAnsiTheme="minorHAnsi"/>
          <w:sz w:val="22"/>
          <w:szCs w:val="22"/>
          <w:lang w:val="en-US"/>
        </w:rPr>
      </w:pPr>
      <w:r w:rsidRPr="00691323">
        <w:rPr>
          <w:rFonts w:asciiTheme="minorHAnsi" w:hAnsiTheme="minorHAnsi"/>
          <w:sz w:val="22"/>
          <w:szCs w:val="22"/>
          <w:lang w:val="en-US"/>
        </w:rPr>
        <w:lastRenderedPageBreak/>
        <w:t>In</w:t>
      </w:r>
      <w:r w:rsidRPr="0054392C">
        <w:rPr>
          <w:rFonts w:asciiTheme="minorHAnsi" w:hAnsiTheme="minorHAnsi"/>
          <w:sz w:val="22"/>
          <w:szCs w:val="22"/>
          <w:lang w:val="en-US"/>
        </w:rPr>
        <w:t xml:space="preserve"> OrderSearchSolrQueryPopulator.java </w:t>
      </w:r>
      <w:r w:rsidRPr="00691323">
        <w:rPr>
          <w:rFonts w:asciiTheme="minorHAnsi" w:hAnsiTheme="minorHAnsi"/>
          <w:sz w:val="22"/>
          <w:szCs w:val="22"/>
          <w:lang w:val="en-US"/>
        </w:rPr>
        <w:t xml:space="preserve">(hybris\bin\custom\ordersearch\src\com\generic\ordersearch\converters\populator) made changes to fix </w:t>
      </w:r>
      <w:proofErr w:type="spellStart"/>
      <w:r w:rsidRPr="00691323">
        <w:rPr>
          <w:rFonts w:asciiTheme="minorHAnsi" w:hAnsiTheme="minorHAnsi"/>
          <w:sz w:val="22"/>
          <w:szCs w:val="22"/>
          <w:lang w:val="en-US"/>
        </w:rPr>
        <w:t>ordersearch</w:t>
      </w:r>
      <w:proofErr w:type="spellEnd"/>
      <w:r w:rsidRPr="00691323">
        <w:rPr>
          <w:rFonts w:asciiTheme="minorHAnsi" w:hAnsiTheme="minorHAnsi"/>
          <w:sz w:val="22"/>
          <w:szCs w:val="22"/>
          <w:lang w:val="en-US"/>
        </w:rPr>
        <w:t xml:space="preserve"> issue.</w:t>
      </w:r>
    </w:p>
    <w:tbl>
      <w:tblPr>
        <w:tblStyle w:val="TableGrid"/>
        <w:tblW w:w="0" w:type="auto"/>
        <w:tblInd w:w="828" w:type="dxa"/>
        <w:tblLook w:val="04A0"/>
      </w:tblPr>
      <w:tblGrid>
        <w:gridCol w:w="9569"/>
      </w:tblGrid>
      <w:tr w:rsidR="00DE436B" w:rsidRPr="0054392C" w:rsidTr="00DE436B">
        <w:tc>
          <w:tcPr>
            <w:tcW w:w="9569" w:type="dxa"/>
          </w:tcPr>
          <w:p w:rsidR="00DE436B" w:rsidRPr="0054392C" w:rsidRDefault="00DE436B" w:rsidP="00FA76BE">
            <w:pPr>
              <w:pStyle w:val="IS-Heading2"/>
              <w:numPr>
                <w:ilvl w:val="0"/>
                <w:numId w:val="0"/>
              </w:numPr>
              <w:spacing w:before="0"/>
              <w:rPr>
                <w:rFonts w:asciiTheme="minorHAnsi" w:hAnsiTheme="minorHAnsi"/>
                <w:b w:val="0"/>
                <w:color w:val="000000" w:themeColor="text1"/>
                <w:sz w:val="22"/>
                <w:szCs w:val="22"/>
                <w:lang w:val="en-US"/>
              </w:rPr>
            </w:pPr>
            <w:r w:rsidRPr="0054392C">
              <w:rPr>
                <w:rFonts w:asciiTheme="minorHAnsi" w:hAnsiTheme="minorHAnsi"/>
                <w:color w:val="000000" w:themeColor="text1"/>
                <w:sz w:val="22"/>
                <w:szCs w:val="22"/>
                <w:highlight w:val="lightGray"/>
                <w:lang w:val="en-US"/>
              </w:rPr>
              <w:object w:dxaOrig="1551" w:dyaOrig="1004">
                <v:shape id="_x0000_i1032" type="#_x0000_t75" style="width:77.25pt;height:50.25pt" o:ole="">
                  <v:imagedata r:id="rId30" o:title=""/>
                </v:shape>
                <o:OLEObject Type="Embed" ProgID="Package" ShapeID="_x0000_i1032" DrawAspect="Icon" ObjectID="_1515844768" r:id="rId31"/>
              </w:object>
            </w:r>
          </w:p>
        </w:tc>
      </w:tr>
    </w:tbl>
    <w:p w:rsidR="005E01C4" w:rsidRDefault="005E01C4" w:rsidP="005E01C4">
      <w:pPr>
        <w:pStyle w:val="IS-Bodytext"/>
        <w:spacing w:before="0" w:after="0" w:line="240" w:lineRule="auto"/>
        <w:ind w:left="1080"/>
        <w:rPr>
          <w:rFonts w:asciiTheme="minorHAnsi" w:hAnsiTheme="minorHAnsi"/>
          <w:sz w:val="22"/>
          <w:szCs w:val="22"/>
          <w:lang w:val="en-US"/>
        </w:rPr>
      </w:pPr>
    </w:p>
    <w:p w:rsidR="00DE436B" w:rsidRPr="00691323" w:rsidRDefault="00DE436B" w:rsidP="00691323">
      <w:pPr>
        <w:pStyle w:val="IS-Bodytext"/>
        <w:numPr>
          <w:ilvl w:val="0"/>
          <w:numId w:val="64"/>
        </w:numPr>
        <w:spacing w:before="0" w:after="0" w:line="240" w:lineRule="auto"/>
        <w:rPr>
          <w:rFonts w:asciiTheme="minorHAnsi" w:hAnsiTheme="minorHAnsi"/>
          <w:sz w:val="22"/>
          <w:szCs w:val="22"/>
          <w:lang w:val="en-US"/>
        </w:rPr>
      </w:pPr>
      <w:r w:rsidRPr="00691323">
        <w:rPr>
          <w:rFonts w:asciiTheme="minorHAnsi" w:hAnsiTheme="minorHAnsi"/>
          <w:sz w:val="22"/>
          <w:szCs w:val="22"/>
          <w:lang w:val="en-US"/>
        </w:rPr>
        <w:t xml:space="preserve">In </w:t>
      </w:r>
      <w:r w:rsidRPr="0054392C">
        <w:rPr>
          <w:rFonts w:asciiTheme="minorHAnsi" w:hAnsiTheme="minorHAnsi"/>
          <w:sz w:val="22"/>
          <w:szCs w:val="22"/>
          <w:lang w:val="en-US"/>
        </w:rPr>
        <w:t xml:space="preserve">OrderSearchController.java </w:t>
      </w:r>
      <w:r w:rsidRPr="00691323">
        <w:rPr>
          <w:rFonts w:asciiTheme="minorHAnsi" w:hAnsiTheme="minorHAnsi"/>
          <w:sz w:val="22"/>
          <w:szCs w:val="22"/>
          <w:lang w:val="en-US"/>
        </w:rPr>
        <w:t>(hybris\bin\custom\ordersearch\acceleratoraddon\web\src\com\generic\ordersearch\controllers\pages)</w:t>
      </w:r>
      <w:r w:rsidRPr="0054392C">
        <w:rPr>
          <w:rFonts w:asciiTheme="minorHAnsi" w:hAnsiTheme="minorHAnsi"/>
          <w:sz w:val="22"/>
          <w:szCs w:val="22"/>
          <w:lang w:val="en-US"/>
        </w:rPr>
        <w:t xml:space="preserve"> </w:t>
      </w:r>
      <w:r w:rsidRPr="00691323">
        <w:rPr>
          <w:rFonts w:asciiTheme="minorHAnsi" w:hAnsiTheme="minorHAnsi"/>
          <w:sz w:val="22"/>
          <w:szCs w:val="22"/>
          <w:lang w:val="en-US"/>
        </w:rPr>
        <w:t xml:space="preserve">changing B2BUnit id by removing space in characters to fix </w:t>
      </w:r>
      <w:proofErr w:type="spellStart"/>
      <w:r w:rsidRPr="00691323">
        <w:rPr>
          <w:rFonts w:asciiTheme="minorHAnsi" w:hAnsiTheme="minorHAnsi"/>
          <w:sz w:val="22"/>
          <w:szCs w:val="22"/>
          <w:lang w:val="en-US"/>
        </w:rPr>
        <w:t>ordersearch</w:t>
      </w:r>
      <w:proofErr w:type="spellEnd"/>
      <w:r w:rsidRPr="00691323">
        <w:rPr>
          <w:rFonts w:asciiTheme="minorHAnsi" w:hAnsiTheme="minorHAnsi"/>
          <w:sz w:val="22"/>
          <w:szCs w:val="22"/>
          <w:lang w:val="en-US"/>
        </w:rPr>
        <w:t xml:space="preserve"> issue.</w:t>
      </w:r>
    </w:p>
    <w:tbl>
      <w:tblPr>
        <w:tblStyle w:val="TableGrid"/>
        <w:tblW w:w="0" w:type="auto"/>
        <w:tblInd w:w="828" w:type="dxa"/>
        <w:tblLook w:val="04A0"/>
      </w:tblPr>
      <w:tblGrid>
        <w:gridCol w:w="9569"/>
      </w:tblGrid>
      <w:tr w:rsidR="00DE436B" w:rsidRPr="0054392C" w:rsidTr="00DE436B">
        <w:tc>
          <w:tcPr>
            <w:tcW w:w="9569" w:type="dxa"/>
          </w:tcPr>
          <w:p w:rsidR="00DE436B" w:rsidRPr="0054392C" w:rsidRDefault="00DE436B" w:rsidP="00FA76BE">
            <w:pPr>
              <w:pStyle w:val="IS-Heading2"/>
              <w:numPr>
                <w:ilvl w:val="0"/>
                <w:numId w:val="0"/>
              </w:numPr>
              <w:spacing w:before="0" w:after="0" w:line="276" w:lineRule="auto"/>
              <w:rPr>
                <w:rFonts w:asciiTheme="minorHAnsi" w:hAnsiTheme="minorHAnsi"/>
                <w:b w:val="0"/>
                <w:color w:val="000000" w:themeColor="text1"/>
                <w:sz w:val="22"/>
                <w:szCs w:val="22"/>
                <w:lang w:val="en-US"/>
              </w:rPr>
            </w:pPr>
            <w:r w:rsidRPr="0054392C">
              <w:rPr>
                <w:rFonts w:asciiTheme="minorHAnsi" w:hAnsiTheme="minorHAnsi"/>
                <w:b w:val="0"/>
                <w:color w:val="000000" w:themeColor="text1"/>
                <w:sz w:val="22"/>
                <w:szCs w:val="22"/>
                <w:highlight w:val="lightGray"/>
                <w:lang w:val="en-US"/>
              </w:rPr>
              <w:object w:dxaOrig="2670" w:dyaOrig="810">
                <v:shape id="_x0000_i1033" type="#_x0000_t75" style="width:121.5pt;height:40.5pt" o:ole="">
                  <v:imagedata r:id="rId32" o:title=""/>
                </v:shape>
                <o:OLEObject Type="Embed" ProgID="Package" ShapeID="_x0000_i1033" DrawAspect="Content" ObjectID="_1515844769" r:id="rId33"/>
              </w:object>
            </w:r>
          </w:p>
        </w:tc>
      </w:tr>
    </w:tbl>
    <w:p w:rsidR="00DE436B" w:rsidRPr="0054392C" w:rsidRDefault="00DE436B" w:rsidP="00DE436B">
      <w:pPr>
        <w:pStyle w:val="IS-Heading2"/>
        <w:numPr>
          <w:ilvl w:val="0"/>
          <w:numId w:val="0"/>
        </w:numPr>
        <w:spacing w:before="0" w:after="0"/>
        <w:ind w:left="720"/>
        <w:rPr>
          <w:rFonts w:asciiTheme="minorHAnsi" w:hAnsiTheme="minorHAnsi"/>
          <w:b w:val="0"/>
          <w:color w:val="000000" w:themeColor="text1"/>
          <w:sz w:val="22"/>
          <w:szCs w:val="22"/>
          <w:lang w:val="en-US"/>
        </w:rPr>
      </w:pPr>
    </w:p>
    <w:p w:rsidR="00DE436B" w:rsidRPr="00691323" w:rsidRDefault="00DE436B" w:rsidP="00691323">
      <w:pPr>
        <w:pStyle w:val="IS-Bodytext"/>
        <w:numPr>
          <w:ilvl w:val="0"/>
          <w:numId w:val="64"/>
        </w:numPr>
        <w:spacing w:before="0" w:after="0" w:line="240" w:lineRule="auto"/>
        <w:rPr>
          <w:rFonts w:asciiTheme="minorHAnsi" w:hAnsiTheme="minorHAnsi"/>
          <w:sz w:val="22"/>
          <w:szCs w:val="22"/>
          <w:lang w:val="en-US"/>
        </w:rPr>
      </w:pPr>
      <w:bookmarkStart w:id="110" w:name="_Toc437449985"/>
      <w:bookmarkStart w:id="111" w:name="_Toc437450026"/>
      <w:r w:rsidRPr="00691323">
        <w:rPr>
          <w:rFonts w:asciiTheme="minorHAnsi" w:hAnsiTheme="minorHAnsi"/>
          <w:sz w:val="22"/>
          <w:szCs w:val="22"/>
          <w:lang w:val="en-US"/>
        </w:rPr>
        <w:t xml:space="preserve">Added file DefaultB2BAssetsFacetSearchStrategy.java at (hybris\bin\custom\ordersearch\src\com\generic\ordersearch\service\impl) </w:t>
      </w:r>
      <w:bookmarkEnd w:id="110"/>
      <w:bookmarkEnd w:id="111"/>
    </w:p>
    <w:tbl>
      <w:tblPr>
        <w:tblStyle w:val="TableGrid"/>
        <w:tblW w:w="0" w:type="auto"/>
        <w:tblInd w:w="828" w:type="dxa"/>
        <w:tblLook w:val="04A0"/>
      </w:tblPr>
      <w:tblGrid>
        <w:gridCol w:w="9569"/>
      </w:tblGrid>
      <w:tr w:rsidR="00DE436B" w:rsidRPr="0054392C" w:rsidTr="00DE436B">
        <w:tc>
          <w:tcPr>
            <w:tcW w:w="9569" w:type="dxa"/>
          </w:tcPr>
          <w:p w:rsidR="00DE436B" w:rsidRPr="0054392C" w:rsidRDefault="00DE436B" w:rsidP="00FA76BE">
            <w:pPr>
              <w:pStyle w:val="IS-Heading2"/>
              <w:numPr>
                <w:ilvl w:val="0"/>
                <w:numId w:val="0"/>
              </w:numPr>
              <w:spacing w:before="0"/>
              <w:rPr>
                <w:rFonts w:asciiTheme="minorHAnsi" w:hAnsiTheme="minorHAnsi"/>
                <w:b w:val="0"/>
                <w:color w:val="000000" w:themeColor="text1"/>
                <w:sz w:val="22"/>
                <w:szCs w:val="22"/>
                <w:lang w:val="en-US"/>
              </w:rPr>
            </w:pPr>
            <w:r w:rsidRPr="0054392C">
              <w:rPr>
                <w:rFonts w:asciiTheme="minorHAnsi" w:hAnsiTheme="minorHAnsi"/>
                <w:b w:val="0"/>
                <w:color w:val="000000" w:themeColor="text1"/>
                <w:sz w:val="22"/>
                <w:szCs w:val="22"/>
                <w:highlight w:val="lightGray"/>
                <w:lang w:val="en-US"/>
              </w:rPr>
              <w:object w:dxaOrig="1551" w:dyaOrig="1004">
                <v:shape id="_x0000_i1034" type="#_x0000_t75" style="width:77.25pt;height:50.25pt" o:ole="">
                  <v:imagedata r:id="rId34" o:title=""/>
                </v:shape>
                <o:OLEObject Type="Embed" ProgID="Package" ShapeID="_x0000_i1034" DrawAspect="Icon" ObjectID="_1515844770" r:id="rId35"/>
              </w:object>
            </w:r>
          </w:p>
        </w:tc>
      </w:tr>
    </w:tbl>
    <w:p w:rsidR="00DE436B" w:rsidRPr="0054392C" w:rsidRDefault="00DE436B" w:rsidP="00DE436B">
      <w:pPr>
        <w:pStyle w:val="IS-Heading2"/>
        <w:numPr>
          <w:ilvl w:val="0"/>
          <w:numId w:val="0"/>
        </w:numPr>
        <w:spacing w:before="0" w:line="240" w:lineRule="auto"/>
        <w:ind w:left="720"/>
        <w:rPr>
          <w:rFonts w:asciiTheme="minorHAnsi" w:hAnsiTheme="minorHAnsi"/>
          <w:b w:val="0"/>
          <w:color w:val="000000" w:themeColor="text1"/>
          <w:sz w:val="22"/>
          <w:szCs w:val="22"/>
          <w:lang w:val="en-US"/>
        </w:rPr>
      </w:pPr>
    </w:p>
    <w:p w:rsidR="00DE436B" w:rsidRPr="00691323" w:rsidRDefault="00DE436B" w:rsidP="00691323">
      <w:pPr>
        <w:pStyle w:val="IS-Bodytext"/>
        <w:numPr>
          <w:ilvl w:val="0"/>
          <w:numId w:val="64"/>
        </w:numPr>
        <w:spacing w:before="0" w:after="0" w:line="240" w:lineRule="auto"/>
        <w:rPr>
          <w:rFonts w:asciiTheme="minorHAnsi" w:hAnsiTheme="minorHAnsi"/>
          <w:sz w:val="22"/>
          <w:szCs w:val="22"/>
          <w:lang w:val="en-US"/>
        </w:rPr>
      </w:pPr>
      <w:r w:rsidRPr="00691323">
        <w:rPr>
          <w:rFonts w:asciiTheme="minorHAnsi" w:hAnsiTheme="minorHAnsi"/>
          <w:sz w:val="22"/>
          <w:szCs w:val="22"/>
          <w:lang w:val="en-US"/>
        </w:rPr>
        <w:t xml:space="preserve">Modified following files to fix </w:t>
      </w:r>
      <w:proofErr w:type="spellStart"/>
      <w:r w:rsidRPr="00691323">
        <w:rPr>
          <w:rFonts w:asciiTheme="minorHAnsi" w:hAnsiTheme="minorHAnsi"/>
          <w:sz w:val="22"/>
          <w:szCs w:val="22"/>
          <w:lang w:val="en-US"/>
        </w:rPr>
        <w:t>ordersearch</w:t>
      </w:r>
      <w:proofErr w:type="spellEnd"/>
      <w:r w:rsidRPr="00691323">
        <w:rPr>
          <w:rFonts w:asciiTheme="minorHAnsi" w:hAnsiTheme="minorHAnsi"/>
          <w:sz w:val="22"/>
          <w:szCs w:val="22"/>
          <w:lang w:val="en-US"/>
        </w:rPr>
        <w:t xml:space="preserve"> issue.</w:t>
      </w:r>
    </w:p>
    <w:tbl>
      <w:tblPr>
        <w:tblStyle w:val="TableGrid"/>
        <w:tblW w:w="0" w:type="auto"/>
        <w:tblInd w:w="828" w:type="dxa"/>
        <w:tblLook w:val="04A0"/>
      </w:tblPr>
      <w:tblGrid>
        <w:gridCol w:w="2312"/>
        <w:gridCol w:w="3773"/>
        <w:gridCol w:w="3484"/>
      </w:tblGrid>
      <w:tr w:rsidR="00DE436B" w:rsidRPr="0054392C" w:rsidTr="00DE436B">
        <w:tc>
          <w:tcPr>
            <w:tcW w:w="2312" w:type="dxa"/>
          </w:tcPr>
          <w:p w:rsidR="00DE436B" w:rsidRPr="0054392C" w:rsidRDefault="00DE436B" w:rsidP="00FA76BE">
            <w:pPr>
              <w:pStyle w:val="IS-Heading2"/>
              <w:numPr>
                <w:ilvl w:val="0"/>
                <w:numId w:val="0"/>
              </w:numPr>
              <w:spacing w:before="0"/>
              <w:jc w:val="center"/>
              <w:rPr>
                <w:rFonts w:asciiTheme="minorHAnsi" w:hAnsiTheme="minorHAnsi"/>
                <w:b w:val="0"/>
                <w:color w:val="000000" w:themeColor="text1"/>
                <w:sz w:val="22"/>
                <w:szCs w:val="22"/>
                <w:lang w:val="en-US"/>
              </w:rPr>
            </w:pPr>
            <w:r w:rsidRPr="0054392C">
              <w:rPr>
                <w:rFonts w:asciiTheme="minorHAnsi" w:hAnsiTheme="minorHAnsi"/>
                <w:b w:val="0"/>
                <w:color w:val="000000" w:themeColor="text1"/>
                <w:sz w:val="22"/>
                <w:szCs w:val="22"/>
                <w:lang w:val="en-US"/>
              </w:rPr>
              <w:t>OrderSearchField.java</w:t>
            </w:r>
          </w:p>
        </w:tc>
        <w:tc>
          <w:tcPr>
            <w:tcW w:w="3773" w:type="dxa"/>
          </w:tcPr>
          <w:p w:rsidR="00DE436B" w:rsidRPr="0054392C" w:rsidRDefault="00DE436B" w:rsidP="00FA76BE">
            <w:pPr>
              <w:pStyle w:val="IS-Heading2"/>
              <w:numPr>
                <w:ilvl w:val="0"/>
                <w:numId w:val="0"/>
              </w:numPr>
              <w:spacing w:before="0"/>
              <w:jc w:val="center"/>
              <w:rPr>
                <w:rFonts w:asciiTheme="minorHAnsi" w:hAnsiTheme="minorHAnsi"/>
                <w:b w:val="0"/>
                <w:color w:val="000000" w:themeColor="text1"/>
                <w:sz w:val="22"/>
                <w:szCs w:val="22"/>
                <w:lang w:val="en-US"/>
              </w:rPr>
            </w:pPr>
            <w:r w:rsidRPr="0054392C">
              <w:rPr>
                <w:rFonts w:asciiTheme="minorHAnsi" w:hAnsiTheme="minorHAnsi"/>
                <w:b w:val="0"/>
                <w:color w:val="000000" w:themeColor="text1"/>
                <w:sz w:val="22"/>
                <w:szCs w:val="22"/>
                <w:lang w:val="en-US"/>
              </w:rPr>
              <w:t>OrderSearchB2BUnitValueProvider.java</w:t>
            </w:r>
          </w:p>
        </w:tc>
        <w:tc>
          <w:tcPr>
            <w:tcW w:w="3484" w:type="dxa"/>
          </w:tcPr>
          <w:p w:rsidR="00DE436B" w:rsidRPr="0054392C" w:rsidRDefault="00DE436B" w:rsidP="00FA76BE">
            <w:pPr>
              <w:pStyle w:val="IS-Heading2"/>
              <w:numPr>
                <w:ilvl w:val="0"/>
                <w:numId w:val="0"/>
              </w:numPr>
              <w:spacing w:before="0"/>
              <w:jc w:val="center"/>
              <w:rPr>
                <w:rFonts w:asciiTheme="minorHAnsi" w:hAnsiTheme="minorHAnsi"/>
                <w:b w:val="0"/>
                <w:color w:val="000000" w:themeColor="text1"/>
                <w:sz w:val="22"/>
                <w:szCs w:val="22"/>
                <w:lang w:val="en-US"/>
              </w:rPr>
            </w:pPr>
            <w:r w:rsidRPr="0054392C">
              <w:rPr>
                <w:rFonts w:asciiTheme="minorHAnsi" w:hAnsiTheme="minorHAnsi"/>
                <w:b w:val="0"/>
                <w:color w:val="000000" w:themeColor="text1"/>
                <w:sz w:val="22"/>
                <w:szCs w:val="22"/>
                <w:lang w:val="en-US"/>
              </w:rPr>
              <w:t>OrderSearchFacetSearchService.java</w:t>
            </w:r>
          </w:p>
        </w:tc>
      </w:tr>
      <w:tr w:rsidR="00DE436B" w:rsidRPr="0054392C" w:rsidTr="00DE436B">
        <w:tc>
          <w:tcPr>
            <w:tcW w:w="2312" w:type="dxa"/>
          </w:tcPr>
          <w:p w:rsidR="00DE436B" w:rsidRPr="0054392C" w:rsidRDefault="00DE436B" w:rsidP="00FA76BE">
            <w:pPr>
              <w:pStyle w:val="IS-Heading2"/>
              <w:numPr>
                <w:ilvl w:val="0"/>
                <w:numId w:val="0"/>
              </w:numPr>
              <w:spacing w:before="0"/>
              <w:jc w:val="center"/>
              <w:rPr>
                <w:rFonts w:asciiTheme="minorHAnsi" w:hAnsiTheme="minorHAnsi"/>
                <w:b w:val="0"/>
                <w:color w:val="000000" w:themeColor="text1"/>
                <w:sz w:val="22"/>
                <w:szCs w:val="22"/>
                <w:lang w:val="en-US"/>
              </w:rPr>
            </w:pPr>
            <w:r w:rsidRPr="0054392C">
              <w:rPr>
                <w:rFonts w:asciiTheme="minorHAnsi" w:hAnsiTheme="minorHAnsi"/>
                <w:b w:val="0"/>
                <w:color w:val="000000" w:themeColor="text1"/>
                <w:sz w:val="22"/>
                <w:szCs w:val="22"/>
                <w:highlight w:val="lightGray"/>
                <w:lang w:val="en-US"/>
              </w:rPr>
              <w:object w:dxaOrig="1551" w:dyaOrig="1004">
                <v:shape id="_x0000_i1035" type="#_x0000_t75" style="width:77.25pt;height:50.25pt" o:ole="">
                  <v:imagedata r:id="rId36" o:title=""/>
                </v:shape>
                <o:OLEObject Type="Embed" ProgID="Package" ShapeID="_x0000_i1035" DrawAspect="Icon" ObjectID="_1515844771" r:id="rId37"/>
              </w:object>
            </w:r>
          </w:p>
        </w:tc>
        <w:tc>
          <w:tcPr>
            <w:tcW w:w="3773" w:type="dxa"/>
          </w:tcPr>
          <w:p w:rsidR="00DE436B" w:rsidRPr="0054392C" w:rsidRDefault="00DE436B" w:rsidP="00FA76BE">
            <w:pPr>
              <w:pStyle w:val="IS-Heading2"/>
              <w:numPr>
                <w:ilvl w:val="0"/>
                <w:numId w:val="0"/>
              </w:numPr>
              <w:spacing w:before="0"/>
              <w:jc w:val="center"/>
              <w:rPr>
                <w:rFonts w:asciiTheme="minorHAnsi" w:hAnsiTheme="minorHAnsi"/>
                <w:b w:val="0"/>
                <w:color w:val="000000" w:themeColor="text1"/>
                <w:sz w:val="22"/>
                <w:szCs w:val="22"/>
                <w:lang w:val="en-US"/>
              </w:rPr>
            </w:pPr>
            <w:r w:rsidRPr="0054392C">
              <w:rPr>
                <w:rFonts w:asciiTheme="minorHAnsi" w:hAnsiTheme="minorHAnsi"/>
                <w:b w:val="0"/>
                <w:color w:val="000000" w:themeColor="text1"/>
                <w:sz w:val="22"/>
                <w:szCs w:val="22"/>
                <w:highlight w:val="lightGray"/>
                <w:lang w:val="en-US"/>
              </w:rPr>
              <w:object w:dxaOrig="1551" w:dyaOrig="1004">
                <v:shape id="_x0000_i1036" type="#_x0000_t75" style="width:77.25pt;height:50.25pt" o:ole="">
                  <v:imagedata r:id="rId38" o:title=""/>
                </v:shape>
                <o:OLEObject Type="Embed" ProgID="Package" ShapeID="_x0000_i1036" DrawAspect="Icon" ObjectID="_1515844772" r:id="rId39"/>
              </w:object>
            </w:r>
          </w:p>
        </w:tc>
        <w:tc>
          <w:tcPr>
            <w:tcW w:w="3484" w:type="dxa"/>
          </w:tcPr>
          <w:p w:rsidR="00DE436B" w:rsidRPr="0054392C" w:rsidRDefault="00DE436B" w:rsidP="00FA76BE">
            <w:pPr>
              <w:pStyle w:val="IS-Heading2"/>
              <w:numPr>
                <w:ilvl w:val="0"/>
                <w:numId w:val="0"/>
              </w:numPr>
              <w:spacing w:before="0"/>
              <w:jc w:val="center"/>
              <w:rPr>
                <w:rFonts w:asciiTheme="minorHAnsi" w:hAnsiTheme="minorHAnsi"/>
                <w:b w:val="0"/>
                <w:color w:val="000000" w:themeColor="text1"/>
                <w:sz w:val="22"/>
                <w:szCs w:val="22"/>
                <w:lang w:val="en-US"/>
              </w:rPr>
            </w:pPr>
            <w:r w:rsidRPr="0054392C">
              <w:rPr>
                <w:rFonts w:asciiTheme="minorHAnsi" w:hAnsiTheme="minorHAnsi"/>
                <w:b w:val="0"/>
                <w:color w:val="000000" w:themeColor="text1"/>
                <w:sz w:val="22"/>
                <w:szCs w:val="22"/>
                <w:highlight w:val="lightGray"/>
                <w:lang w:val="en-US"/>
              </w:rPr>
              <w:object w:dxaOrig="1551" w:dyaOrig="1004">
                <v:shape id="_x0000_i1037" type="#_x0000_t75" style="width:77.25pt;height:50.25pt" o:ole="">
                  <v:imagedata r:id="rId40" o:title=""/>
                </v:shape>
                <o:OLEObject Type="Embed" ProgID="Package" ShapeID="_x0000_i1037" DrawAspect="Icon" ObjectID="_1515844773" r:id="rId41"/>
              </w:object>
            </w:r>
          </w:p>
        </w:tc>
      </w:tr>
    </w:tbl>
    <w:p w:rsidR="00DE436B" w:rsidRPr="00B832BA" w:rsidRDefault="00DE436B" w:rsidP="00EA0F8B">
      <w:pPr>
        <w:pStyle w:val="IS-Heading2"/>
        <w:numPr>
          <w:ilvl w:val="0"/>
          <w:numId w:val="0"/>
        </w:numPr>
        <w:spacing w:before="0"/>
        <w:ind w:left="720"/>
        <w:rPr>
          <w:rFonts w:asciiTheme="minorHAnsi" w:hAnsiTheme="minorHAnsi"/>
          <w:b w:val="0"/>
          <w:color w:val="000000" w:themeColor="text1"/>
          <w:sz w:val="22"/>
          <w:szCs w:val="22"/>
          <w:lang w:val="en-US"/>
        </w:rPr>
      </w:pPr>
    </w:p>
    <w:p w:rsidR="00EA0F8B" w:rsidRPr="00691323" w:rsidRDefault="00EA0F8B" w:rsidP="00691323">
      <w:pPr>
        <w:pStyle w:val="IS-Bodytext"/>
        <w:numPr>
          <w:ilvl w:val="0"/>
          <w:numId w:val="64"/>
        </w:numPr>
        <w:spacing w:before="0" w:after="0" w:line="240" w:lineRule="auto"/>
        <w:rPr>
          <w:rFonts w:asciiTheme="minorHAnsi" w:hAnsiTheme="minorHAnsi"/>
          <w:sz w:val="22"/>
          <w:szCs w:val="22"/>
          <w:lang w:val="en-US"/>
        </w:rPr>
      </w:pPr>
      <w:bookmarkStart w:id="112" w:name="_Toc437009252"/>
      <w:bookmarkStart w:id="113" w:name="_Toc437263119"/>
      <w:bookmarkStart w:id="114" w:name="_Toc437271637"/>
      <w:bookmarkStart w:id="115" w:name="_Toc437278997"/>
      <w:bookmarkStart w:id="116" w:name="_Toc437347700"/>
      <w:bookmarkStart w:id="117" w:name="_Toc437349563"/>
      <w:bookmarkStart w:id="118" w:name="_Toc437354618"/>
      <w:bookmarkStart w:id="119" w:name="_Toc437426885"/>
      <w:bookmarkStart w:id="120" w:name="_Toc437437096"/>
      <w:bookmarkStart w:id="121" w:name="_Toc437443622"/>
      <w:bookmarkStart w:id="122" w:name="_Toc437449663"/>
      <w:bookmarkStart w:id="123" w:name="_Toc437449705"/>
      <w:bookmarkStart w:id="124" w:name="_Toc437519801"/>
      <w:r w:rsidRPr="00691323">
        <w:rPr>
          <w:rFonts w:asciiTheme="minorHAnsi" w:hAnsiTheme="minorHAnsi"/>
          <w:sz w:val="22"/>
          <w:szCs w:val="22"/>
          <w:lang w:val="en-US"/>
        </w:rPr>
        <w:t>Added file accountnavigationcomponent.jsp at b2bassetsstorefront\web\webroot\WEB-INF\views\desktop\cms\accountnavigationcomponent.jsp (content same as previous version).</w:t>
      </w:r>
      <w:bookmarkEnd w:id="112"/>
      <w:bookmarkEnd w:id="113"/>
      <w:bookmarkEnd w:id="114"/>
      <w:bookmarkEnd w:id="115"/>
      <w:bookmarkEnd w:id="116"/>
      <w:bookmarkEnd w:id="117"/>
      <w:bookmarkEnd w:id="118"/>
      <w:bookmarkEnd w:id="119"/>
      <w:bookmarkEnd w:id="120"/>
      <w:bookmarkEnd w:id="121"/>
      <w:bookmarkEnd w:id="122"/>
      <w:bookmarkEnd w:id="123"/>
      <w:bookmarkEnd w:id="124"/>
    </w:p>
    <w:p w:rsidR="00EA0F8B" w:rsidRPr="00B832BA" w:rsidRDefault="00EA0F8B" w:rsidP="00EA0F8B">
      <w:pPr>
        <w:pStyle w:val="IS-Heading2"/>
        <w:numPr>
          <w:ilvl w:val="0"/>
          <w:numId w:val="0"/>
        </w:numPr>
        <w:spacing w:before="0"/>
        <w:ind w:left="720"/>
        <w:rPr>
          <w:rFonts w:asciiTheme="minorHAnsi" w:hAnsiTheme="minorHAnsi"/>
          <w:b w:val="0"/>
          <w:color w:val="000000" w:themeColor="text1"/>
          <w:sz w:val="22"/>
          <w:szCs w:val="22"/>
          <w:lang w:val="en-US"/>
        </w:rPr>
      </w:pPr>
    </w:p>
    <w:p w:rsidR="00EA0F8B" w:rsidRPr="001B1199" w:rsidRDefault="00EA0F8B" w:rsidP="001B1199">
      <w:pPr>
        <w:ind w:left="720"/>
        <w:rPr>
          <w:rFonts w:asciiTheme="minorHAnsi" w:hAnsiTheme="minorHAnsi"/>
          <w:b/>
          <w:bCs/>
          <w:iCs/>
          <w:color w:val="009BCC" w:themeColor="text2"/>
          <w:sz w:val="22"/>
          <w:szCs w:val="22"/>
          <w:u w:val="single"/>
          <w:lang w:val="en-US"/>
        </w:rPr>
      </w:pPr>
      <w:bookmarkStart w:id="125" w:name="_Toc437263120"/>
      <w:bookmarkStart w:id="126" w:name="_Toc437271638"/>
      <w:bookmarkStart w:id="127" w:name="_Toc437278998"/>
      <w:bookmarkStart w:id="128" w:name="_Toc437347701"/>
      <w:bookmarkStart w:id="129" w:name="_Toc437349564"/>
      <w:bookmarkStart w:id="130" w:name="_Toc437354619"/>
      <w:bookmarkStart w:id="131" w:name="_Toc437426886"/>
      <w:bookmarkStart w:id="132" w:name="_Toc437437097"/>
      <w:bookmarkStart w:id="133" w:name="_Toc437443623"/>
      <w:bookmarkStart w:id="134" w:name="_Toc437449664"/>
      <w:bookmarkStart w:id="135" w:name="_Toc437449706"/>
      <w:bookmarkStart w:id="136" w:name="_Toc437519802"/>
      <w:r w:rsidRPr="001B1199">
        <w:rPr>
          <w:rFonts w:asciiTheme="minorHAnsi" w:hAnsiTheme="minorHAnsi"/>
          <w:b/>
          <w:bCs/>
          <w:iCs/>
          <w:color w:val="009BCC" w:themeColor="text2"/>
          <w:sz w:val="22"/>
          <w:szCs w:val="22"/>
          <w:u w:val="single"/>
          <w:lang w:val="en-US"/>
        </w:rPr>
        <w:t xml:space="preserve">Solving Solr error and sort field error because </w:t>
      </w:r>
      <w:proofErr w:type="spellStart"/>
      <w:r w:rsidRPr="001B1199">
        <w:rPr>
          <w:rFonts w:asciiTheme="minorHAnsi" w:hAnsiTheme="minorHAnsi"/>
          <w:b/>
          <w:bCs/>
          <w:iCs/>
          <w:color w:val="009BCC" w:themeColor="text2"/>
          <w:sz w:val="22"/>
          <w:szCs w:val="22"/>
          <w:u w:val="single"/>
          <w:lang w:val="en-US"/>
        </w:rPr>
        <w:t>Order.Name</w:t>
      </w:r>
      <w:proofErr w:type="spellEnd"/>
      <w:r w:rsidRPr="001B1199">
        <w:rPr>
          <w:rFonts w:asciiTheme="minorHAnsi" w:hAnsiTheme="minorHAnsi"/>
          <w:b/>
          <w:bCs/>
          <w:iCs/>
          <w:color w:val="009BCC" w:themeColor="text2"/>
          <w:sz w:val="22"/>
          <w:szCs w:val="22"/>
          <w:u w:val="single"/>
          <w:lang w:val="en-US"/>
        </w:rPr>
        <w:t xml:space="preserve"> is now moved to Cart.name level so we can’t have   anything in </w:t>
      </w:r>
      <w:proofErr w:type="spellStart"/>
      <w:r w:rsidRPr="001B1199">
        <w:rPr>
          <w:rFonts w:asciiTheme="minorHAnsi" w:hAnsiTheme="minorHAnsi"/>
          <w:b/>
          <w:bCs/>
          <w:iCs/>
          <w:color w:val="009BCC" w:themeColor="text2"/>
          <w:sz w:val="22"/>
          <w:szCs w:val="22"/>
          <w:u w:val="single"/>
          <w:lang w:val="en-US"/>
        </w:rPr>
        <w:t>solr</w:t>
      </w:r>
      <w:proofErr w:type="spellEnd"/>
      <w:r w:rsidRPr="001B1199">
        <w:rPr>
          <w:rFonts w:asciiTheme="minorHAnsi" w:hAnsiTheme="minorHAnsi"/>
          <w:b/>
          <w:bCs/>
          <w:iCs/>
          <w:color w:val="009BCC" w:themeColor="text2"/>
          <w:sz w:val="22"/>
          <w:szCs w:val="22"/>
          <w:u w:val="single"/>
          <w:lang w:val="en-US"/>
        </w:rPr>
        <w:t xml:space="preserve"> at Order </w:t>
      </w:r>
      <w:proofErr w:type="gramStart"/>
      <w:r w:rsidRPr="001B1199">
        <w:rPr>
          <w:rFonts w:asciiTheme="minorHAnsi" w:hAnsiTheme="minorHAnsi"/>
          <w:b/>
          <w:bCs/>
          <w:iCs/>
          <w:color w:val="009BCC" w:themeColor="text2"/>
          <w:sz w:val="22"/>
          <w:szCs w:val="22"/>
          <w:u w:val="single"/>
          <w:lang w:val="en-US"/>
        </w:rPr>
        <w:t>type :</w:t>
      </w:r>
      <w:bookmarkEnd w:id="125"/>
      <w:bookmarkEnd w:id="126"/>
      <w:bookmarkEnd w:id="127"/>
      <w:bookmarkEnd w:id="128"/>
      <w:bookmarkEnd w:id="129"/>
      <w:bookmarkEnd w:id="130"/>
      <w:bookmarkEnd w:id="131"/>
      <w:bookmarkEnd w:id="132"/>
      <w:bookmarkEnd w:id="133"/>
      <w:bookmarkEnd w:id="134"/>
      <w:bookmarkEnd w:id="135"/>
      <w:bookmarkEnd w:id="136"/>
      <w:proofErr w:type="gramEnd"/>
    </w:p>
    <w:p w:rsidR="00EA0F8B" w:rsidRPr="00B832BA" w:rsidRDefault="00EA0F8B" w:rsidP="00EA0F8B">
      <w:pPr>
        <w:rPr>
          <w:rFonts w:asciiTheme="minorHAnsi" w:hAnsiTheme="minorHAnsi"/>
          <w:sz w:val="22"/>
          <w:szCs w:val="22"/>
        </w:rPr>
      </w:pPr>
    </w:p>
    <w:p w:rsidR="00EA0F8B" w:rsidRPr="00B832BA" w:rsidRDefault="00EA0F8B" w:rsidP="00B12D19">
      <w:pPr>
        <w:pStyle w:val="ListParagraph"/>
        <w:numPr>
          <w:ilvl w:val="0"/>
          <w:numId w:val="39"/>
        </w:numPr>
        <w:spacing w:after="200"/>
        <w:contextualSpacing/>
        <w:rPr>
          <w:rFonts w:asciiTheme="minorHAnsi" w:hAnsiTheme="minorHAnsi" w:cs="Arial"/>
        </w:rPr>
      </w:pPr>
      <w:r w:rsidRPr="00B832BA">
        <w:rPr>
          <w:rFonts w:asciiTheme="minorHAnsi" w:hAnsiTheme="minorHAnsi" w:cs="Arial"/>
        </w:rPr>
        <w:t xml:space="preserve">Remove or comment following rows of </w:t>
      </w:r>
      <w:proofErr w:type="spellStart"/>
      <w:r w:rsidRPr="00B832BA">
        <w:rPr>
          <w:rFonts w:asciiTheme="minorHAnsi" w:hAnsiTheme="minorHAnsi" w:cs="Arial"/>
        </w:rPr>
        <w:t>impex</w:t>
      </w:r>
      <w:proofErr w:type="spellEnd"/>
      <w:r w:rsidRPr="00B832BA">
        <w:rPr>
          <w:rFonts w:asciiTheme="minorHAnsi" w:hAnsiTheme="minorHAnsi" w:cs="Arial"/>
        </w:rPr>
        <w:t xml:space="preserve"> from </w:t>
      </w:r>
      <w:proofErr w:type="spellStart"/>
      <w:r w:rsidRPr="00B832BA">
        <w:rPr>
          <w:rFonts w:asciiTheme="minorHAnsi" w:hAnsiTheme="minorHAnsi" w:cs="Arial"/>
          <w:b/>
        </w:rPr>
        <w:t>SolrIndexedProperty</w:t>
      </w:r>
      <w:proofErr w:type="spellEnd"/>
      <w:r w:rsidRPr="00B832BA">
        <w:rPr>
          <w:rFonts w:asciiTheme="minorHAnsi" w:hAnsiTheme="minorHAnsi" w:cs="Arial"/>
          <w:b/>
        </w:rPr>
        <w:t xml:space="preserve"> </w:t>
      </w:r>
      <w:r w:rsidRPr="00B832BA">
        <w:rPr>
          <w:rFonts w:asciiTheme="minorHAnsi" w:hAnsiTheme="minorHAnsi" w:cs="Arial"/>
        </w:rPr>
        <w:t>in hybris hybris\bin\custom\ordersearch\resources\ordersearch\import.solr.template\</w:t>
      </w:r>
      <w:r w:rsidRPr="00B832BA">
        <w:rPr>
          <w:rFonts w:asciiTheme="minorHAnsi" w:hAnsiTheme="minorHAnsi" w:cs="Arial"/>
          <w:b/>
        </w:rPr>
        <w:t>essentialdata-solr.impex</w:t>
      </w:r>
      <w:r w:rsidRPr="00B832BA">
        <w:rPr>
          <w:rFonts w:asciiTheme="minorHAnsi" w:hAnsiTheme="minorHAnsi" w:cs="Arial"/>
        </w:rPr>
        <w:t xml:space="preserve"> </w:t>
      </w:r>
      <w:r w:rsidRPr="00B832BA">
        <w:rPr>
          <w:rFonts w:asciiTheme="minorHAnsi" w:hAnsiTheme="minorHAnsi" w:cs="Arial"/>
          <w:b/>
        </w:rPr>
        <w:t xml:space="preserve">and </w:t>
      </w:r>
      <w:r w:rsidRPr="00B832BA">
        <w:rPr>
          <w:rFonts w:asciiTheme="minorHAnsi" w:hAnsiTheme="minorHAnsi" w:cs="Arial"/>
        </w:rPr>
        <w:t>hybris\bin\custom\ordersearch\resources\impex\</w:t>
      </w:r>
      <w:r w:rsidRPr="00B832BA">
        <w:rPr>
          <w:rFonts w:asciiTheme="minorHAnsi" w:hAnsiTheme="minorHAnsi" w:cs="Arial"/>
          <w:b/>
        </w:rPr>
        <w:t>projectdata_solr.impex</w:t>
      </w:r>
      <w:r w:rsidRPr="00B832BA">
        <w:rPr>
          <w:rFonts w:asciiTheme="minorHAnsi" w:hAnsiTheme="minorHAnsi" w:cs="Arial"/>
        </w:rPr>
        <w:t>,</w:t>
      </w:r>
      <w:r w:rsidRPr="00B832BA">
        <w:rPr>
          <w:rFonts w:asciiTheme="minorHAnsi" w:hAnsiTheme="minorHAnsi" w:cs="Arial"/>
          <w:b/>
        </w:rPr>
        <w:t xml:space="preserve"> </w:t>
      </w:r>
      <w:r w:rsidRPr="00B832BA">
        <w:rPr>
          <w:rFonts w:asciiTheme="minorHAnsi" w:hAnsiTheme="minorHAnsi" w:cs="Arial"/>
        </w:rPr>
        <w:t>this field is not there anymore so will not be indexed.</w:t>
      </w:r>
    </w:p>
    <w:tbl>
      <w:tblPr>
        <w:tblStyle w:val="TableGrid"/>
        <w:tblW w:w="0" w:type="auto"/>
        <w:tblInd w:w="828" w:type="dxa"/>
        <w:tblLook w:val="04A0"/>
      </w:tblPr>
      <w:tblGrid>
        <w:gridCol w:w="9569"/>
      </w:tblGrid>
      <w:tr w:rsidR="00EA0F8B" w:rsidRPr="00B832BA" w:rsidTr="004F0BAD">
        <w:tc>
          <w:tcPr>
            <w:tcW w:w="9569" w:type="dxa"/>
          </w:tcPr>
          <w:p w:rsidR="00EA0F8B" w:rsidRPr="00B832BA" w:rsidRDefault="00EA0F8B" w:rsidP="00DD427C">
            <w:pPr>
              <w:autoSpaceDE w:val="0"/>
              <w:autoSpaceDN w:val="0"/>
              <w:adjustRightInd w:val="0"/>
              <w:spacing w:after="240" w:line="240" w:lineRule="auto"/>
              <w:rPr>
                <w:rFonts w:asciiTheme="minorHAnsi" w:hAnsiTheme="minorHAnsi"/>
                <w:sz w:val="22"/>
                <w:szCs w:val="22"/>
              </w:rPr>
            </w:pPr>
            <w:r w:rsidRPr="00B832BA">
              <w:rPr>
                <w:rFonts w:asciiTheme="minorHAnsi" w:hAnsiTheme="minorHAnsi"/>
                <w:sz w:val="22"/>
                <w:szCs w:val="22"/>
              </w:rPr>
              <w:t>;$</w:t>
            </w:r>
            <w:proofErr w:type="spellStart"/>
            <w:r w:rsidRPr="00B832BA">
              <w:rPr>
                <w:rFonts w:asciiTheme="minorHAnsi" w:hAnsiTheme="minorHAnsi"/>
                <w:sz w:val="22"/>
                <w:szCs w:val="22"/>
              </w:rPr>
              <w:t>solrIndexedType</w:t>
            </w:r>
            <w:proofErr w:type="spellEnd"/>
            <w:r w:rsidRPr="00B832BA">
              <w:rPr>
                <w:rFonts w:asciiTheme="minorHAnsi" w:hAnsiTheme="minorHAnsi"/>
                <w:sz w:val="22"/>
                <w:szCs w:val="22"/>
              </w:rPr>
              <w:t xml:space="preserve">  ; name  ;string    ;    ;    ;    ;    ;    ;   ;</w:t>
            </w:r>
            <w:proofErr w:type="spellStart"/>
            <w:r w:rsidRPr="00B832BA">
              <w:rPr>
                <w:rFonts w:asciiTheme="minorHAnsi" w:hAnsiTheme="minorHAnsi"/>
                <w:sz w:val="22"/>
                <w:szCs w:val="22"/>
              </w:rPr>
              <w:t>orderSearchNameValueProvider</w:t>
            </w:r>
            <w:proofErr w:type="spellEnd"/>
            <w:r w:rsidRPr="00B832BA">
              <w:rPr>
                <w:rFonts w:asciiTheme="minorHAnsi" w:hAnsiTheme="minorHAnsi"/>
                <w:sz w:val="22"/>
                <w:szCs w:val="22"/>
              </w:rPr>
              <w:t xml:space="preserve"> ;</w:t>
            </w:r>
          </w:p>
        </w:tc>
      </w:tr>
    </w:tbl>
    <w:p w:rsidR="00EA0F8B" w:rsidRPr="00B832BA" w:rsidRDefault="00EA0F8B" w:rsidP="00EA0F8B">
      <w:pPr>
        <w:pStyle w:val="ListParagraph"/>
        <w:spacing w:after="240"/>
        <w:contextualSpacing/>
        <w:rPr>
          <w:rFonts w:asciiTheme="minorHAnsi" w:hAnsiTheme="minorHAnsi" w:cs="Arial"/>
        </w:rPr>
      </w:pPr>
    </w:p>
    <w:p w:rsidR="00EA0F8B" w:rsidRPr="00B832BA" w:rsidRDefault="00EA0F8B" w:rsidP="00B12D19">
      <w:pPr>
        <w:pStyle w:val="ListParagraph"/>
        <w:numPr>
          <w:ilvl w:val="0"/>
          <w:numId w:val="39"/>
        </w:numPr>
        <w:spacing w:after="200"/>
        <w:contextualSpacing/>
        <w:rPr>
          <w:rFonts w:asciiTheme="minorHAnsi" w:hAnsiTheme="minorHAnsi" w:cs="Arial"/>
          <w:b/>
        </w:rPr>
      </w:pPr>
      <w:r w:rsidRPr="00B832BA">
        <w:rPr>
          <w:rFonts w:asciiTheme="minorHAnsi" w:hAnsiTheme="minorHAnsi" w:cs="Arial"/>
        </w:rPr>
        <w:t>In hybris\bin\custom\ordersearch\resources\ordersearch\import.solr.template\</w:t>
      </w:r>
      <w:r w:rsidRPr="00B832BA">
        <w:rPr>
          <w:rFonts w:asciiTheme="minorHAnsi" w:hAnsiTheme="minorHAnsi" w:cs="Arial"/>
          <w:b/>
        </w:rPr>
        <w:t xml:space="preserve">essentialdata-solr.impex </w:t>
      </w:r>
      <w:r w:rsidRPr="00B832BA">
        <w:rPr>
          <w:rFonts w:asciiTheme="minorHAnsi" w:hAnsiTheme="minorHAnsi" w:cs="Arial"/>
        </w:rPr>
        <w:t>and</w:t>
      </w:r>
      <w:r w:rsidRPr="00B832BA">
        <w:rPr>
          <w:rFonts w:asciiTheme="minorHAnsi" w:hAnsiTheme="minorHAnsi" w:cs="Arial"/>
          <w:b/>
        </w:rPr>
        <w:t xml:space="preserve"> </w:t>
      </w:r>
      <w:r w:rsidRPr="00B832BA">
        <w:rPr>
          <w:rFonts w:asciiTheme="minorHAnsi" w:hAnsiTheme="minorHAnsi" w:cs="Arial"/>
        </w:rPr>
        <w:t>hybris\bin\custom\</w:t>
      </w:r>
      <w:proofErr w:type="spellStart"/>
      <w:r w:rsidRPr="00B832BA">
        <w:rPr>
          <w:rFonts w:asciiTheme="minorHAnsi" w:hAnsiTheme="minorHAnsi" w:cs="Arial"/>
        </w:rPr>
        <w:t>ordersearch</w:t>
      </w:r>
      <w:proofErr w:type="spellEnd"/>
      <w:r w:rsidRPr="00B832BA">
        <w:rPr>
          <w:rFonts w:asciiTheme="minorHAnsi" w:hAnsiTheme="minorHAnsi" w:cs="Arial"/>
        </w:rPr>
        <w:t>\resources\</w:t>
      </w:r>
      <w:proofErr w:type="spellStart"/>
      <w:r w:rsidRPr="00B832BA">
        <w:rPr>
          <w:rFonts w:asciiTheme="minorHAnsi" w:hAnsiTheme="minorHAnsi" w:cs="Arial"/>
        </w:rPr>
        <w:t>impex</w:t>
      </w:r>
      <w:proofErr w:type="spellEnd"/>
      <w:r w:rsidRPr="00B832BA">
        <w:rPr>
          <w:rFonts w:asciiTheme="minorHAnsi" w:hAnsiTheme="minorHAnsi" w:cs="Arial"/>
        </w:rPr>
        <w:t xml:space="preserve">\ </w:t>
      </w:r>
      <w:proofErr w:type="spellStart"/>
      <w:r w:rsidRPr="00B832BA">
        <w:rPr>
          <w:rFonts w:asciiTheme="minorHAnsi" w:hAnsiTheme="minorHAnsi" w:cs="Arial"/>
          <w:b/>
        </w:rPr>
        <w:t>projectdata_solr.impex</w:t>
      </w:r>
      <w:proofErr w:type="spellEnd"/>
    </w:p>
    <w:p w:rsidR="00EA0F8B" w:rsidRPr="00B832BA" w:rsidRDefault="00EA0F8B" w:rsidP="00EA0F8B">
      <w:pPr>
        <w:pStyle w:val="ListParagraph"/>
        <w:autoSpaceDE w:val="0"/>
        <w:autoSpaceDN w:val="0"/>
        <w:adjustRightInd w:val="0"/>
        <w:spacing w:after="0" w:line="240" w:lineRule="auto"/>
        <w:contextualSpacing/>
        <w:rPr>
          <w:rFonts w:asciiTheme="minorHAnsi" w:hAnsiTheme="minorHAnsi" w:cs="Arial"/>
        </w:rPr>
      </w:pPr>
      <w:r w:rsidRPr="00B832BA">
        <w:rPr>
          <w:rFonts w:asciiTheme="minorHAnsi" w:hAnsiTheme="minorHAnsi" w:cs="Arial"/>
        </w:rPr>
        <w:t xml:space="preserve">Add </w:t>
      </w:r>
      <w:proofErr w:type="spellStart"/>
      <w:r w:rsidRPr="00B832BA">
        <w:rPr>
          <w:rFonts w:asciiTheme="minorHAnsi" w:hAnsiTheme="minorHAnsi" w:cs="Arial"/>
        </w:rPr>
        <w:t>searchConfigName</w:t>
      </w:r>
      <w:proofErr w:type="spellEnd"/>
      <w:r w:rsidRPr="00B832BA">
        <w:rPr>
          <w:rFonts w:asciiTheme="minorHAnsi" w:hAnsiTheme="minorHAnsi" w:cs="Arial"/>
        </w:rPr>
        <w:t xml:space="preserve"> in following </w:t>
      </w:r>
      <w:proofErr w:type="spellStart"/>
      <w:r w:rsidRPr="00B832BA">
        <w:rPr>
          <w:rFonts w:asciiTheme="minorHAnsi" w:hAnsiTheme="minorHAnsi" w:cs="Arial"/>
        </w:rPr>
        <w:t>impex</w:t>
      </w:r>
      <w:proofErr w:type="spellEnd"/>
      <w:r w:rsidRPr="00B832BA">
        <w:rPr>
          <w:rFonts w:asciiTheme="minorHAnsi" w:hAnsiTheme="minorHAnsi" w:cs="Arial"/>
        </w:rPr>
        <w:t xml:space="preserve"> row and also declare macro (changes marked in Green). </w:t>
      </w:r>
    </w:p>
    <w:p w:rsidR="00EA0F8B" w:rsidRPr="00B832BA" w:rsidRDefault="00EA0F8B" w:rsidP="00EA0F8B">
      <w:pPr>
        <w:pStyle w:val="ListParagraph"/>
        <w:autoSpaceDE w:val="0"/>
        <w:autoSpaceDN w:val="0"/>
        <w:adjustRightInd w:val="0"/>
        <w:spacing w:after="0" w:line="240" w:lineRule="auto"/>
        <w:contextualSpacing/>
        <w:rPr>
          <w:rFonts w:asciiTheme="minorHAnsi" w:hAnsiTheme="minorHAnsi" w:cs="Arial"/>
        </w:rPr>
      </w:pPr>
    </w:p>
    <w:tbl>
      <w:tblPr>
        <w:tblStyle w:val="TableGrid"/>
        <w:tblW w:w="0" w:type="auto"/>
        <w:tblInd w:w="828" w:type="dxa"/>
        <w:tblLook w:val="04A0"/>
      </w:tblPr>
      <w:tblGrid>
        <w:gridCol w:w="9569"/>
      </w:tblGrid>
      <w:tr w:rsidR="00EA0F8B" w:rsidRPr="00B832BA" w:rsidTr="004F0BAD">
        <w:tc>
          <w:tcPr>
            <w:tcW w:w="9569" w:type="dxa"/>
          </w:tcPr>
          <w:p w:rsidR="00EA0F8B" w:rsidRPr="00B832BA" w:rsidRDefault="00EA0F8B" w:rsidP="00DD427C">
            <w:pPr>
              <w:autoSpaceDE w:val="0"/>
              <w:autoSpaceDN w:val="0"/>
              <w:adjustRightInd w:val="0"/>
              <w:spacing w:line="240" w:lineRule="auto"/>
              <w:contextualSpacing/>
              <w:rPr>
                <w:rFonts w:asciiTheme="minorHAnsi" w:hAnsiTheme="minorHAnsi"/>
                <w:color w:val="00B050"/>
                <w:sz w:val="22"/>
                <w:szCs w:val="22"/>
              </w:rPr>
            </w:pPr>
            <w:r w:rsidRPr="00B832BA">
              <w:rPr>
                <w:rFonts w:asciiTheme="minorHAnsi" w:hAnsiTheme="minorHAnsi"/>
                <w:color w:val="00B050"/>
                <w:sz w:val="22"/>
                <w:szCs w:val="22"/>
              </w:rPr>
              <w:lastRenderedPageBreak/>
              <w:t>$</w:t>
            </w:r>
            <w:proofErr w:type="spellStart"/>
            <w:r w:rsidRPr="00B832BA">
              <w:rPr>
                <w:rFonts w:asciiTheme="minorHAnsi" w:hAnsiTheme="minorHAnsi"/>
                <w:color w:val="00B050"/>
                <w:sz w:val="22"/>
                <w:szCs w:val="22"/>
              </w:rPr>
              <w:t>searchConfigName</w:t>
            </w:r>
            <w:proofErr w:type="spellEnd"/>
            <w:r w:rsidRPr="00B832BA">
              <w:rPr>
                <w:rFonts w:asciiTheme="minorHAnsi" w:hAnsiTheme="minorHAnsi"/>
                <w:color w:val="00B050"/>
                <w:sz w:val="22"/>
                <w:szCs w:val="22"/>
              </w:rPr>
              <w:t>=</w:t>
            </w:r>
            <w:proofErr w:type="spellStart"/>
            <w:r w:rsidRPr="00B832BA">
              <w:rPr>
                <w:rFonts w:asciiTheme="minorHAnsi" w:hAnsiTheme="minorHAnsi"/>
                <w:color w:val="00B050"/>
                <w:sz w:val="22"/>
                <w:szCs w:val="22"/>
              </w:rPr>
              <w:t>powertoolsPageSize</w:t>
            </w:r>
            <w:proofErr w:type="spellEnd"/>
          </w:p>
          <w:p w:rsidR="00EA0F8B" w:rsidRPr="00B832BA" w:rsidRDefault="00EA0F8B" w:rsidP="00DD427C">
            <w:pPr>
              <w:autoSpaceDE w:val="0"/>
              <w:autoSpaceDN w:val="0"/>
              <w:adjustRightInd w:val="0"/>
              <w:spacing w:after="240" w:line="240" w:lineRule="auto"/>
              <w:rPr>
                <w:rFonts w:asciiTheme="minorHAnsi" w:hAnsiTheme="minorHAnsi"/>
                <w:color w:val="00B050"/>
                <w:sz w:val="22"/>
                <w:szCs w:val="22"/>
              </w:rPr>
            </w:pPr>
            <w:r w:rsidRPr="00B832BA">
              <w:rPr>
                <w:rFonts w:asciiTheme="minorHAnsi" w:hAnsiTheme="minorHAnsi"/>
                <w:sz w:val="22"/>
                <w:szCs w:val="22"/>
              </w:rPr>
              <w:t>INSERT_UPDATE SolrFacetSearchConfig;name[unique=true];solrIndexedTypes(identifier);</w:t>
            </w:r>
            <w:r w:rsidRPr="00B832BA">
              <w:rPr>
                <w:rFonts w:asciiTheme="minorHAnsi" w:hAnsiTheme="minorHAnsi"/>
                <w:color w:val="00B050"/>
                <w:sz w:val="22"/>
                <w:szCs w:val="22"/>
              </w:rPr>
              <w:t>solrSearchConfig(description)</w:t>
            </w:r>
          </w:p>
        </w:tc>
      </w:tr>
    </w:tbl>
    <w:p w:rsidR="00EA0F8B" w:rsidRPr="00B832BA" w:rsidRDefault="00EA0F8B" w:rsidP="00EA0F8B">
      <w:pPr>
        <w:pStyle w:val="ListParagraph"/>
        <w:autoSpaceDE w:val="0"/>
        <w:autoSpaceDN w:val="0"/>
        <w:adjustRightInd w:val="0"/>
        <w:spacing w:after="0" w:line="240" w:lineRule="auto"/>
        <w:contextualSpacing/>
        <w:rPr>
          <w:rFonts w:asciiTheme="minorHAnsi" w:hAnsiTheme="minorHAnsi" w:cs="Arial"/>
        </w:rPr>
      </w:pPr>
    </w:p>
    <w:p w:rsidR="00EA0F8B" w:rsidRPr="00B832BA" w:rsidRDefault="00EA0F8B" w:rsidP="00B12D19">
      <w:pPr>
        <w:pStyle w:val="ListParagraph"/>
        <w:numPr>
          <w:ilvl w:val="0"/>
          <w:numId w:val="39"/>
        </w:numPr>
        <w:autoSpaceDE w:val="0"/>
        <w:autoSpaceDN w:val="0"/>
        <w:adjustRightInd w:val="0"/>
        <w:spacing w:after="0" w:line="240" w:lineRule="auto"/>
        <w:contextualSpacing/>
        <w:rPr>
          <w:rFonts w:asciiTheme="minorHAnsi" w:hAnsiTheme="minorHAnsi" w:cs="Arial"/>
        </w:rPr>
      </w:pPr>
      <w:r w:rsidRPr="00B832BA">
        <w:rPr>
          <w:rFonts w:asciiTheme="minorHAnsi" w:hAnsiTheme="minorHAnsi" w:cs="Arial"/>
        </w:rPr>
        <w:t>Remove or comment following sort fields from hybris\bin\custom\ordersearch\resources\ordersearch\import.solr.template\</w:t>
      </w:r>
      <w:r w:rsidRPr="00B832BA">
        <w:rPr>
          <w:rFonts w:asciiTheme="minorHAnsi" w:hAnsiTheme="minorHAnsi" w:cs="Arial"/>
          <w:b/>
        </w:rPr>
        <w:t>essentialdata-solr.impex</w:t>
      </w:r>
      <w:r w:rsidRPr="00B832BA">
        <w:rPr>
          <w:rFonts w:asciiTheme="minorHAnsi" w:hAnsiTheme="minorHAnsi" w:cs="Arial"/>
        </w:rPr>
        <w:t xml:space="preserve"> and hybris\bin\custom\ordersearch\resources\impex\</w:t>
      </w:r>
      <w:r w:rsidRPr="00B832BA">
        <w:rPr>
          <w:rFonts w:asciiTheme="minorHAnsi" w:hAnsiTheme="minorHAnsi" w:cs="Arial"/>
          <w:b/>
        </w:rPr>
        <w:t>projectdata_solr.impex</w:t>
      </w:r>
    </w:p>
    <w:p w:rsidR="00EA0F8B" w:rsidRPr="00B832BA" w:rsidRDefault="00EA0F8B" w:rsidP="00EA0F8B">
      <w:pPr>
        <w:pStyle w:val="ListParagraph"/>
        <w:autoSpaceDE w:val="0"/>
        <w:autoSpaceDN w:val="0"/>
        <w:adjustRightInd w:val="0"/>
        <w:spacing w:after="0" w:line="240" w:lineRule="auto"/>
        <w:contextualSpacing/>
        <w:rPr>
          <w:rFonts w:asciiTheme="minorHAnsi" w:hAnsiTheme="minorHAnsi" w:cs="Arial"/>
        </w:rPr>
      </w:pPr>
    </w:p>
    <w:tbl>
      <w:tblPr>
        <w:tblStyle w:val="TableGrid"/>
        <w:tblW w:w="0" w:type="auto"/>
        <w:tblInd w:w="828" w:type="dxa"/>
        <w:tblLook w:val="04A0"/>
      </w:tblPr>
      <w:tblGrid>
        <w:gridCol w:w="9569"/>
      </w:tblGrid>
      <w:tr w:rsidR="00EA0F8B" w:rsidRPr="00B832BA" w:rsidTr="004F0BAD">
        <w:tc>
          <w:tcPr>
            <w:tcW w:w="9569" w:type="dxa"/>
          </w:tcPr>
          <w:p w:rsidR="00EA0F8B" w:rsidRPr="00B832BA" w:rsidRDefault="00EA0F8B" w:rsidP="00DD427C">
            <w:pPr>
              <w:autoSpaceDE w:val="0"/>
              <w:autoSpaceDN w:val="0"/>
              <w:adjustRightInd w:val="0"/>
              <w:spacing w:line="240" w:lineRule="auto"/>
              <w:rPr>
                <w:rFonts w:asciiTheme="minorHAnsi" w:hAnsiTheme="minorHAnsi"/>
                <w:sz w:val="22"/>
                <w:szCs w:val="22"/>
              </w:rPr>
            </w:pPr>
            <w:r w:rsidRPr="00B832BA">
              <w:rPr>
                <w:rFonts w:asciiTheme="minorHAnsi" w:hAnsiTheme="minorHAnsi"/>
                <w:sz w:val="22"/>
                <w:szCs w:val="22"/>
              </w:rPr>
              <w:t>#;sortRef3;$</w:t>
            </w:r>
            <w:proofErr w:type="spellStart"/>
            <w:r w:rsidRPr="00B832BA">
              <w:rPr>
                <w:rFonts w:asciiTheme="minorHAnsi" w:hAnsiTheme="minorHAnsi"/>
                <w:sz w:val="22"/>
                <w:szCs w:val="22"/>
              </w:rPr>
              <w:t>solrIndexedType;name-</w:t>
            </w:r>
            <w:r w:rsidRPr="00B832BA">
              <w:rPr>
                <w:rFonts w:asciiTheme="minorHAnsi" w:hAnsiTheme="minorHAnsi"/>
                <w:color w:val="000000"/>
                <w:sz w:val="22"/>
                <w:szCs w:val="22"/>
              </w:rPr>
              <w:t>asc</w:t>
            </w:r>
            <w:r w:rsidRPr="00B832BA">
              <w:rPr>
                <w:rFonts w:asciiTheme="minorHAnsi" w:hAnsiTheme="minorHAnsi"/>
                <w:sz w:val="22"/>
                <w:szCs w:val="22"/>
              </w:rPr>
              <w:t>;false</w:t>
            </w:r>
            <w:proofErr w:type="spellEnd"/>
          </w:p>
          <w:p w:rsidR="00EA0F8B" w:rsidRPr="00B832BA" w:rsidRDefault="00EA0F8B" w:rsidP="00DD427C">
            <w:pPr>
              <w:autoSpaceDE w:val="0"/>
              <w:autoSpaceDN w:val="0"/>
              <w:adjustRightInd w:val="0"/>
              <w:spacing w:before="0" w:line="240" w:lineRule="auto"/>
              <w:rPr>
                <w:rFonts w:asciiTheme="minorHAnsi" w:hAnsiTheme="minorHAnsi"/>
                <w:sz w:val="22"/>
                <w:szCs w:val="22"/>
              </w:rPr>
            </w:pPr>
            <w:r w:rsidRPr="00B832BA">
              <w:rPr>
                <w:rFonts w:asciiTheme="minorHAnsi" w:hAnsiTheme="minorHAnsi"/>
                <w:sz w:val="22"/>
                <w:szCs w:val="22"/>
              </w:rPr>
              <w:t>#;sortRef4;$</w:t>
            </w:r>
            <w:proofErr w:type="spellStart"/>
            <w:r w:rsidRPr="00B832BA">
              <w:rPr>
                <w:rFonts w:asciiTheme="minorHAnsi" w:hAnsiTheme="minorHAnsi"/>
                <w:sz w:val="22"/>
                <w:szCs w:val="22"/>
              </w:rPr>
              <w:t>solrIndexedType;name-</w:t>
            </w:r>
            <w:r w:rsidRPr="00B832BA">
              <w:rPr>
                <w:rFonts w:asciiTheme="minorHAnsi" w:hAnsiTheme="minorHAnsi"/>
                <w:color w:val="000000"/>
                <w:sz w:val="22"/>
                <w:szCs w:val="22"/>
              </w:rPr>
              <w:t>desc</w:t>
            </w:r>
            <w:r w:rsidRPr="00B832BA">
              <w:rPr>
                <w:rFonts w:asciiTheme="minorHAnsi" w:hAnsiTheme="minorHAnsi"/>
                <w:sz w:val="22"/>
                <w:szCs w:val="22"/>
              </w:rPr>
              <w:t>;false</w:t>
            </w:r>
            <w:proofErr w:type="spellEnd"/>
          </w:p>
          <w:p w:rsidR="00EA0F8B" w:rsidRPr="00B832BA" w:rsidRDefault="00EA0F8B" w:rsidP="00DD427C">
            <w:pPr>
              <w:pStyle w:val="ListParagraph"/>
              <w:autoSpaceDE w:val="0"/>
              <w:autoSpaceDN w:val="0"/>
              <w:adjustRightInd w:val="0"/>
              <w:spacing w:after="0" w:line="240" w:lineRule="auto"/>
              <w:rPr>
                <w:rFonts w:asciiTheme="minorHAnsi" w:hAnsiTheme="minorHAnsi" w:cs="Arial"/>
              </w:rPr>
            </w:pPr>
          </w:p>
          <w:p w:rsidR="00EA0F8B" w:rsidRPr="00B832BA" w:rsidRDefault="00EA0F8B" w:rsidP="00DD427C">
            <w:pPr>
              <w:autoSpaceDE w:val="0"/>
              <w:autoSpaceDN w:val="0"/>
              <w:adjustRightInd w:val="0"/>
              <w:spacing w:before="0" w:line="240" w:lineRule="auto"/>
              <w:rPr>
                <w:rFonts w:asciiTheme="minorHAnsi" w:hAnsiTheme="minorHAnsi"/>
                <w:sz w:val="22"/>
                <w:szCs w:val="22"/>
              </w:rPr>
            </w:pPr>
            <w:r w:rsidRPr="00B832BA">
              <w:rPr>
                <w:rFonts w:asciiTheme="minorHAnsi" w:hAnsiTheme="minorHAnsi"/>
                <w:sz w:val="22"/>
                <w:szCs w:val="22"/>
              </w:rPr>
              <w:t>#;$</w:t>
            </w:r>
            <w:proofErr w:type="spellStart"/>
            <w:r w:rsidRPr="00B832BA">
              <w:rPr>
                <w:rFonts w:asciiTheme="minorHAnsi" w:hAnsiTheme="minorHAnsi"/>
                <w:sz w:val="22"/>
                <w:szCs w:val="22"/>
              </w:rPr>
              <w:t>solrIndexedType:name-</w:t>
            </w:r>
            <w:r w:rsidRPr="00B832BA">
              <w:rPr>
                <w:rFonts w:asciiTheme="minorHAnsi" w:hAnsiTheme="minorHAnsi"/>
                <w:color w:val="000000"/>
                <w:sz w:val="22"/>
                <w:szCs w:val="22"/>
              </w:rPr>
              <w:t>asc</w:t>
            </w:r>
            <w:r w:rsidRPr="00B832BA">
              <w:rPr>
                <w:rFonts w:asciiTheme="minorHAnsi" w:hAnsiTheme="minorHAnsi"/>
                <w:sz w:val="22"/>
                <w:szCs w:val="22"/>
              </w:rPr>
              <w:t>;name;true</w:t>
            </w:r>
            <w:proofErr w:type="spellEnd"/>
          </w:p>
          <w:p w:rsidR="00EA0F8B" w:rsidRPr="00B832BA" w:rsidRDefault="00EA0F8B" w:rsidP="00DD427C">
            <w:pPr>
              <w:autoSpaceDE w:val="0"/>
              <w:autoSpaceDN w:val="0"/>
              <w:adjustRightInd w:val="0"/>
              <w:spacing w:before="0" w:line="240" w:lineRule="auto"/>
              <w:rPr>
                <w:rFonts w:asciiTheme="minorHAnsi" w:hAnsiTheme="minorHAnsi"/>
                <w:sz w:val="22"/>
                <w:szCs w:val="22"/>
              </w:rPr>
            </w:pPr>
            <w:r w:rsidRPr="00B832BA">
              <w:rPr>
                <w:rFonts w:asciiTheme="minorHAnsi" w:hAnsiTheme="minorHAnsi"/>
                <w:sz w:val="22"/>
                <w:szCs w:val="22"/>
              </w:rPr>
              <w:t>#;$</w:t>
            </w:r>
            <w:proofErr w:type="spellStart"/>
            <w:r w:rsidRPr="00B832BA">
              <w:rPr>
                <w:rFonts w:asciiTheme="minorHAnsi" w:hAnsiTheme="minorHAnsi"/>
                <w:sz w:val="22"/>
                <w:szCs w:val="22"/>
              </w:rPr>
              <w:t>solrIndexedType:name-</w:t>
            </w:r>
            <w:r w:rsidRPr="00B832BA">
              <w:rPr>
                <w:rFonts w:asciiTheme="minorHAnsi" w:hAnsiTheme="minorHAnsi"/>
                <w:color w:val="000000"/>
                <w:sz w:val="22"/>
                <w:szCs w:val="22"/>
              </w:rPr>
              <w:t>desc</w:t>
            </w:r>
            <w:r w:rsidRPr="00B832BA">
              <w:rPr>
                <w:rFonts w:asciiTheme="minorHAnsi" w:hAnsiTheme="minorHAnsi"/>
                <w:sz w:val="22"/>
                <w:szCs w:val="22"/>
              </w:rPr>
              <w:t>;name;false</w:t>
            </w:r>
            <w:proofErr w:type="spellEnd"/>
          </w:p>
          <w:p w:rsidR="00EA0F8B" w:rsidRPr="00B832BA" w:rsidRDefault="00EA0F8B" w:rsidP="00DD427C">
            <w:pPr>
              <w:autoSpaceDE w:val="0"/>
              <w:autoSpaceDN w:val="0"/>
              <w:adjustRightInd w:val="0"/>
              <w:spacing w:before="0" w:line="240" w:lineRule="auto"/>
              <w:rPr>
                <w:rFonts w:asciiTheme="minorHAnsi" w:hAnsiTheme="minorHAnsi"/>
                <w:sz w:val="22"/>
                <w:szCs w:val="22"/>
              </w:rPr>
            </w:pPr>
          </w:p>
          <w:p w:rsidR="00EA0F8B" w:rsidRPr="00B832BA" w:rsidRDefault="00EA0F8B" w:rsidP="00DD427C">
            <w:pPr>
              <w:autoSpaceDE w:val="0"/>
              <w:autoSpaceDN w:val="0"/>
              <w:adjustRightInd w:val="0"/>
              <w:spacing w:before="0" w:line="240" w:lineRule="auto"/>
              <w:rPr>
                <w:rFonts w:asciiTheme="minorHAnsi" w:hAnsiTheme="minorHAnsi"/>
                <w:sz w:val="22"/>
                <w:szCs w:val="22"/>
              </w:rPr>
            </w:pPr>
            <w:r w:rsidRPr="00B832BA">
              <w:rPr>
                <w:rFonts w:asciiTheme="minorHAnsi" w:hAnsiTheme="minorHAnsi"/>
                <w:sz w:val="22"/>
                <w:szCs w:val="22"/>
              </w:rPr>
              <w:t>#;;name-</w:t>
            </w:r>
            <w:proofErr w:type="spellStart"/>
            <w:r w:rsidRPr="00B832BA">
              <w:rPr>
                <w:rFonts w:asciiTheme="minorHAnsi" w:hAnsiTheme="minorHAnsi"/>
                <w:color w:val="000000"/>
                <w:sz w:val="22"/>
                <w:szCs w:val="22"/>
              </w:rPr>
              <w:t>asc</w:t>
            </w:r>
            <w:r w:rsidRPr="00B832BA">
              <w:rPr>
                <w:rFonts w:asciiTheme="minorHAnsi" w:hAnsiTheme="minorHAnsi"/>
                <w:sz w:val="22"/>
                <w:szCs w:val="22"/>
              </w:rPr>
              <w:t>;Label</w:t>
            </w:r>
            <w:proofErr w:type="spellEnd"/>
            <w:r w:rsidRPr="00B832BA">
              <w:rPr>
                <w:rFonts w:asciiTheme="minorHAnsi" w:hAnsiTheme="minorHAnsi"/>
                <w:sz w:val="22"/>
                <w:szCs w:val="22"/>
              </w:rPr>
              <w:t xml:space="preserve"> (ascending);</w:t>
            </w:r>
          </w:p>
          <w:p w:rsidR="00EA0F8B" w:rsidRPr="00B832BA" w:rsidRDefault="00EA0F8B" w:rsidP="00DD427C">
            <w:pPr>
              <w:autoSpaceDE w:val="0"/>
              <w:autoSpaceDN w:val="0"/>
              <w:adjustRightInd w:val="0"/>
              <w:spacing w:before="0" w:after="240" w:line="240" w:lineRule="auto"/>
              <w:rPr>
                <w:rFonts w:asciiTheme="minorHAnsi" w:hAnsiTheme="minorHAnsi"/>
                <w:sz w:val="22"/>
                <w:szCs w:val="22"/>
              </w:rPr>
            </w:pPr>
            <w:r w:rsidRPr="00B832BA">
              <w:rPr>
                <w:rFonts w:asciiTheme="minorHAnsi" w:hAnsiTheme="minorHAnsi"/>
                <w:sz w:val="22"/>
                <w:szCs w:val="22"/>
              </w:rPr>
              <w:t>#;;name-</w:t>
            </w:r>
            <w:proofErr w:type="spellStart"/>
            <w:r w:rsidRPr="00B832BA">
              <w:rPr>
                <w:rFonts w:asciiTheme="minorHAnsi" w:hAnsiTheme="minorHAnsi"/>
                <w:color w:val="000000"/>
                <w:sz w:val="22"/>
                <w:szCs w:val="22"/>
              </w:rPr>
              <w:t>desc</w:t>
            </w:r>
            <w:r w:rsidRPr="00B832BA">
              <w:rPr>
                <w:rFonts w:asciiTheme="minorHAnsi" w:hAnsiTheme="minorHAnsi"/>
                <w:sz w:val="22"/>
                <w:szCs w:val="22"/>
              </w:rPr>
              <w:t>;Label</w:t>
            </w:r>
            <w:proofErr w:type="spellEnd"/>
            <w:r w:rsidRPr="00B832BA">
              <w:rPr>
                <w:rFonts w:asciiTheme="minorHAnsi" w:hAnsiTheme="minorHAnsi"/>
                <w:sz w:val="22"/>
                <w:szCs w:val="22"/>
              </w:rPr>
              <w:t xml:space="preserve"> (descending);</w:t>
            </w:r>
          </w:p>
        </w:tc>
      </w:tr>
    </w:tbl>
    <w:p w:rsidR="00EA0F8B" w:rsidRPr="00B832BA" w:rsidRDefault="00EA0F8B" w:rsidP="00EA0F8B">
      <w:pPr>
        <w:rPr>
          <w:rFonts w:asciiTheme="minorHAnsi" w:hAnsiTheme="minorHAnsi"/>
          <w:sz w:val="22"/>
          <w:szCs w:val="22"/>
        </w:rPr>
      </w:pPr>
    </w:p>
    <w:p w:rsidR="00EA0F8B" w:rsidRPr="00B832BA" w:rsidRDefault="00EA0F8B" w:rsidP="00EA0F8B">
      <w:pPr>
        <w:rPr>
          <w:rFonts w:asciiTheme="minorHAnsi" w:hAnsiTheme="minorHAnsi"/>
          <w:sz w:val="22"/>
          <w:szCs w:val="22"/>
        </w:rPr>
      </w:pPr>
    </w:p>
    <w:p w:rsidR="00EA0F8B" w:rsidRPr="00B832BA" w:rsidRDefault="00EA0F8B" w:rsidP="004F0BAD">
      <w:pPr>
        <w:ind w:firstLine="720"/>
        <w:rPr>
          <w:rFonts w:asciiTheme="minorHAnsi" w:hAnsiTheme="minorHAnsi"/>
          <w:b/>
          <w:bCs/>
          <w:iCs/>
          <w:color w:val="009BCC" w:themeColor="text2"/>
          <w:sz w:val="22"/>
          <w:szCs w:val="22"/>
          <w:u w:val="single"/>
          <w:lang w:val="en-US"/>
        </w:rPr>
      </w:pPr>
      <w:r w:rsidRPr="00B832BA">
        <w:rPr>
          <w:rFonts w:asciiTheme="minorHAnsi" w:hAnsiTheme="minorHAnsi"/>
          <w:b/>
          <w:bCs/>
          <w:iCs/>
          <w:color w:val="009BCC" w:themeColor="text2"/>
          <w:sz w:val="22"/>
          <w:szCs w:val="22"/>
          <w:u w:val="single"/>
          <w:lang w:val="en-US"/>
        </w:rPr>
        <w:t>Populating Order Search link in My Account left hand navigation:</w:t>
      </w:r>
    </w:p>
    <w:p w:rsidR="00EA0F8B" w:rsidRPr="00B832BA" w:rsidRDefault="00EA0F8B" w:rsidP="00EA0F8B">
      <w:pPr>
        <w:rPr>
          <w:rFonts w:asciiTheme="minorHAnsi" w:hAnsiTheme="minorHAnsi"/>
          <w:b/>
          <w:bCs/>
          <w:iCs/>
          <w:color w:val="009BCC" w:themeColor="text2"/>
          <w:sz w:val="22"/>
          <w:szCs w:val="22"/>
          <w:u w:val="single"/>
          <w:lang w:val="en-US"/>
        </w:rPr>
      </w:pPr>
    </w:p>
    <w:p w:rsidR="00EA0F8B" w:rsidRPr="00B832BA" w:rsidRDefault="00EA0F8B" w:rsidP="00B12D19">
      <w:pPr>
        <w:pStyle w:val="ListParagraph"/>
        <w:numPr>
          <w:ilvl w:val="0"/>
          <w:numId w:val="38"/>
        </w:numPr>
        <w:spacing w:after="0" w:line="240" w:lineRule="auto"/>
        <w:contextualSpacing/>
        <w:rPr>
          <w:rFonts w:asciiTheme="minorHAnsi" w:hAnsiTheme="minorHAnsi" w:cs="Arial"/>
        </w:rPr>
      </w:pPr>
      <w:r w:rsidRPr="00B832BA">
        <w:rPr>
          <w:rFonts w:asciiTheme="minorHAnsi" w:hAnsiTheme="minorHAnsi" w:cs="Arial"/>
        </w:rPr>
        <w:t>Add following at end in  \hybris\bin\custom\b2bassets\b2bassetsinitialdata\resources\b2bassetsinitialdata\import\sampledata\contentCatalogs\powertoolsContentCatalog\</w:t>
      </w:r>
      <w:r w:rsidRPr="00B832BA">
        <w:rPr>
          <w:rFonts w:asciiTheme="minorHAnsi" w:hAnsiTheme="minorHAnsi" w:cs="Arial"/>
          <w:b/>
        </w:rPr>
        <w:t>cms-content.impex</w:t>
      </w:r>
    </w:p>
    <w:p w:rsidR="00EA0F8B" w:rsidRPr="00B832BA" w:rsidRDefault="00EA0F8B" w:rsidP="00EA0F8B">
      <w:pPr>
        <w:pStyle w:val="ListParagraph"/>
        <w:spacing w:after="0" w:line="240" w:lineRule="auto"/>
        <w:contextualSpacing/>
        <w:rPr>
          <w:rFonts w:asciiTheme="minorHAnsi" w:hAnsiTheme="minorHAnsi" w:cs="Arial"/>
        </w:rPr>
      </w:pPr>
    </w:p>
    <w:tbl>
      <w:tblPr>
        <w:tblStyle w:val="TableGrid"/>
        <w:tblW w:w="0" w:type="auto"/>
        <w:tblInd w:w="828" w:type="dxa"/>
        <w:tblLook w:val="04A0"/>
      </w:tblPr>
      <w:tblGrid>
        <w:gridCol w:w="9569"/>
      </w:tblGrid>
      <w:tr w:rsidR="00EA0F8B" w:rsidRPr="00B832BA" w:rsidTr="00066933">
        <w:tc>
          <w:tcPr>
            <w:tcW w:w="9569" w:type="dxa"/>
          </w:tcPr>
          <w:p w:rsidR="00EA0F8B" w:rsidRPr="00B832BA" w:rsidRDefault="00EA0F8B" w:rsidP="00DD427C">
            <w:pPr>
              <w:spacing w:before="0"/>
              <w:rPr>
                <w:rFonts w:asciiTheme="minorHAnsi" w:hAnsiTheme="minorHAnsi"/>
                <w:sz w:val="22"/>
                <w:szCs w:val="22"/>
              </w:rPr>
            </w:pPr>
            <w:r w:rsidRPr="00B832BA">
              <w:rPr>
                <w:rFonts w:asciiTheme="minorHAnsi" w:hAnsiTheme="minorHAnsi"/>
                <w:sz w:val="22"/>
                <w:szCs w:val="22"/>
              </w:rPr>
              <w:t># CMS Link Components - My Account</w:t>
            </w:r>
          </w:p>
          <w:p w:rsidR="00EA0F8B" w:rsidRPr="00B832BA" w:rsidRDefault="00EA0F8B" w:rsidP="00DD427C">
            <w:pPr>
              <w:spacing w:before="0" w:after="240"/>
              <w:rPr>
                <w:rFonts w:asciiTheme="minorHAnsi" w:hAnsiTheme="minorHAnsi"/>
                <w:sz w:val="22"/>
                <w:szCs w:val="22"/>
              </w:rPr>
            </w:pPr>
            <w:r w:rsidRPr="00B832BA">
              <w:rPr>
                <w:rFonts w:asciiTheme="minorHAnsi" w:eastAsia="Times New Roman" w:hAnsiTheme="minorHAnsi"/>
                <w:sz w:val="22"/>
                <w:szCs w:val="22"/>
                <w:lang w:val="en-US"/>
              </w:rPr>
              <w:t>INSERT_UPDATE CMSLinkComponent;$contentCV[unique=true];</w:t>
            </w:r>
            <w:r w:rsidRPr="00B832BA">
              <w:rPr>
                <w:rFonts w:asciiTheme="minorHAnsi" w:eastAsia="Times New Roman" w:hAnsiTheme="minorHAnsi"/>
                <w:color w:val="000000"/>
                <w:sz w:val="22"/>
                <w:szCs w:val="22"/>
                <w:lang w:val="en-US"/>
              </w:rPr>
              <w:t>uid</w:t>
            </w:r>
            <w:r w:rsidRPr="00B832BA">
              <w:rPr>
                <w:rFonts w:asciiTheme="minorHAnsi" w:eastAsia="Times New Roman" w:hAnsiTheme="minorHAnsi"/>
                <w:sz w:val="22"/>
                <w:szCs w:val="22"/>
                <w:lang w:val="en-US"/>
              </w:rPr>
              <w:t>[unique=true];name;</w:t>
            </w:r>
            <w:r w:rsidRPr="00B832BA">
              <w:rPr>
                <w:rFonts w:asciiTheme="minorHAnsi" w:eastAsia="Times New Roman" w:hAnsiTheme="minorHAnsi"/>
                <w:color w:val="000000"/>
                <w:sz w:val="22"/>
                <w:szCs w:val="22"/>
                <w:lang w:val="en-US"/>
              </w:rPr>
              <w:t>url</w:t>
            </w:r>
            <w:r w:rsidRPr="00B832BA">
              <w:rPr>
                <w:rFonts w:asciiTheme="minorHAnsi" w:eastAsia="Times New Roman" w:hAnsiTheme="minorHAnsi"/>
                <w:sz w:val="22"/>
                <w:szCs w:val="22"/>
                <w:lang w:val="en-US"/>
              </w:rPr>
              <w:t>;&amp;linkRef;&amp;componentRef;target(code)[default='sameWindow'];$category;$product;</w:t>
            </w:r>
          </w:p>
          <w:p w:rsidR="00EA0F8B" w:rsidRPr="00B832BA" w:rsidRDefault="00EA0F8B" w:rsidP="00DD427C">
            <w:pPr>
              <w:spacing w:before="0"/>
              <w:rPr>
                <w:rFonts w:asciiTheme="minorHAnsi" w:eastAsia="Times New Roman" w:hAnsiTheme="minorHAnsi"/>
                <w:sz w:val="22"/>
                <w:szCs w:val="22"/>
                <w:lang w:val="en-US"/>
              </w:rPr>
            </w:pPr>
            <w:r w:rsidRPr="00B832BA">
              <w:rPr>
                <w:rFonts w:asciiTheme="minorHAnsi" w:eastAsia="Times New Roman" w:hAnsiTheme="minorHAnsi"/>
                <w:sz w:val="22"/>
                <w:szCs w:val="22"/>
                <w:lang w:val="en-US"/>
              </w:rPr>
              <w:t>;;</w:t>
            </w:r>
            <w:proofErr w:type="spellStart"/>
            <w:r w:rsidRPr="00B832BA">
              <w:rPr>
                <w:rFonts w:asciiTheme="minorHAnsi" w:eastAsia="Times New Roman" w:hAnsiTheme="minorHAnsi"/>
                <w:sz w:val="22"/>
                <w:szCs w:val="22"/>
                <w:lang w:val="en-US"/>
              </w:rPr>
              <w:t>AccountAdvancedOrderSearchLink;Search</w:t>
            </w:r>
            <w:proofErr w:type="spellEnd"/>
            <w:r w:rsidRPr="00B832BA">
              <w:rPr>
                <w:rFonts w:asciiTheme="minorHAnsi" w:eastAsia="Times New Roman" w:hAnsiTheme="minorHAnsi"/>
                <w:sz w:val="22"/>
                <w:szCs w:val="22"/>
                <w:lang w:val="en-US"/>
              </w:rPr>
              <w:t xml:space="preserve"> Cart(s)/Order(s) link;/orderSearch;AccountAdvancedOrderSearchLink;AccountAdvancedOrderSearchLink; ; ; ;</w:t>
            </w:r>
          </w:p>
          <w:p w:rsidR="00EA0F8B" w:rsidRPr="00B832BA" w:rsidRDefault="00EA0F8B" w:rsidP="00DD427C">
            <w:pPr>
              <w:spacing w:before="0"/>
              <w:rPr>
                <w:rFonts w:asciiTheme="minorHAnsi" w:hAnsiTheme="minorHAnsi"/>
                <w:sz w:val="22"/>
                <w:szCs w:val="22"/>
              </w:rPr>
            </w:pPr>
          </w:p>
          <w:p w:rsidR="00EA0F8B" w:rsidRPr="00B832BA" w:rsidRDefault="00EA0F8B" w:rsidP="00DD427C">
            <w:pPr>
              <w:spacing w:before="0"/>
              <w:rPr>
                <w:rFonts w:asciiTheme="minorHAnsi" w:hAnsiTheme="minorHAnsi"/>
                <w:sz w:val="22"/>
                <w:szCs w:val="22"/>
              </w:rPr>
            </w:pPr>
            <w:r w:rsidRPr="00B832BA">
              <w:rPr>
                <w:rFonts w:asciiTheme="minorHAnsi" w:hAnsiTheme="minorHAnsi"/>
                <w:sz w:val="22"/>
                <w:szCs w:val="22"/>
              </w:rPr>
              <w:t># CMS User Group Restrictions</w:t>
            </w:r>
          </w:p>
          <w:p w:rsidR="00EA0F8B" w:rsidRPr="00B832BA" w:rsidRDefault="00EA0F8B" w:rsidP="00DD427C">
            <w:pPr>
              <w:spacing w:before="0" w:after="240"/>
              <w:rPr>
                <w:rFonts w:asciiTheme="minorHAnsi" w:eastAsia="Times New Roman" w:hAnsiTheme="minorHAnsi"/>
                <w:sz w:val="22"/>
                <w:szCs w:val="22"/>
                <w:lang w:val="en-US"/>
              </w:rPr>
            </w:pPr>
            <w:r w:rsidRPr="00B832BA">
              <w:rPr>
                <w:rFonts w:asciiTheme="minorHAnsi" w:eastAsia="Times New Roman" w:hAnsiTheme="minorHAnsi"/>
                <w:sz w:val="22"/>
                <w:szCs w:val="22"/>
                <w:lang w:val="en-US"/>
              </w:rPr>
              <w:t>INSERT_UPDATE CMSUserGroupRestriction;$contentCV[unique=true];uid[unique=true];name;userGroups(uid);includeSubgroups;components(&amp;componentRef)</w:t>
            </w:r>
          </w:p>
          <w:p w:rsidR="00EA0F8B" w:rsidRPr="00B832BA" w:rsidRDefault="00EA0F8B" w:rsidP="00DD427C">
            <w:pPr>
              <w:spacing w:before="0"/>
              <w:rPr>
                <w:rFonts w:asciiTheme="minorHAnsi" w:eastAsia="Times New Roman" w:hAnsiTheme="minorHAnsi"/>
                <w:sz w:val="22"/>
                <w:szCs w:val="22"/>
                <w:lang w:val="en-US"/>
              </w:rPr>
            </w:pPr>
            <w:r w:rsidRPr="00B832BA">
              <w:rPr>
                <w:rFonts w:asciiTheme="minorHAnsi" w:eastAsia="Times New Roman" w:hAnsiTheme="minorHAnsi"/>
                <w:sz w:val="22"/>
                <w:szCs w:val="22"/>
                <w:lang w:val="en-US"/>
              </w:rPr>
              <w:t>;;</w:t>
            </w:r>
            <w:proofErr w:type="spellStart"/>
            <w:r w:rsidRPr="00B832BA">
              <w:rPr>
                <w:rFonts w:asciiTheme="minorHAnsi" w:eastAsia="Times New Roman" w:hAnsiTheme="minorHAnsi"/>
                <w:sz w:val="22"/>
                <w:szCs w:val="22"/>
                <w:lang w:val="en-US"/>
              </w:rPr>
              <w:t>MyAccountLinkCustomerGroupRestriction;My</w:t>
            </w:r>
            <w:proofErr w:type="spellEnd"/>
            <w:r w:rsidRPr="00B832BA">
              <w:rPr>
                <w:rFonts w:asciiTheme="minorHAnsi" w:eastAsia="Times New Roman" w:hAnsiTheme="minorHAnsi"/>
                <w:sz w:val="22"/>
                <w:szCs w:val="22"/>
                <w:lang w:val="en-US"/>
              </w:rPr>
              <w:t xml:space="preserve"> Account Link Customer Group Restriction;b2bcustomergroup;true;AccountAddressBookLink,AccountPaymentDetailsLink,AccountMyQuotesLink,AccountOrderHistoryLink,AccountMyReplenishmentOrdersLink,AccountAddressBookNavigationComponent, </w:t>
            </w:r>
            <w:proofErr w:type="spellStart"/>
            <w:r w:rsidRPr="00B832BA">
              <w:rPr>
                <w:rFonts w:asciiTheme="minorHAnsi" w:eastAsia="Times New Roman" w:hAnsiTheme="minorHAnsi"/>
                <w:sz w:val="22"/>
                <w:szCs w:val="22"/>
                <w:lang w:val="en-US"/>
              </w:rPr>
              <w:t>AccountPaymentDetailsNavigationComponent</w:t>
            </w:r>
            <w:proofErr w:type="spellEnd"/>
            <w:r w:rsidRPr="00B832BA">
              <w:rPr>
                <w:rFonts w:asciiTheme="minorHAnsi" w:eastAsia="Times New Roman" w:hAnsiTheme="minorHAnsi"/>
                <w:sz w:val="22"/>
                <w:szCs w:val="22"/>
                <w:lang w:val="en-US"/>
              </w:rPr>
              <w:t xml:space="preserve">, </w:t>
            </w:r>
            <w:proofErr w:type="spellStart"/>
            <w:r w:rsidRPr="00B832BA">
              <w:rPr>
                <w:rFonts w:asciiTheme="minorHAnsi" w:eastAsia="Times New Roman" w:hAnsiTheme="minorHAnsi"/>
                <w:sz w:val="22"/>
                <w:szCs w:val="22"/>
                <w:lang w:val="en-US"/>
              </w:rPr>
              <w:t>AccountMyQuotesNavigationComponent</w:t>
            </w:r>
            <w:proofErr w:type="spellEnd"/>
            <w:r w:rsidRPr="00B832BA">
              <w:rPr>
                <w:rFonts w:asciiTheme="minorHAnsi" w:eastAsia="Times New Roman" w:hAnsiTheme="minorHAnsi"/>
                <w:sz w:val="22"/>
                <w:szCs w:val="22"/>
                <w:lang w:val="en-US"/>
              </w:rPr>
              <w:t>, AccountOrderHistoryNavigationComponent,AccountAdvancedOrderSearchLink,AccountMultiCartsLink</w:t>
            </w:r>
          </w:p>
          <w:p w:rsidR="00EA0F8B" w:rsidRPr="00B832BA" w:rsidRDefault="00EA0F8B" w:rsidP="00DD427C">
            <w:pPr>
              <w:spacing w:before="0"/>
              <w:rPr>
                <w:rFonts w:asciiTheme="minorHAnsi" w:hAnsiTheme="minorHAnsi"/>
                <w:sz w:val="22"/>
                <w:szCs w:val="22"/>
              </w:rPr>
            </w:pPr>
          </w:p>
          <w:p w:rsidR="00EA0F8B" w:rsidRPr="00B832BA" w:rsidRDefault="00EA0F8B" w:rsidP="00DD427C">
            <w:pPr>
              <w:spacing w:before="0"/>
              <w:rPr>
                <w:rFonts w:asciiTheme="minorHAnsi" w:hAnsiTheme="minorHAnsi"/>
                <w:sz w:val="22"/>
                <w:szCs w:val="22"/>
              </w:rPr>
            </w:pPr>
            <w:r w:rsidRPr="00B832BA">
              <w:rPr>
                <w:rFonts w:asciiTheme="minorHAnsi" w:hAnsiTheme="minorHAnsi"/>
                <w:sz w:val="22"/>
                <w:szCs w:val="22"/>
              </w:rPr>
              <w:t># CMS Navigation Nodes - My Account</w:t>
            </w:r>
          </w:p>
          <w:p w:rsidR="00EA0F8B" w:rsidRPr="00B832BA" w:rsidRDefault="00EA0F8B" w:rsidP="00DD427C">
            <w:pPr>
              <w:spacing w:before="0"/>
              <w:rPr>
                <w:rFonts w:asciiTheme="minorHAnsi" w:hAnsiTheme="minorHAnsi"/>
                <w:sz w:val="22"/>
                <w:szCs w:val="22"/>
              </w:rPr>
            </w:pPr>
            <w:r w:rsidRPr="00B832BA">
              <w:rPr>
                <w:rFonts w:asciiTheme="minorHAnsi" w:eastAsia="Times New Roman" w:hAnsiTheme="minorHAnsi"/>
                <w:sz w:val="22"/>
                <w:szCs w:val="22"/>
                <w:lang w:val="en-US"/>
              </w:rPr>
              <w:t xml:space="preserve">INSERT_UPDATE CMSNavigationNode;uid[unique=true];$contentCV[unique=true];name;parent(uid, </w:t>
            </w:r>
            <w:r w:rsidRPr="00B832BA">
              <w:rPr>
                <w:rFonts w:asciiTheme="minorHAnsi" w:eastAsia="Times New Roman" w:hAnsiTheme="minorHAnsi"/>
                <w:sz w:val="22"/>
                <w:szCs w:val="22"/>
                <w:lang w:val="en-US"/>
              </w:rPr>
              <w:lastRenderedPageBreak/>
              <w:t>$</w:t>
            </w:r>
            <w:proofErr w:type="spellStart"/>
            <w:r w:rsidRPr="00B832BA">
              <w:rPr>
                <w:rFonts w:asciiTheme="minorHAnsi" w:eastAsia="Times New Roman" w:hAnsiTheme="minorHAnsi"/>
                <w:sz w:val="22"/>
                <w:szCs w:val="22"/>
                <w:lang w:val="en-US"/>
              </w:rPr>
              <w:t>contentCV</w:t>
            </w:r>
            <w:proofErr w:type="spellEnd"/>
            <w:r w:rsidRPr="00B832BA">
              <w:rPr>
                <w:rFonts w:asciiTheme="minorHAnsi" w:eastAsia="Times New Roman" w:hAnsiTheme="minorHAnsi"/>
                <w:sz w:val="22"/>
                <w:szCs w:val="22"/>
                <w:lang w:val="en-US"/>
              </w:rPr>
              <w:t>);links(&amp;</w:t>
            </w:r>
            <w:proofErr w:type="spellStart"/>
            <w:r w:rsidRPr="00B832BA">
              <w:rPr>
                <w:rFonts w:asciiTheme="minorHAnsi" w:eastAsia="Times New Roman" w:hAnsiTheme="minorHAnsi"/>
                <w:sz w:val="22"/>
                <w:szCs w:val="22"/>
                <w:lang w:val="en-US"/>
              </w:rPr>
              <w:t>linkRef</w:t>
            </w:r>
            <w:proofErr w:type="spellEnd"/>
            <w:r w:rsidRPr="00B832BA">
              <w:rPr>
                <w:rFonts w:asciiTheme="minorHAnsi" w:eastAsia="Times New Roman" w:hAnsiTheme="minorHAnsi"/>
                <w:sz w:val="22"/>
                <w:szCs w:val="22"/>
                <w:lang w:val="en-US"/>
              </w:rPr>
              <w:t>);&amp;</w:t>
            </w:r>
            <w:proofErr w:type="spellStart"/>
            <w:r w:rsidRPr="00B832BA">
              <w:rPr>
                <w:rFonts w:asciiTheme="minorHAnsi" w:eastAsia="Times New Roman" w:hAnsiTheme="minorHAnsi"/>
                <w:sz w:val="22"/>
                <w:szCs w:val="22"/>
                <w:lang w:val="en-US"/>
              </w:rPr>
              <w:t>nodeRef</w:t>
            </w:r>
            <w:proofErr w:type="spellEnd"/>
          </w:p>
          <w:p w:rsidR="00EA0F8B" w:rsidRPr="00B832BA" w:rsidRDefault="00EA0F8B" w:rsidP="00DD427C">
            <w:pPr>
              <w:kinsoku/>
              <w:autoSpaceDE w:val="0"/>
              <w:autoSpaceDN w:val="0"/>
              <w:adjustRightInd w:val="0"/>
              <w:spacing w:before="0" w:after="240" w:line="240" w:lineRule="auto"/>
              <w:rPr>
                <w:rFonts w:asciiTheme="minorHAnsi" w:eastAsia="Times New Roman" w:hAnsiTheme="minorHAnsi"/>
                <w:sz w:val="22"/>
                <w:szCs w:val="22"/>
                <w:lang w:val="en-US"/>
              </w:rPr>
            </w:pPr>
            <w:r w:rsidRPr="00B832BA">
              <w:rPr>
                <w:rFonts w:asciiTheme="minorHAnsi" w:eastAsia="Times New Roman" w:hAnsiTheme="minorHAnsi"/>
                <w:sz w:val="22"/>
                <w:szCs w:val="22"/>
                <w:lang w:val="en-US"/>
              </w:rPr>
              <w:t>;</w:t>
            </w:r>
            <w:proofErr w:type="spellStart"/>
            <w:r w:rsidRPr="00B832BA">
              <w:rPr>
                <w:rFonts w:asciiTheme="minorHAnsi" w:eastAsia="Times New Roman" w:hAnsiTheme="minorHAnsi"/>
                <w:sz w:val="22"/>
                <w:szCs w:val="22"/>
                <w:lang w:val="en-US"/>
              </w:rPr>
              <w:t>AccountLeftNavNode</w:t>
            </w:r>
            <w:proofErr w:type="spellEnd"/>
            <w:r w:rsidRPr="00B832BA">
              <w:rPr>
                <w:rFonts w:asciiTheme="minorHAnsi" w:eastAsia="Times New Roman" w:hAnsiTheme="minorHAnsi"/>
                <w:sz w:val="22"/>
                <w:szCs w:val="22"/>
                <w:lang w:val="en-US"/>
              </w:rPr>
              <w:t>;;My Account;SiteRootNode;AccountProfileLink,AccountAddressBookLink,AccountPaymentDetailsLink,AccountMyQuotesLink,AccountOrderHistoryLink,AccountMyReplenishmentOrdersLink,AccountApprovalDashboardLink,AccountMultiCartsLink,AccountAdvancedOrderSearchLink;AccountLeftNavNode</w:t>
            </w:r>
          </w:p>
        </w:tc>
      </w:tr>
    </w:tbl>
    <w:p w:rsidR="00EA0F8B" w:rsidRPr="00B832BA" w:rsidRDefault="00EA0F8B" w:rsidP="00EA0F8B">
      <w:pPr>
        <w:spacing w:before="0"/>
        <w:rPr>
          <w:rFonts w:asciiTheme="minorHAnsi" w:hAnsiTheme="minorHAnsi"/>
          <w:sz w:val="22"/>
          <w:szCs w:val="22"/>
        </w:rPr>
      </w:pPr>
    </w:p>
    <w:p w:rsidR="00EA0F8B" w:rsidRPr="00B832BA" w:rsidRDefault="00EA0F8B" w:rsidP="00B12D19">
      <w:pPr>
        <w:pStyle w:val="ListParagraph"/>
        <w:numPr>
          <w:ilvl w:val="0"/>
          <w:numId w:val="38"/>
        </w:numPr>
        <w:spacing w:after="200"/>
        <w:contextualSpacing/>
        <w:rPr>
          <w:rFonts w:asciiTheme="minorHAnsi" w:hAnsiTheme="minorHAnsi" w:cs="Arial"/>
        </w:rPr>
      </w:pPr>
      <w:r w:rsidRPr="00B832BA">
        <w:rPr>
          <w:rFonts w:asciiTheme="minorHAnsi" w:hAnsiTheme="minorHAnsi" w:cs="Arial"/>
        </w:rPr>
        <w:t>Now add in language file hybris\bin\custom\b2bassets\b2bassetsinitialdata\resources\b2bassetsinitialdata\import\sampledata\contentCatalogs\powertoolsContentCatalog\</w:t>
      </w:r>
      <w:r w:rsidRPr="00B832BA">
        <w:rPr>
          <w:rFonts w:asciiTheme="minorHAnsi" w:hAnsiTheme="minorHAnsi" w:cs="Arial"/>
          <w:b/>
        </w:rPr>
        <w:t>cms-content_en.impex</w:t>
      </w:r>
    </w:p>
    <w:p w:rsidR="00EA0F8B" w:rsidRPr="00B832BA" w:rsidRDefault="00EA0F8B" w:rsidP="00066933">
      <w:pPr>
        <w:pStyle w:val="ListParagraph"/>
        <w:spacing w:after="200"/>
        <w:ind w:left="1080"/>
        <w:contextualSpacing/>
        <w:rPr>
          <w:rFonts w:asciiTheme="minorHAnsi" w:hAnsiTheme="minorHAnsi" w:cs="Arial"/>
        </w:rPr>
      </w:pPr>
      <w:r w:rsidRPr="00B832BA">
        <w:rPr>
          <w:rFonts w:asciiTheme="minorHAnsi" w:hAnsiTheme="minorHAnsi" w:cs="Arial"/>
        </w:rPr>
        <w:t xml:space="preserve">[Following </w:t>
      </w:r>
      <w:proofErr w:type="spellStart"/>
      <w:r w:rsidRPr="00B832BA">
        <w:rPr>
          <w:rFonts w:asciiTheme="minorHAnsi" w:hAnsiTheme="minorHAnsi" w:cs="Arial"/>
        </w:rPr>
        <w:t>impexes</w:t>
      </w:r>
      <w:proofErr w:type="spellEnd"/>
      <w:r w:rsidRPr="00B832BA">
        <w:rPr>
          <w:rFonts w:asciiTheme="minorHAnsi" w:hAnsiTheme="minorHAnsi" w:cs="Arial"/>
        </w:rPr>
        <w:t>, here we are considering only English, if there is any other language then update those too.]</w:t>
      </w:r>
    </w:p>
    <w:tbl>
      <w:tblPr>
        <w:tblStyle w:val="TableGrid"/>
        <w:tblW w:w="0" w:type="auto"/>
        <w:tblInd w:w="828" w:type="dxa"/>
        <w:tblLook w:val="04A0"/>
      </w:tblPr>
      <w:tblGrid>
        <w:gridCol w:w="9569"/>
      </w:tblGrid>
      <w:tr w:rsidR="00EA0F8B" w:rsidRPr="00B832BA" w:rsidTr="00066933">
        <w:tc>
          <w:tcPr>
            <w:tcW w:w="9569" w:type="dxa"/>
          </w:tcPr>
          <w:p w:rsidR="00EA0F8B" w:rsidRPr="00B832BA" w:rsidRDefault="00EA0F8B" w:rsidP="00DD427C">
            <w:pPr>
              <w:rPr>
                <w:rFonts w:asciiTheme="minorHAnsi" w:hAnsiTheme="minorHAnsi"/>
                <w:sz w:val="22"/>
                <w:szCs w:val="22"/>
              </w:rPr>
            </w:pPr>
            <w:r w:rsidRPr="00B832BA">
              <w:rPr>
                <w:rFonts w:asciiTheme="minorHAnsi" w:hAnsiTheme="minorHAnsi"/>
                <w:sz w:val="22"/>
                <w:szCs w:val="22"/>
              </w:rPr>
              <w:t># CMS Link Components</w:t>
            </w:r>
          </w:p>
          <w:p w:rsidR="00EA0F8B" w:rsidRPr="00B832BA" w:rsidRDefault="00EA0F8B" w:rsidP="00DD427C">
            <w:pPr>
              <w:rPr>
                <w:rFonts w:asciiTheme="minorHAnsi" w:hAnsiTheme="minorHAnsi"/>
                <w:sz w:val="22"/>
                <w:szCs w:val="22"/>
              </w:rPr>
            </w:pPr>
            <w:r w:rsidRPr="00B832BA">
              <w:rPr>
                <w:rFonts w:asciiTheme="minorHAnsi" w:eastAsia="Times New Roman" w:hAnsiTheme="minorHAnsi"/>
                <w:sz w:val="22"/>
                <w:szCs w:val="22"/>
                <w:lang w:val="en-US"/>
              </w:rPr>
              <w:t>UPDATE CMSLinkComponent;$contentCV[unique=true];</w:t>
            </w:r>
            <w:r w:rsidRPr="00B832BA">
              <w:rPr>
                <w:rFonts w:asciiTheme="minorHAnsi" w:eastAsia="Times New Roman" w:hAnsiTheme="minorHAnsi"/>
                <w:color w:val="000000"/>
                <w:sz w:val="22"/>
                <w:szCs w:val="22"/>
                <w:lang w:val="en-US"/>
              </w:rPr>
              <w:t>uid</w:t>
            </w:r>
            <w:r w:rsidRPr="00B832BA">
              <w:rPr>
                <w:rFonts w:asciiTheme="minorHAnsi" w:eastAsia="Times New Roman" w:hAnsiTheme="minorHAnsi"/>
                <w:sz w:val="22"/>
                <w:szCs w:val="22"/>
                <w:lang w:val="en-US"/>
              </w:rPr>
              <w:t>[unique=true];linkName[</w:t>
            </w:r>
            <w:r w:rsidRPr="00B832BA">
              <w:rPr>
                <w:rFonts w:asciiTheme="minorHAnsi" w:eastAsia="Times New Roman" w:hAnsiTheme="minorHAnsi"/>
                <w:color w:val="000000"/>
                <w:sz w:val="22"/>
                <w:szCs w:val="22"/>
                <w:lang w:val="en-US"/>
              </w:rPr>
              <w:t>lang</w:t>
            </w:r>
            <w:r w:rsidRPr="00B832BA">
              <w:rPr>
                <w:rFonts w:asciiTheme="minorHAnsi" w:eastAsia="Times New Roman" w:hAnsiTheme="minorHAnsi"/>
                <w:sz w:val="22"/>
                <w:szCs w:val="22"/>
                <w:lang w:val="en-US"/>
              </w:rPr>
              <w:t>=$</w:t>
            </w:r>
            <w:r w:rsidRPr="00B832BA">
              <w:rPr>
                <w:rFonts w:asciiTheme="minorHAnsi" w:eastAsia="Times New Roman" w:hAnsiTheme="minorHAnsi"/>
                <w:color w:val="000000"/>
                <w:sz w:val="22"/>
                <w:szCs w:val="22"/>
                <w:lang w:val="en-US"/>
              </w:rPr>
              <w:t>lang</w:t>
            </w:r>
            <w:r w:rsidRPr="00B832BA">
              <w:rPr>
                <w:rFonts w:asciiTheme="minorHAnsi" w:eastAsia="Times New Roman" w:hAnsiTheme="minorHAnsi"/>
                <w:sz w:val="22"/>
                <w:szCs w:val="22"/>
                <w:lang w:val="en-US"/>
              </w:rPr>
              <w:t>]</w:t>
            </w:r>
          </w:p>
          <w:p w:rsidR="00EA0F8B" w:rsidRPr="00B832BA" w:rsidRDefault="00EA0F8B" w:rsidP="00DD427C">
            <w:pPr>
              <w:spacing w:before="0" w:after="240"/>
              <w:rPr>
                <w:rFonts w:asciiTheme="minorHAnsi" w:hAnsiTheme="minorHAnsi"/>
                <w:sz w:val="22"/>
                <w:szCs w:val="22"/>
              </w:rPr>
            </w:pPr>
            <w:r w:rsidRPr="00B832BA">
              <w:rPr>
                <w:rFonts w:asciiTheme="minorHAnsi" w:hAnsiTheme="minorHAnsi"/>
                <w:sz w:val="22"/>
                <w:szCs w:val="22"/>
              </w:rPr>
              <w:t>;;</w:t>
            </w:r>
            <w:proofErr w:type="spellStart"/>
            <w:r w:rsidRPr="00B832BA">
              <w:rPr>
                <w:rFonts w:asciiTheme="minorHAnsi" w:hAnsiTheme="minorHAnsi"/>
                <w:sz w:val="22"/>
                <w:szCs w:val="22"/>
              </w:rPr>
              <w:t>AccountAdvancedOrderSearchLink</w:t>
            </w:r>
            <w:proofErr w:type="spellEnd"/>
            <w:r w:rsidRPr="00B832BA">
              <w:rPr>
                <w:rFonts w:asciiTheme="minorHAnsi" w:hAnsiTheme="minorHAnsi"/>
                <w:sz w:val="22"/>
                <w:szCs w:val="22"/>
              </w:rPr>
              <w:t>;"Search Cart(s)/Order(s)"</w:t>
            </w:r>
          </w:p>
        </w:tc>
      </w:tr>
    </w:tbl>
    <w:p w:rsidR="00EA0F8B" w:rsidRPr="00B832BA" w:rsidRDefault="00EA0F8B" w:rsidP="00EA0F8B">
      <w:pPr>
        <w:pStyle w:val="ListParagraph"/>
        <w:autoSpaceDE w:val="0"/>
        <w:autoSpaceDN w:val="0"/>
        <w:adjustRightInd w:val="0"/>
        <w:spacing w:after="0" w:line="240" w:lineRule="auto"/>
        <w:contextualSpacing/>
        <w:rPr>
          <w:rFonts w:asciiTheme="minorHAnsi" w:hAnsiTheme="minorHAnsi" w:cs="Arial"/>
        </w:rPr>
      </w:pPr>
    </w:p>
    <w:p w:rsidR="00EA0F8B" w:rsidRPr="00B832BA" w:rsidRDefault="00EA0F8B" w:rsidP="00B12D19">
      <w:pPr>
        <w:pStyle w:val="ListParagraph"/>
        <w:numPr>
          <w:ilvl w:val="0"/>
          <w:numId w:val="38"/>
        </w:numPr>
        <w:autoSpaceDE w:val="0"/>
        <w:autoSpaceDN w:val="0"/>
        <w:adjustRightInd w:val="0"/>
        <w:spacing w:after="0" w:line="240" w:lineRule="auto"/>
        <w:contextualSpacing/>
        <w:rPr>
          <w:rFonts w:asciiTheme="minorHAnsi" w:hAnsiTheme="minorHAnsi" w:cs="Arial"/>
        </w:rPr>
      </w:pPr>
      <w:r w:rsidRPr="00B832BA">
        <w:rPr>
          <w:rFonts w:asciiTheme="minorHAnsi" w:hAnsiTheme="minorHAnsi" w:cs="Arial"/>
        </w:rPr>
        <w:t xml:space="preserve">Build server : </w:t>
      </w:r>
      <w:r w:rsidRPr="00B832BA">
        <w:rPr>
          <w:rFonts w:asciiTheme="minorHAnsi" w:hAnsiTheme="minorHAnsi" w:cs="Arial"/>
          <w:b/>
        </w:rPr>
        <w:t>ant clean all</w:t>
      </w:r>
    </w:p>
    <w:p w:rsidR="00EA0F8B" w:rsidRPr="00B832BA" w:rsidRDefault="00EA0F8B" w:rsidP="00B12D19">
      <w:pPr>
        <w:pStyle w:val="ListParagraph"/>
        <w:numPr>
          <w:ilvl w:val="0"/>
          <w:numId w:val="38"/>
        </w:numPr>
        <w:autoSpaceDE w:val="0"/>
        <w:autoSpaceDN w:val="0"/>
        <w:adjustRightInd w:val="0"/>
        <w:spacing w:after="0" w:line="240" w:lineRule="auto"/>
        <w:contextualSpacing/>
        <w:rPr>
          <w:rFonts w:asciiTheme="minorHAnsi" w:hAnsiTheme="minorHAnsi" w:cs="Arial"/>
        </w:rPr>
      </w:pPr>
      <w:r w:rsidRPr="00B832BA">
        <w:rPr>
          <w:rFonts w:asciiTheme="minorHAnsi" w:hAnsiTheme="minorHAnsi" w:cs="Arial"/>
        </w:rPr>
        <w:t xml:space="preserve">Start the hybris server </w:t>
      </w:r>
      <w:r w:rsidRPr="00B832BA">
        <w:rPr>
          <w:rFonts w:asciiTheme="minorHAnsi" w:hAnsiTheme="minorHAnsi" w:cs="Arial"/>
          <w:b/>
        </w:rPr>
        <w:t>hybrisserver.bat</w:t>
      </w:r>
      <w:r w:rsidRPr="00B832BA">
        <w:rPr>
          <w:rFonts w:asciiTheme="minorHAnsi" w:hAnsiTheme="minorHAnsi" w:cs="Arial"/>
        </w:rPr>
        <w:t xml:space="preserve"> and Update System with select </w:t>
      </w:r>
      <w:proofErr w:type="spellStart"/>
      <w:r w:rsidRPr="00B832BA">
        <w:rPr>
          <w:rFonts w:asciiTheme="minorHAnsi" w:hAnsiTheme="minorHAnsi" w:cs="Arial"/>
        </w:rPr>
        <w:t>ordersearch</w:t>
      </w:r>
      <w:proofErr w:type="spellEnd"/>
      <w:r w:rsidRPr="00B832BA">
        <w:rPr>
          <w:rFonts w:asciiTheme="minorHAnsi" w:hAnsiTheme="minorHAnsi" w:cs="Arial"/>
        </w:rPr>
        <w:t xml:space="preserve"> </w:t>
      </w:r>
      <w:proofErr w:type="spellStart"/>
      <w:r w:rsidRPr="00B832BA">
        <w:rPr>
          <w:rFonts w:asciiTheme="minorHAnsi" w:hAnsiTheme="minorHAnsi" w:cs="Arial"/>
        </w:rPr>
        <w:t>addon</w:t>
      </w:r>
      <w:proofErr w:type="spellEnd"/>
      <w:r w:rsidRPr="00B832BA">
        <w:rPr>
          <w:rFonts w:asciiTheme="minorHAnsi" w:hAnsiTheme="minorHAnsi" w:cs="Arial"/>
        </w:rPr>
        <w:t>.</w:t>
      </w:r>
    </w:p>
    <w:p w:rsidR="00D23559" w:rsidRPr="00B832BA" w:rsidRDefault="007B26D2" w:rsidP="00D23559">
      <w:pPr>
        <w:pStyle w:val="IS-Heading2"/>
        <w:tabs>
          <w:tab w:val="left" w:pos="270"/>
        </w:tabs>
        <w:rPr>
          <w:rFonts w:asciiTheme="minorHAnsi" w:hAnsiTheme="minorHAnsi"/>
        </w:rPr>
      </w:pPr>
      <w:bookmarkStart w:id="137" w:name="_Toc442102797"/>
      <w:proofErr w:type="spellStart"/>
      <w:r w:rsidRPr="00B832BA">
        <w:rPr>
          <w:rFonts w:asciiTheme="minorHAnsi" w:hAnsiTheme="minorHAnsi"/>
        </w:rPr>
        <w:t>Product</w:t>
      </w:r>
      <w:r w:rsidR="00D23559" w:rsidRPr="00B832BA">
        <w:rPr>
          <w:rFonts w:asciiTheme="minorHAnsi" w:hAnsiTheme="minorHAnsi"/>
        </w:rPr>
        <w:t>Search</w:t>
      </w:r>
      <w:bookmarkEnd w:id="137"/>
      <w:proofErr w:type="spellEnd"/>
    </w:p>
    <w:p w:rsidR="00D23559" w:rsidRPr="00B832BA" w:rsidRDefault="00D23559" w:rsidP="00E91709">
      <w:pPr>
        <w:pStyle w:val="IS-Heading3"/>
        <w:tabs>
          <w:tab w:val="left" w:pos="634"/>
          <w:tab w:val="left" w:pos="720"/>
        </w:tabs>
        <w:spacing w:line="240" w:lineRule="auto"/>
        <w:ind w:hanging="846"/>
        <w:rPr>
          <w:rFonts w:asciiTheme="minorHAnsi" w:hAnsiTheme="minorHAnsi"/>
        </w:rPr>
      </w:pPr>
      <w:bookmarkStart w:id="138" w:name="_Toc442102798"/>
      <w:r w:rsidRPr="00B832BA">
        <w:rPr>
          <w:rFonts w:asciiTheme="minorHAnsi" w:hAnsiTheme="minorHAnsi"/>
        </w:rPr>
        <w:t xml:space="preserve">Installation steps for </w:t>
      </w:r>
      <w:proofErr w:type="spellStart"/>
      <w:r w:rsidR="007B26D2" w:rsidRPr="00B832BA">
        <w:rPr>
          <w:rFonts w:asciiTheme="minorHAnsi" w:hAnsiTheme="minorHAnsi"/>
        </w:rPr>
        <w:t>ProductSearch</w:t>
      </w:r>
      <w:proofErr w:type="spellEnd"/>
      <w:r w:rsidRPr="00B832BA">
        <w:rPr>
          <w:rFonts w:asciiTheme="minorHAnsi" w:hAnsiTheme="minorHAnsi"/>
        </w:rPr>
        <w:t xml:space="preserve"> </w:t>
      </w:r>
      <w:proofErr w:type="spellStart"/>
      <w:r w:rsidRPr="00B832BA">
        <w:rPr>
          <w:rFonts w:asciiTheme="minorHAnsi" w:hAnsiTheme="minorHAnsi"/>
        </w:rPr>
        <w:t>addon</w:t>
      </w:r>
      <w:bookmarkEnd w:id="138"/>
      <w:proofErr w:type="spellEnd"/>
    </w:p>
    <w:p w:rsidR="007B7D12" w:rsidRPr="00B832BA" w:rsidRDefault="007B7D12" w:rsidP="00B12D19">
      <w:pPr>
        <w:pStyle w:val="ListParagraph"/>
        <w:numPr>
          <w:ilvl w:val="0"/>
          <w:numId w:val="41"/>
        </w:numPr>
        <w:spacing w:after="200"/>
        <w:contextualSpacing/>
        <w:rPr>
          <w:rFonts w:asciiTheme="minorHAnsi" w:hAnsiTheme="minorHAnsi"/>
          <w:color w:val="2A00FF"/>
        </w:rPr>
      </w:pPr>
      <w:r w:rsidRPr="00B832BA">
        <w:rPr>
          <w:rFonts w:asciiTheme="minorHAnsi" w:hAnsiTheme="minorHAnsi"/>
        </w:rPr>
        <w:t xml:space="preserve">Add the </w:t>
      </w:r>
      <w:proofErr w:type="spellStart"/>
      <w:r w:rsidRPr="00B832BA">
        <w:rPr>
          <w:rFonts w:asciiTheme="minorHAnsi" w:hAnsiTheme="minorHAnsi"/>
        </w:rPr>
        <w:t>productsearch</w:t>
      </w:r>
      <w:proofErr w:type="spellEnd"/>
      <w:r w:rsidRPr="00B832BA">
        <w:rPr>
          <w:rFonts w:asciiTheme="minorHAnsi" w:hAnsiTheme="minorHAnsi"/>
        </w:rPr>
        <w:t xml:space="preserve"> extension in </w:t>
      </w:r>
      <w:proofErr w:type="spellStart"/>
      <w:r w:rsidRPr="00B832BA">
        <w:rPr>
          <w:rFonts w:asciiTheme="minorHAnsi" w:hAnsiTheme="minorHAnsi"/>
          <w:b/>
          <w:color w:val="000000"/>
        </w:rPr>
        <w:t>build.gradle</w:t>
      </w:r>
      <w:proofErr w:type="spellEnd"/>
      <w:r w:rsidRPr="00B832BA">
        <w:rPr>
          <w:rFonts w:asciiTheme="minorHAnsi" w:hAnsiTheme="minorHAnsi"/>
          <w:color w:val="000000"/>
        </w:rPr>
        <w:t xml:space="preserve"> file (installer\recipes\b2b_acc_plus\</w:t>
      </w:r>
      <w:proofErr w:type="spellStart"/>
      <w:r w:rsidRPr="00B832BA">
        <w:rPr>
          <w:rFonts w:asciiTheme="minorHAnsi" w:hAnsiTheme="minorHAnsi"/>
          <w:color w:val="000000"/>
        </w:rPr>
        <w:t>build.gradle</w:t>
      </w:r>
      <w:proofErr w:type="spellEnd"/>
      <w:r w:rsidRPr="00B832BA">
        <w:rPr>
          <w:rFonts w:asciiTheme="minorHAnsi" w:hAnsiTheme="minorHAnsi"/>
          <w:color w:val="000000"/>
        </w:rPr>
        <w:t>)</w:t>
      </w:r>
    </w:p>
    <w:tbl>
      <w:tblPr>
        <w:tblStyle w:val="TableGrid"/>
        <w:tblW w:w="0" w:type="auto"/>
        <w:tblInd w:w="828" w:type="dxa"/>
        <w:tblLook w:val="04A0"/>
      </w:tblPr>
      <w:tblGrid>
        <w:gridCol w:w="9569"/>
      </w:tblGrid>
      <w:tr w:rsidR="007B7D12" w:rsidRPr="00B832BA" w:rsidTr="0061542A">
        <w:tc>
          <w:tcPr>
            <w:tcW w:w="9569" w:type="dxa"/>
          </w:tcPr>
          <w:p w:rsidR="007B7D12" w:rsidRPr="00B832BA" w:rsidRDefault="007B7D12" w:rsidP="00DD427C">
            <w:pPr>
              <w:spacing w:before="0"/>
              <w:contextualSpacing/>
              <w:rPr>
                <w:rFonts w:asciiTheme="minorHAnsi" w:hAnsiTheme="minorHAnsi"/>
                <w:sz w:val="22"/>
                <w:szCs w:val="22"/>
              </w:rPr>
            </w:pPr>
            <w:r w:rsidRPr="00B832BA">
              <w:rPr>
                <w:rFonts w:asciiTheme="minorHAnsi" w:hAnsiTheme="minorHAnsi"/>
                <w:sz w:val="22"/>
                <w:szCs w:val="22"/>
              </w:rPr>
              <w:t xml:space="preserve">extensions { </w:t>
            </w:r>
          </w:p>
          <w:p w:rsidR="007B7D12" w:rsidRPr="00B832BA" w:rsidRDefault="007B7D12" w:rsidP="00DD427C">
            <w:pPr>
              <w:spacing w:before="0"/>
              <w:contextualSpacing/>
              <w:rPr>
                <w:rFonts w:asciiTheme="minorHAnsi" w:hAnsiTheme="minorHAnsi"/>
                <w:sz w:val="22"/>
                <w:szCs w:val="22"/>
              </w:rPr>
            </w:pPr>
            <w:r w:rsidRPr="00B832BA">
              <w:rPr>
                <w:rFonts w:asciiTheme="minorHAnsi" w:hAnsiTheme="minorHAnsi"/>
                <w:sz w:val="22"/>
                <w:szCs w:val="22"/>
              </w:rPr>
              <w:t>…</w:t>
            </w:r>
          </w:p>
          <w:p w:rsidR="007B7D12" w:rsidRPr="00B832BA" w:rsidRDefault="007B7D12" w:rsidP="00DD427C">
            <w:pPr>
              <w:spacing w:before="0"/>
              <w:contextualSpacing/>
              <w:rPr>
                <w:rFonts w:asciiTheme="minorHAnsi" w:hAnsiTheme="minorHAnsi"/>
                <w:sz w:val="22"/>
                <w:szCs w:val="22"/>
              </w:rPr>
            </w:pPr>
            <w:proofErr w:type="spellStart"/>
            <w:r w:rsidRPr="00B832BA">
              <w:rPr>
                <w:rFonts w:asciiTheme="minorHAnsi" w:hAnsiTheme="minorHAnsi"/>
                <w:sz w:val="22"/>
                <w:szCs w:val="22"/>
              </w:rPr>
              <w:t>extName</w:t>
            </w:r>
            <w:proofErr w:type="spellEnd"/>
            <w:r w:rsidRPr="00B832BA">
              <w:rPr>
                <w:rFonts w:asciiTheme="minorHAnsi" w:hAnsiTheme="minorHAnsi"/>
                <w:sz w:val="22"/>
                <w:szCs w:val="22"/>
              </w:rPr>
              <w:t xml:space="preserve"> '</w:t>
            </w:r>
            <w:proofErr w:type="spellStart"/>
            <w:r w:rsidRPr="00B832BA">
              <w:rPr>
                <w:rFonts w:asciiTheme="minorHAnsi" w:hAnsiTheme="minorHAnsi"/>
                <w:sz w:val="22"/>
                <w:szCs w:val="22"/>
              </w:rPr>
              <w:t>multicarts</w:t>
            </w:r>
            <w:proofErr w:type="spellEnd"/>
            <w:r w:rsidRPr="00B832BA">
              <w:rPr>
                <w:rFonts w:asciiTheme="minorHAnsi" w:hAnsiTheme="minorHAnsi"/>
                <w:sz w:val="22"/>
                <w:szCs w:val="22"/>
              </w:rPr>
              <w:t>'</w:t>
            </w:r>
          </w:p>
          <w:p w:rsidR="007B7D12" w:rsidRPr="00B832BA" w:rsidRDefault="007B7D12" w:rsidP="00DD427C">
            <w:pPr>
              <w:spacing w:before="0"/>
              <w:contextualSpacing/>
              <w:rPr>
                <w:rFonts w:asciiTheme="minorHAnsi" w:hAnsiTheme="minorHAnsi"/>
                <w:sz w:val="22"/>
                <w:szCs w:val="22"/>
              </w:rPr>
            </w:pPr>
            <w:proofErr w:type="spellStart"/>
            <w:r w:rsidRPr="00B832BA">
              <w:rPr>
                <w:rFonts w:asciiTheme="minorHAnsi" w:hAnsiTheme="minorHAnsi"/>
                <w:sz w:val="22"/>
                <w:szCs w:val="22"/>
              </w:rPr>
              <w:t>extName</w:t>
            </w:r>
            <w:proofErr w:type="spellEnd"/>
            <w:r w:rsidRPr="00B832BA">
              <w:rPr>
                <w:rFonts w:asciiTheme="minorHAnsi" w:hAnsiTheme="minorHAnsi"/>
                <w:sz w:val="22"/>
                <w:szCs w:val="22"/>
              </w:rPr>
              <w:t xml:space="preserve"> '</w:t>
            </w:r>
            <w:proofErr w:type="spellStart"/>
            <w:r w:rsidRPr="00B832BA">
              <w:rPr>
                <w:rFonts w:asciiTheme="minorHAnsi" w:hAnsiTheme="minorHAnsi"/>
                <w:sz w:val="22"/>
                <w:szCs w:val="22"/>
              </w:rPr>
              <w:t>ordersearch</w:t>
            </w:r>
            <w:proofErr w:type="spellEnd"/>
            <w:r w:rsidRPr="00B832BA">
              <w:rPr>
                <w:rFonts w:asciiTheme="minorHAnsi" w:hAnsiTheme="minorHAnsi"/>
                <w:sz w:val="22"/>
                <w:szCs w:val="22"/>
              </w:rPr>
              <w:t>'</w:t>
            </w:r>
          </w:p>
          <w:p w:rsidR="007B7D12" w:rsidRPr="00B832BA" w:rsidRDefault="007B7D12" w:rsidP="00DD427C">
            <w:pPr>
              <w:spacing w:before="0"/>
              <w:contextualSpacing/>
              <w:rPr>
                <w:rFonts w:asciiTheme="minorHAnsi" w:hAnsiTheme="minorHAnsi"/>
                <w:sz w:val="22"/>
                <w:szCs w:val="22"/>
              </w:rPr>
            </w:pPr>
            <w:proofErr w:type="spellStart"/>
            <w:r w:rsidRPr="00B832BA">
              <w:rPr>
                <w:rFonts w:asciiTheme="minorHAnsi" w:hAnsiTheme="minorHAnsi"/>
                <w:sz w:val="22"/>
                <w:szCs w:val="22"/>
              </w:rPr>
              <w:t>extName</w:t>
            </w:r>
            <w:proofErr w:type="spellEnd"/>
            <w:r w:rsidRPr="00B832BA">
              <w:rPr>
                <w:rFonts w:asciiTheme="minorHAnsi" w:hAnsiTheme="minorHAnsi"/>
                <w:sz w:val="22"/>
                <w:szCs w:val="22"/>
              </w:rPr>
              <w:t xml:space="preserve"> '</w:t>
            </w:r>
            <w:proofErr w:type="spellStart"/>
            <w:r w:rsidRPr="00B832BA">
              <w:rPr>
                <w:rFonts w:asciiTheme="minorHAnsi" w:hAnsiTheme="minorHAnsi"/>
                <w:b/>
                <w:sz w:val="22"/>
                <w:szCs w:val="22"/>
              </w:rPr>
              <w:t>productsearch</w:t>
            </w:r>
            <w:proofErr w:type="spellEnd"/>
            <w:r w:rsidRPr="00B832BA">
              <w:rPr>
                <w:rFonts w:asciiTheme="minorHAnsi" w:hAnsiTheme="minorHAnsi"/>
                <w:sz w:val="22"/>
                <w:szCs w:val="22"/>
              </w:rPr>
              <w:t>'</w:t>
            </w:r>
          </w:p>
          <w:p w:rsidR="007B7D12" w:rsidRPr="00B832BA" w:rsidRDefault="007B7D12" w:rsidP="00DD427C">
            <w:pPr>
              <w:pStyle w:val="ListParagraph"/>
              <w:spacing w:after="0"/>
              <w:ind w:left="0"/>
              <w:contextualSpacing/>
              <w:rPr>
                <w:rFonts w:asciiTheme="minorHAnsi" w:hAnsiTheme="minorHAnsi" w:cs="Arial"/>
                <w:color w:val="2A00FF"/>
              </w:rPr>
            </w:pPr>
            <w:r w:rsidRPr="00B832BA">
              <w:rPr>
                <w:rFonts w:asciiTheme="minorHAnsi" w:hAnsiTheme="minorHAnsi" w:cs="Arial"/>
              </w:rPr>
              <w:t>… }</w:t>
            </w:r>
          </w:p>
        </w:tc>
      </w:tr>
    </w:tbl>
    <w:p w:rsidR="007B7D12" w:rsidRPr="00B832BA" w:rsidRDefault="007B7D12" w:rsidP="007B7D12">
      <w:pPr>
        <w:pStyle w:val="ListParagraph"/>
        <w:autoSpaceDE w:val="0"/>
        <w:autoSpaceDN w:val="0"/>
        <w:adjustRightInd w:val="0"/>
        <w:spacing w:line="240" w:lineRule="auto"/>
        <w:contextualSpacing/>
        <w:rPr>
          <w:rFonts w:asciiTheme="minorHAnsi" w:eastAsia="Times New Roman" w:hAnsiTheme="minorHAnsi" w:cs="Arial"/>
          <w:color w:val="333333"/>
        </w:rPr>
      </w:pPr>
    </w:p>
    <w:p w:rsidR="007B7D12" w:rsidRPr="00B832BA" w:rsidRDefault="007B7D12" w:rsidP="00B12D19">
      <w:pPr>
        <w:pStyle w:val="ListParagraph"/>
        <w:numPr>
          <w:ilvl w:val="0"/>
          <w:numId w:val="41"/>
        </w:numPr>
        <w:autoSpaceDE w:val="0"/>
        <w:autoSpaceDN w:val="0"/>
        <w:adjustRightInd w:val="0"/>
        <w:spacing w:line="240" w:lineRule="auto"/>
        <w:contextualSpacing/>
        <w:rPr>
          <w:rFonts w:asciiTheme="minorHAnsi" w:eastAsia="Times New Roman" w:hAnsiTheme="minorHAnsi"/>
          <w:color w:val="333333"/>
        </w:rPr>
      </w:pPr>
      <w:r w:rsidRPr="00B832BA">
        <w:rPr>
          <w:rFonts w:asciiTheme="minorHAnsi" w:eastAsia="Times New Roman" w:hAnsiTheme="minorHAnsi"/>
          <w:color w:val="333333"/>
        </w:rPr>
        <w:t xml:space="preserve">Add </w:t>
      </w:r>
      <w:proofErr w:type="spellStart"/>
      <w:r w:rsidRPr="00B832BA">
        <w:rPr>
          <w:rFonts w:asciiTheme="minorHAnsi" w:hAnsiTheme="minorHAnsi"/>
        </w:rPr>
        <w:t>productsearch</w:t>
      </w:r>
      <w:proofErr w:type="spellEnd"/>
      <w:r w:rsidRPr="00B832BA">
        <w:rPr>
          <w:rFonts w:asciiTheme="minorHAnsi" w:eastAsia="Times New Roman" w:hAnsiTheme="minorHAnsi"/>
          <w:color w:val="333333"/>
        </w:rPr>
        <w:t xml:space="preserve"> extension in </w:t>
      </w:r>
      <w:proofErr w:type="spellStart"/>
      <w:r w:rsidRPr="00B832BA">
        <w:rPr>
          <w:rFonts w:asciiTheme="minorHAnsi" w:eastAsia="Times New Roman" w:hAnsiTheme="minorHAnsi"/>
          <w:color w:val="333333"/>
        </w:rPr>
        <w:t>addons</w:t>
      </w:r>
      <w:proofErr w:type="spellEnd"/>
      <w:r w:rsidRPr="00B832BA">
        <w:rPr>
          <w:rFonts w:asciiTheme="minorHAnsi" w:eastAsia="Times New Roman" w:hAnsiTheme="minorHAnsi"/>
          <w:color w:val="333333"/>
        </w:rPr>
        <w:t xml:space="preserve"> list in </w:t>
      </w:r>
      <w:proofErr w:type="spellStart"/>
      <w:r w:rsidRPr="00B832BA">
        <w:rPr>
          <w:rFonts w:asciiTheme="minorHAnsi" w:eastAsia="Times New Roman" w:hAnsiTheme="minorHAnsi"/>
          <w:color w:val="333333"/>
        </w:rPr>
        <w:t>build.gradle</w:t>
      </w:r>
      <w:proofErr w:type="spellEnd"/>
      <w:r w:rsidRPr="00B832BA">
        <w:rPr>
          <w:rFonts w:asciiTheme="minorHAnsi" w:eastAsia="Times New Roman" w:hAnsiTheme="minorHAnsi"/>
          <w:color w:val="333333"/>
        </w:rPr>
        <w:t xml:space="preserve"> file</w:t>
      </w:r>
    </w:p>
    <w:tbl>
      <w:tblPr>
        <w:tblStyle w:val="TableGrid"/>
        <w:tblW w:w="0" w:type="auto"/>
        <w:tblInd w:w="828" w:type="dxa"/>
        <w:tblLook w:val="04A0"/>
      </w:tblPr>
      <w:tblGrid>
        <w:gridCol w:w="9569"/>
      </w:tblGrid>
      <w:tr w:rsidR="007B7D12" w:rsidRPr="00B832BA" w:rsidTr="0061542A">
        <w:tc>
          <w:tcPr>
            <w:tcW w:w="9569" w:type="dxa"/>
          </w:tcPr>
          <w:p w:rsidR="007B7D12" w:rsidRPr="00B832BA" w:rsidRDefault="007B7D12" w:rsidP="00DD427C">
            <w:pPr>
              <w:autoSpaceDE w:val="0"/>
              <w:autoSpaceDN w:val="0"/>
              <w:adjustRightInd w:val="0"/>
              <w:spacing w:line="240" w:lineRule="auto"/>
              <w:contextualSpacing/>
              <w:rPr>
                <w:rFonts w:asciiTheme="minorHAnsi" w:eastAsia="Times New Roman" w:hAnsiTheme="minorHAnsi"/>
                <w:color w:val="333333"/>
                <w:sz w:val="22"/>
                <w:szCs w:val="22"/>
              </w:rPr>
            </w:pPr>
            <w:proofErr w:type="spellStart"/>
            <w:r w:rsidRPr="00B832BA">
              <w:rPr>
                <w:rFonts w:asciiTheme="minorHAnsi" w:eastAsia="Times New Roman" w:hAnsiTheme="minorHAnsi"/>
                <w:color w:val="333333"/>
                <w:sz w:val="22"/>
                <w:szCs w:val="22"/>
              </w:rPr>
              <w:t>pl.project.addons</w:t>
            </w:r>
            <w:proofErr w:type="spellEnd"/>
            <w:r w:rsidRPr="00B832BA">
              <w:rPr>
                <w:rFonts w:asciiTheme="minorHAnsi" w:eastAsia="Times New Roman" w:hAnsiTheme="minorHAnsi"/>
                <w:color w:val="333333"/>
                <w:sz w:val="22"/>
                <w:szCs w:val="22"/>
              </w:rPr>
              <w:t xml:space="preserve"> {</w:t>
            </w:r>
          </w:p>
          <w:p w:rsidR="007B7D12" w:rsidRPr="00B832BA" w:rsidRDefault="007B7D12" w:rsidP="00DD427C">
            <w:pPr>
              <w:spacing w:before="0"/>
              <w:contextualSpacing/>
              <w:rPr>
                <w:rFonts w:asciiTheme="minorHAnsi" w:eastAsia="Times New Roman" w:hAnsiTheme="minorHAnsi"/>
                <w:color w:val="333333"/>
                <w:sz w:val="22"/>
                <w:szCs w:val="22"/>
              </w:rPr>
            </w:pPr>
            <w:r w:rsidRPr="00B832BA">
              <w:rPr>
                <w:rFonts w:asciiTheme="minorHAnsi" w:eastAsia="Times New Roman" w:hAnsiTheme="minorHAnsi"/>
                <w:color w:val="333333"/>
                <w:sz w:val="22"/>
                <w:szCs w:val="22"/>
              </w:rPr>
              <w:t>names                                                               "liveeditaddon,b2bacceleratoraddon,commerceorgaddon,accountsummaryaddon,assistedservicestorefront,captchaaddon,</w:t>
            </w:r>
            <w:r w:rsidRPr="00B832BA">
              <w:rPr>
                <w:rFonts w:asciiTheme="minorHAnsi" w:hAnsiTheme="minorHAnsi"/>
              </w:rPr>
              <w:t xml:space="preserve"> </w:t>
            </w:r>
            <w:proofErr w:type="spellStart"/>
            <w:r w:rsidRPr="00B832BA">
              <w:rPr>
                <w:rFonts w:asciiTheme="minorHAnsi" w:eastAsia="Times New Roman" w:hAnsiTheme="minorHAnsi"/>
                <w:b/>
                <w:color w:val="333333"/>
                <w:sz w:val="22"/>
                <w:szCs w:val="22"/>
              </w:rPr>
              <w:t>productsearch</w:t>
            </w:r>
            <w:proofErr w:type="spellEnd"/>
            <w:r w:rsidRPr="00B832BA">
              <w:rPr>
                <w:rFonts w:asciiTheme="minorHAnsi" w:eastAsia="Times New Roman" w:hAnsiTheme="minorHAnsi"/>
                <w:b/>
                <w:color w:val="333333"/>
                <w:sz w:val="22"/>
                <w:szCs w:val="22"/>
              </w:rPr>
              <w:t xml:space="preserve">, </w:t>
            </w:r>
            <w:proofErr w:type="spellStart"/>
            <w:r w:rsidRPr="00B832BA">
              <w:rPr>
                <w:rFonts w:asciiTheme="minorHAnsi" w:hAnsiTheme="minorHAnsi"/>
                <w:sz w:val="22"/>
                <w:szCs w:val="22"/>
              </w:rPr>
              <w:t>multicarts</w:t>
            </w:r>
            <w:proofErr w:type="spellEnd"/>
            <w:r w:rsidRPr="00B832BA">
              <w:rPr>
                <w:rFonts w:asciiTheme="minorHAnsi" w:hAnsiTheme="minorHAnsi"/>
                <w:sz w:val="22"/>
                <w:szCs w:val="22"/>
              </w:rPr>
              <w:t xml:space="preserve">, </w:t>
            </w:r>
            <w:proofErr w:type="spellStart"/>
            <w:r w:rsidRPr="00B832BA">
              <w:rPr>
                <w:rFonts w:asciiTheme="minorHAnsi" w:hAnsiTheme="minorHAnsi"/>
                <w:sz w:val="22"/>
                <w:szCs w:val="22"/>
              </w:rPr>
              <w:t>ordersearch</w:t>
            </w:r>
            <w:proofErr w:type="spellEnd"/>
            <w:r w:rsidRPr="00B832BA">
              <w:rPr>
                <w:rFonts w:asciiTheme="minorHAnsi" w:eastAsia="Times New Roman" w:hAnsiTheme="minorHAnsi"/>
                <w:color w:val="333333"/>
                <w:sz w:val="22"/>
                <w:szCs w:val="22"/>
              </w:rPr>
              <w:t xml:space="preserve"> "</w:t>
            </w:r>
          </w:p>
          <w:p w:rsidR="007B7D12" w:rsidRPr="00B832BA" w:rsidRDefault="007B7D12" w:rsidP="00DD427C">
            <w:pPr>
              <w:autoSpaceDE w:val="0"/>
              <w:autoSpaceDN w:val="0"/>
              <w:adjustRightInd w:val="0"/>
              <w:spacing w:line="240" w:lineRule="auto"/>
              <w:contextualSpacing/>
              <w:rPr>
                <w:rFonts w:asciiTheme="minorHAnsi" w:eastAsia="Times New Roman" w:hAnsiTheme="minorHAnsi"/>
                <w:color w:val="333333"/>
                <w:sz w:val="22"/>
                <w:szCs w:val="22"/>
              </w:rPr>
            </w:pPr>
            <w:r w:rsidRPr="00B832BA">
              <w:rPr>
                <w:rFonts w:asciiTheme="minorHAnsi" w:eastAsia="Times New Roman" w:hAnsiTheme="minorHAnsi"/>
                <w:color w:val="333333"/>
                <w:sz w:val="22"/>
                <w:szCs w:val="22"/>
              </w:rPr>
              <w:t>template "b2bassetsstorefront"</w:t>
            </w:r>
          </w:p>
          <w:p w:rsidR="007B7D12" w:rsidRPr="00B832BA" w:rsidRDefault="007B7D12" w:rsidP="00DD427C">
            <w:pPr>
              <w:autoSpaceDE w:val="0"/>
              <w:autoSpaceDN w:val="0"/>
              <w:adjustRightInd w:val="0"/>
              <w:spacing w:line="240" w:lineRule="auto"/>
              <w:contextualSpacing/>
              <w:rPr>
                <w:rFonts w:asciiTheme="minorHAnsi" w:eastAsia="Times New Roman" w:hAnsiTheme="minorHAnsi"/>
                <w:color w:val="333333"/>
                <w:sz w:val="22"/>
                <w:szCs w:val="22"/>
              </w:rPr>
            </w:pPr>
            <w:proofErr w:type="spellStart"/>
            <w:r w:rsidRPr="00B832BA">
              <w:rPr>
                <w:rFonts w:asciiTheme="minorHAnsi" w:eastAsia="Times New Roman" w:hAnsiTheme="minorHAnsi"/>
                <w:color w:val="333333"/>
                <w:sz w:val="22"/>
                <w:szCs w:val="22"/>
              </w:rPr>
              <w:t>storeFronts</w:t>
            </w:r>
            <w:proofErr w:type="spellEnd"/>
            <w:r w:rsidRPr="00B832BA">
              <w:rPr>
                <w:rFonts w:asciiTheme="minorHAnsi" w:eastAsia="Times New Roman" w:hAnsiTheme="minorHAnsi"/>
                <w:color w:val="333333"/>
                <w:sz w:val="22"/>
                <w:szCs w:val="22"/>
              </w:rPr>
              <w:t xml:space="preserve"> "b2bassetsstorefront"</w:t>
            </w:r>
          </w:p>
          <w:p w:rsidR="007B7D12" w:rsidRPr="00B832BA" w:rsidRDefault="007B7D12" w:rsidP="00DD427C">
            <w:pPr>
              <w:autoSpaceDE w:val="0"/>
              <w:autoSpaceDN w:val="0"/>
              <w:adjustRightInd w:val="0"/>
              <w:spacing w:line="240" w:lineRule="auto"/>
              <w:contextualSpacing/>
              <w:rPr>
                <w:rFonts w:asciiTheme="minorHAnsi" w:eastAsia="Times New Roman" w:hAnsiTheme="minorHAnsi"/>
                <w:color w:val="333333"/>
                <w:sz w:val="22"/>
                <w:szCs w:val="22"/>
              </w:rPr>
            </w:pPr>
            <w:r w:rsidRPr="00B832BA">
              <w:rPr>
                <w:rFonts w:asciiTheme="minorHAnsi" w:eastAsia="Times New Roman" w:hAnsiTheme="minorHAnsi"/>
                <w:color w:val="333333"/>
                <w:sz w:val="22"/>
                <w:szCs w:val="22"/>
              </w:rPr>
              <w:t>platform pl</w:t>
            </w:r>
          </w:p>
          <w:p w:rsidR="007B7D12" w:rsidRPr="00B832BA" w:rsidRDefault="007B7D12" w:rsidP="00DD427C">
            <w:pPr>
              <w:pStyle w:val="ListParagraph"/>
              <w:autoSpaceDE w:val="0"/>
              <w:autoSpaceDN w:val="0"/>
              <w:adjustRightInd w:val="0"/>
              <w:spacing w:line="240" w:lineRule="auto"/>
              <w:ind w:left="0"/>
              <w:contextualSpacing/>
              <w:rPr>
                <w:rFonts w:asciiTheme="minorHAnsi" w:eastAsia="Times New Roman" w:hAnsiTheme="minorHAnsi" w:cs="Arial"/>
                <w:color w:val="333333"/>
              </w:rPr>
            </w:pPr>
            <w:r w:rsidRPr="00B832BA">
              <w:rPr>
                <w:rFonts w:asciiTheme="minorHAnsi" w:eastAsia="Times New Roman" w:hAnsiTheme="minorHAnsi" w:cs="Arial"/>
                <w:color w:val="333333"/>
              </w:rPr>
              <w:t xml:space="preserve"> }</w:t>
            </w:r>
          </w:p>
        </w:tc>
      </w:tr>
    </w:tbl>
    <w:p w:rsidR="007B7D12" w:rsidRPr="00B832BA" w:rsidRDefault="007B7D12" w:rsidP="007B7D12">
      <w:pPr>
        <w:autoSpaceDE w:val="0"/>
        <w:autoSpaceDN w:val="0"/>
        <w:adjustRightInd w:val="0"/>
        <w:spacing w:line="240" w:lineRule="auto"/>
        <w:contextualSpacing/>
        <w:rPr>
          <w:rFonts w:asciiTheme="minorHAnsi" w:eastAsia="Times New Roman" w:hAnsiTheme="minorHAnsi"/>
          <w:color w:val="333333"/>
        </w:rPr>
      </w:pPr>
    </w:p>
    <w:p w:rsidR="007B7D12" w:rsidRPr="00B832BA" w:rsidRDefault="007B7D12" w:rsidP="00B12D19">
      <w:pPr>
        <w:pStyle w:val="ListParagraph"/>
        <w:numPr>
          <w:ilvl w:val="0"/>
          <w:numId w:val="41"/>
        </w:numPr>
        <w:autoSpaceDE w:val="0"/>
        <w:autoSpaceDN w:val="0"/>
        <w:adjustRightInd w:val="0"/>
        <w:spacing w:line="240" w:lineRule="auto"/>
        <w:contextualSpacing/>
        <w:rPr>
          <w:rFonts w:asciiTheme="minorHAnsi" w:eastAsia="Times New Roman" w:hAnsiTheme="minorHAnsi"/>
          <w:color w:val="333333"/>
        </w:rPr>
      </w:pPr>
      <w:r w:rsidRPr="00B832BA">
        <w:rPr>
          <w:rFonts w:asciiTheme="minorHAnsi" w:eastAsia="Times New Roman" w:hAnsiTheme="minorHAnsi"/>
          <w:color w:val="333333"/>
        </w:rPr>
        <w:t xml:space="preserve">Add following line in </w:t>
      </w:r>
      <w:proofErr w:type="spellStart"/>
      <w:r w:rsidRPr="00B832BA">
        <w:rPr>
          <w:rFonts w:asciiTheme="minorHAnsi" w:eastAsia="Times New Roman" w:hAnsiTheme="minorHAnsi"/>
          <w:b/>
          <w:color w:val="333333"/>
        </w:rPr>
        <w:t>build.gradle</w:t>
      </w:r>
      <w:proofErr w:type="spellEnd"/>
      <w:r w:rsidRPr="00B832BA">
        <w:rPr>
          <w:rFonts w:asciiTheme="minorHAnsi" w:eastAsia="Times New Roman" w:hAnsiTheme="minorHAnsi"/>
          <w:color w:val="333333"/>
        </w:rPr>
        <w:t xml:space="preserve"> file.</w:t>
      </w:r>
    </w:p>
    <w:tbl>
      <w:tblPr>
        <w:tblStyle w:val="TableGrid"/>
        <w:tblW w:w="0" w:type="auto"/>
        <w:tblInd w:w="828" w:type="dxa"/>
        <w:tblLook w:val="04A0"/>
      </w:tblPr>
      <w:tblGrid>
        <w:gridCol w:w="9569"/>
      </w:tblGrid>
      <w:tr w:rsidR="007B7D12" w:rsidRPr="00B832BA" w:rsidTr="0061542A">
        <w:tc>
          <w:tcPr>
            <w:tcW w:w="9569" w:type="dxa"/>
          </w:tcPr>
          <w:p w:rsidR="007B7D12" w:rsidRPr="00B832BA" w:rsidRDefault="007B7D12" w:rsidP="00DD427C">
            <w:pPr>
              <w:pStyle w:val="ListParagraph"/>
              <w:autoSpaceDE w:val="0"/>
              <w:autoSpaceDN w:val="0"/>
              <w:adjustRightInd w:val="0"/>
              <w:spacing w:line="240" w:lineRule="auto"/>
              <w:ind w:left="0"/>
              <w:contextualSpacing/>
              <w:rPr>
                <w:rFonts w:asciiTheme="minorHAnsi" w:eastAsia="Times New Roman" w:hAnsiTheme="minorHAnsi" w:cs="Arial"/>
                <w:color w:val="333333"/>
              </w:rPr>
            </w:pPr>
            <w:proofErr w:type="spellStart"/>
            <w:r w:rsidRPr="00B832BA">
              <w:rPr>
                <w:rFonts w:asciiTheme="minorHAnsi" w:eastAsia="Times New Roman" w:hAnsiTheme="minorHAnsi" w:cs="Arial"/>
                <w:color w:val="333333"/>
              </w:rPr>
              <w:t>localProperties</w:t>
            </w:r>
            <w:proofErr w:type="spellEnd"/>
            <w:r w:rsidRPr="00B832BA">
              <w:rPr>
                <w:rFonts w:asciiTheme="minorHAnsi" w:eastAsia="Times New Roman" w:hAnsiTheme="minorHAnsi" w:cs="Arial"/>
                <w:color w:val="333333"/>
              </w:rPr>
              <w:t xml:space="preserve"> {</w:t>
            </w:r>
          </w:p>
          <w:p w:rsidR="007B7D12" w:rsidRPr="00B832BA" w:rsidRDefault="007B7D12" w:rsidP="00DD427C">
            <w:pPr>
              <w:pStyle w:val="ListParagraph"/>
              <w:autoSpaceDE w:val="0"/>
              <w:autoSpaceDN w:val="0"/>
              <w:adjustRightInd w:val="0"/>
              <w:spacing w:before="240" w:line="240" w:lineRule="auto"/>
              <w:ind w:left="0"/>
              <w:contextualSpacing/>
              <w:rPr>
                <w:rFonts w:asciiTheme="minorHAnsi" w:eastAsia="Times New Roman" w:hAnsiTheme="minorHAnsi" w:cs="Arial"/>
                <w:color w:val="333333"/>
              </w:rPr>
            </w:pPr>
            <w:r w:rsidRPr="00B832BA">
              <w:rPr>
                <w:rFonts w:asciiTheme="minorHAnsi" w:eastAsia="Times New Roman" w:hAnsiTheme="minorHAnsi" w:cs="Arial"/>
                <w:color w:val="333333"/>
              </w:rPr>
              <w:t>...</w:t>
            </w:r>
          </w:p>
          <w:p w:rsidR="007B7D12" w:rsidRPr="00B832BA" w:rsidRDefault="007B7D12" w:rsidP="00DD427C">
            <w:pPr>
              <w:pStyle w:val="ListParagraph"/>
              <w:autoSpaceDE w:val="0"/>
              <w:autoSpaceDN w:val="0"/>
              <w:adjustRightInd w:val="0"/>
              <w:spacing w:before="240" w:line="240" w:lineRule="auto"/>
              <w:ind w:left="0"/>
              <w:contextualSpacing/>
              <w:rPr>
                <w:rFonts w:asciiTheme="minorHAnsi" w:eastAsia="Times New Roman" w:hAnsiTheme="minorHAnsi" w:cs="Arial"/>
                <w:color w:val="333333"/>
              </w:rPr>
            </w:pPr>
            <w:r w:rsidRPr="00B832BA">
              <w:rPr>
                <w:rFonts w:asciiTheme="minorHAnsi" w:eastAsia="Times New Roman" w:hAnsiTheme="minorHAnsi" w:cs="Arial"/>
                <w:color w:val="333333"/>
              </w:rPr>
              <w:t>property 'b2bassetsstorefront.additionalWebSpringConfigs.productsearch','classpath:/productsearch/web/spring</w:t>
            </w:r>
            <w:r w:rsidRPr="00B832BA">
              <w:rPr>
                <w:rFonts w:asciiTheme="minorHAnsi" w:eastAsia="Times New Roman" w:hAnsiTheme="minorHAnsi" w:cs="Arial"/>
                <w:color w:val="333333"/>
              </w:rPr>
              <w:lastRenderedPageBreak/>
              <w:t>/productsearch-web-spring.xml'</w:t>
            </w:r>
          </w:p>
          <w:p w:rsidR="007B7D12" w:rsidRPr="00B832BA" w:rsidRDefault="007B7D12" w:rsidP="00DD427C">
            <w:pPr>
              <w:pStyle w:val="ListParagraph"/>
              <w:autoSpaceDE w:val="0"/>
              <w:autoSpaceDN w:val="0"/>
              <w:adjustRightInd w:val="0"/>
              <w:spacing w:before="240" w:line="240" w:lineRule="auto"/>
              <w:ind w:left="0"/>
              <w:contextualSpacing/>
              <w:rPr>
                <w:rFonts w:asciiTheme="minorHAnsi" w:eastAsia="Times New Roman" w:hAnsiTheme="minorHAnsi" w:cs="Arial"/>
                <w:color w:val="333333"/>
              </w:rPr>
            </w:pPr>
            <w:r w:rsidRPr="00B832BA">
              <w:rPr>
                <w:rFonts w:asciiTheme="minorHAnsi" w:eastAsia="Times New Roman" w:hAnsiTheme="minorHAnsi" w:cs="Arial"/>
                <w:color w:val="333333"/>
              </w:rPr>
              <w:t>...}</w:t>
            </w:r>
          </w:p>
        </w:tc>
      </w:tr>
    </w:tbl>
    <w:p w:rsidR="007B7D12" w:rsidRPr="00B832BA" w:rsidRDefault="007B7D12" w:rsidP="007B7D12">
      <w:pPr>
        <w:autoSpaceDE w:val="0"/>
        <w:autoSpaceDN w:val="0"/>
        <w:adjustRightInd w:val="0"/>
        <w:spacing w:line="240" w:lineRule="auto"/>
        <w:contextualSpacing/>
        <w:rPr>
          <w:rFonts w:asciiTheme="minorHAnsi" w:eastAsia="Times New Roman" w:hAnsiTheme="minorHAnsi"/>
          <w:color w:val="333333"/>
        </w:rPr>
      </w:pPr>
    </w:p>
    <w:p w:rsidR="007B7D12" w:rsidRPr="00B832BA" w:rsidRDefault="007B7D12" w:rsidP="00B12D19">
      <w:pPr>
        <w:pStyle w:val="ListParagraph"/>
        <w:numPr>
          <w:ilvl w:val="0"/>
          <w:numId w:val="41"/>
        </w:numPr>
        <w:autoSpaceDE w:val="0"/>
        <w:autoSpaceDN w:val="0"/>
        <w:adjustRightInd w:val="0"/>
        <w:spacing w:line="240" w:lineRule="auto"/>
        <w:contextualSpacing/>
        <w:rPr>
          <w:rFonts w:asciiTheme="minorHAnsi" w:eastAsia="Times New Roman" w:hAnsiTheme="minorHAnsi" w:cs="Arial"/>
          <w:color w:val="333333"/>
        </w:rPr>
      </w:pPr>
      <w:r w:rsidRPr="00B832BA">
        <w:rPr>
          <w:rFonts w:asciiTheme="minorHAnsi" w:eastAsia="Times New Roman" w:hAnsiTheme="minorHAnsi" w:cs="Arial"/>
          <w:color w:val="333333"/>
        </w:rPr>
        <w:t>Navigate to the </w:t>
      </w:r>
      <w:r w:rsidRPr="00B832BA">
        <w:rPr>
          <w:rFonts w:asciiTheme="minorHAnsi" w:eastAsia="Times New Roman" w:hAnsiTheme="minorHAnsi" w:cs="Arial"/>
          <w:b/>
          <w:bCs/>
        </w:rPr>
        <w:t>{HYBRIS_HOME}</w:t>
      </w:r>
      <w:r w:rsidRPr="00B832BA">
        <w:rPr>
          <w:rFonts w:asciiTheme="minorHAnsi" w:eastAsia="Times New Roman" w:hAnsiTheme="minorHAnsi" w:cs="Arial"/>
        </w:rPr>
        <w:t>/installer</w:t>
      </w:r>
      <w:r w:rsidRPr="00B832BA">
        <w:rPr>
          <w:rFonts w:asciiTheme="minorHAnsi" w:eastAsia="Times New Roman" w:hAnsiTheme="minorHAnsi" w:cs="Arial"/>
          <w:color w:val="333333"/>
        </w:rPr>
        <w:t> directory. Invoke the Installer with the b2b_acc recipe by entering the following command:</w:t>
      </w:r>
    </w:p>
    <w:p w:rsidR="007B7D12" w:rsidRDefault="007B7D12" w:rsidP="0037081F">
      <w:pPr>
        <w:pStyle w:val="NormalWeb"/>
        <w:shd w:val="clear" w:color="auto" w:fill="FFFFFF"/>
        <w:spacing w:before="0" w:beforeAutospacing="0" w:after="240" w:afterAutospacing="0" w:line="239" w:lineRule="atLeast"/>
        <w:ind w:left="990"/>
        <w:rPr>
          <w:rFonts w:asciiTheme="minorHAnsi" w:hAnsiTheme="minorHAnsi" w:cs="Arial"/>
          <w:b/>
          <w:bCs/>
          <w:color w:val="333333"/>
          <w:sz w:val="22"/>
          <w:szCs w:val="22"/>
        </w:rPr>
      </w:pPr>
      <w:r w:rsidRPr="00B832BA">
        <w:rPr>
          <w:rFonts w:asciiTheme="minorHAnsi" w:hAnsiTheme="minorHAnsi" w:cs="Arial"/>
          <w:color w:val="333333"/>
          <w:sz w:val="22"/>
          <w:szCs w:val="22"/>
        </w:rPr>
        <w:t>On Windows: </w:t>
      </w:r>
      <w:r w:rsidRPr="00B832BA">
        <w:rPr>
          <w:rFonts w:asciiTheme="minorHAnsi" w:hAnsiTheme="minorHAnsi" w:cs="Arial"/>
          <w:b/>
          <w:bCs/>
          <w:color w:val="333333"/>
          <w:sz w:val="22"/>
          <w:szCs w:val="22"/>
        </w:rPr>
        <w:t>install.bat -r b2b_acc_plus</w:t>
      </w:r>
    </w:p>
    <w:p w:rsidR="0037081F" w:rsidRPr="00B832BA" w:rsidRDefault="0037081F" w:rsidP="0037081F">
      <w:pPr>
        <w:pStyle w:val="NormalWeb"/>
        <w:shd w:val="clear" w:color="auto" w:fill="FFFFFF"/>
        <w:spacing w:before="0" w:beforeAutospacing="0" w:after="240" w:afterAutospacing="0" w:line="239" w:lineRule="atLeast"/>
        <w:ind w:left="990"/>
        <w:rPr>
          <w:rFonts w:asciiTheme="minorHAnsi" w:hAnsiTheme="minorHAnsi" w:cs="Arial"/>
          <w:b/>
          <w:bCs/>
          <w:color w:val="333333"/>
          <w:sz w:val="22"/>
          <w:szCs w:val="22"/>
        </w:rPr>
      </w:pPr>
      <w:r w:rsidRPr="0037081F">
        <w:rPr>
          <w:rFonts w:asciiTheme="minorHAnsi" w:hAnsiTheme="minorHAnsi" w:cs="Arial"/>
          <w:bCs/>
          <w:color w:val="333333"/>
          <w:sz w:val="22"/>
          <w:szCs w:val="22"/>
        </w:rPr>
        <w:t>On Linux or Mac:</w:t>
      </w:r>
      <w:r w:rsidRPr="0037081F">
        <w:rPr>
          <w:rFonts w:asciiTheme="minorHAnsi" w:hAnsiTheme="minorHAnsi" w:cs="Arial"/>
          <w:b/>
          <w:bCs/>
          <w:color w:val="333333"/>
          <w:sz w:val="22"/>
          <w:szCs w:val="22"/>
        </w:rPr>
        <w:t xml:space="preserve"> ./install.sh -r b2b_acc_plus</w:t>
      </w:r>
    </w:p>
    <w:p w:rsidR="007B7D12" w:rsidRPr="00B832BA" w:rsidRDefault="007B7D12" w:rsidP="00B12D19">
      <w:pPr>
        <w:pStyle w:val="NormalWeb"/>
        <w:numPr>
          <w:ilvl w:val="0"/>
          <w:numId w:val="41"/>
        </w:numPr>
        <w:shd w:val="clear" w:color="auto" w:fill="FFFFFF"/>
        <w:spacing w:before="0" w:beforeAutospacing="0" w:after="240" w:afterAutospacing="0" w:line="239" w:lineRule="atLeast"/>
        <w:rPr>
          <w:rFonts w:asciiTheme="minorHAnsi" w:hAnsiTheme="minorHAnsi" w:cs="Arial"/>
          <w:b/>
          <w:bCs/>
          <w:color w:val="333333"/>
          <w:sz w:val="22"/>
          <w:szCs w:val="22"/>
        </w:rPr>
      </w:pPr>
      <w:r w:rsidRPr="00B832BA">
        <w:rPr>
          <w:rFonts w:asciiTheme="minorHAnsi" w:eastAsia="Arial" w:hAnsiTheme="minorHAnsi" w:cs="Arial"/>
          <w:color w:val="333333"/>
          <w:sz w:val="22"/>
          <w:szCs w:val="22"/>
          <w:shd w:val="clear" w:color="auto" w:fill="FFFFFF"/>
          <w:lang w:val="en-GB"/>
        </w:rPr>
        <w:t>The install script creates a new </w:t>
      </w:r>
      <w:r w:rsidRPr="00B832BA">
        <w:rPr>
          <w:rFonts w:asciiTheme="minorHAnsi" w:eastAsia="Arial" w:hAnsiTheme="minorHAnsi" w:cs="Arial"/>
          <w:b/>
          <w:bCs/>
          <w:color w:val="333333"/>
          <w:sz w:val="22"/>
          <w:szCs w:val="22"/>
          <w:lang w:val="en-GB"/>
        </w:rPr>
        <w:t>localextensions.xml</w:t>
      </w:r>
      <w:r w:rsidRPr="00B832BA">
        <w:rPr>
          <w:rFonts w:asciiTheme="minorHAnsi" w:eastAsia="Arial" w:hAnsiTheme="minorHAnsi" w:cs="Arial"/>
          <w:color w:val="333333"/>
          <w:sz w:val="22"/>
          <w:szCs w:val="22"/>
          <w:shd w:val="clear" w:color="auto" w:fill="FFFFFF"/>
          <w:lang w:val="en-GB"/>
        </w:rPr>
        <w:t> file using the newly created </w:t>
      </w:r>
      <w:proofErr w:type="spellStart"/>
      <w:r w:rsidRPr="00B832BA">
        <w:rPr>
          <w:rFonts w:asciiTheme="minorHAnsi" w:hAnsiTheme="minorHAnsi"/>
          <w:b/>
          <w:color w:val="333333"/>
          <w:sz w:val="22"/>
          <w:szCs w:val="22"/>
        </w:rPr>
        <w:t>productsearch</w:t>
      </w:r>
      <w:proofErr w:type="spellEnd"/>
      <w:r w:rsidRPr="00B832BA">
        <w:rPr>
          <w:rFonts w:asciiTheme="minorHAnsi" w:eastAsia="Arial" w:hAnsiTheme="minorHAnsi" w:cs="Arial"/>
          <w:color w:val="333333"/>
          <w:sz w:val="22"/>
          <w:szCs w:val="22"/>
          <w:shd w:val="clear" w:color="auto" w:fill="FFFFFF"/>
          <w:lang w:val="en-GB"/>
        </w:rPr>
        <w:t xml:space="preserve"> extension, and also installs the required B2B </w:t>
      </w:r>
      <w:proofErr w:type="spellStart"/>
      <w:r w:rsidRPr="00B832BA">
        <w:rPr>
          <w:rFonts w:asciiTheme="minorHAnsi" w:eastAsia="Arial" w:hAnsiTheme="minorHAnsi" w:cs="Arial"/>
          <w:color w:val="333333"/>
          <w:sz w:val="22"/>
          <w:szCs w:val="22"/>
          <w:shd w:val="clear" w:color="auto" w:fill="FFFFFF"/>
          <w:lang w:val="en-GB"/>
        </w:rPr>
        <w:t>AddOns</w:t>
      </w:r>
      <w:proofErr w:type="spellEnd"/>
      <w:r w:rsidRPr="00B832BA">
        <w:rPr>
          <w:rFonts w:asciiTheme="minorHAnsi" w:eastAsia="Arial" w:hAnsiTheme="minorHAnsi" w:cs="Arial"/>
          <w:color w:val="333333"/>
          <w:sz w:val="22"/>
          <w:szCs w:val="22"/>
          <w:shd w:val="clear" w:color="auto" w:fill="FFFFFF"/>
          <w:lang w:val="en-GB"/>
        </w:rPr>
        <w:t xml:space="preserve"> into the new </w:t>
      </w:r>
      <w:r w:rsidRPr="00B832BA">
        <w:rPr>
          <w:rFonts w:asciiTheme="minorHAnsi" w:hAnsiTheme="minorHAnsi" w:cs="Arial"/>
          <w:b/>
          <w:color w:val="333333"/>
          <w:sz w:val="22"/>
          <w:szCs w:val="22"/>
        </w:rPr>
        <w:t>b2bassetsstorefront</w:t>
      </w:r>
      <w:r w:rsidRPr="00B832BA">
        <w:rPr>
          <w:rFonts w:asciiTheme="minorHAnsi" w:eastAsia="Arial" w:hAnsiTheme="minorHAnsi" w:cs="Arial"/>
          <w:color w:val="333333"/>
          <w:sz w:val="22"/>
          <w:szCs w:val="22"/>
          <w:shd w:val="clear" w:color="auto" w:fill="FFFFFF"/>
          <w:lang w:val="en-GB"/>
        </w:rPr>
        <w:t xml:space="preserve"> extension.</w:t>
      </w:r>
    </w:p>
    <w:tbl>
      <w:tblPr>
        <w:tblStyle w:val="TableGrid"/>
        <w:tblW w:w="0" w:type="auto"/>
        <w:tblInd w:w="828" w:type="dxa"/>
        <w:tblLook w:val="04A0"/>
      </w:tblPr>
      <w:tblGrid>
        <w:gridCol w:w="9569"/>
      </w:tblGrid>
      <w:tr w:rsidR="007B7D12" w:rsidRPr="00B832BA" w:rsidTr="0061542A">
        <w:tc>
          <w:tcPr>
            <w:tcW w:w="9569" w:type="dxa"/>
          </w:tcPr>
          <w:p w:rsidR="007B7D12" w:rsidRPr="00B832BA" w:rsidRDefault="007B7D12" w:rsidP="00DD427C">
            <w:pPr>
              <w:pStyle w:val="NormalWeb"/>
              <w:spacing w:before="0" w:beforeAutospacing="0" w:after="0" w:afterAutospacing="0" w:line="239" w:lineRule="atLeast"/>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config</w:t>
            </w:r>
            <w:proofErr w:type="spellEnd"/>
            <w:r w:rsidRPr="00B832BA">
              <w:rPr>
                <w:rFonts w:asciiTheme="minorHAnsi" w:hAnsiTheme="minorHAnsi" w:cs="Arial"/>
                <w:bCs/>
                <w:color w:val="333333"/>
                <w:sz w:val="22"/>
                <w:szCs w:val="22"/>
              </w:rPr>
              <w:t>/</w:t>
            </w:r>
            <w:r w:rsidRPr="00B832BA">
              <w:rPr>
                <w:rFonts w:asciiTheme="minorHAnsi" w:eastAsia="Arial" w:hAnsiTheme="minorHAnsi" w:cs="Arial"/>
                <w:b/>
                <w:bCs/>
                <w:color w:val="333333"/>
                <w:sz w:val="22"/>
                <w:szCs w:val="22"/>
                <w:lang w:val="en-GB"/>
              </w:rPr>
              <w:t xml:space="preserve"> localextensions.xml</w:t>
            </w:r>
            <w:r w:rsidRPr="00B832BA">
              <w:rPr>
                <w:rFonts w:asciiTheme="minorHAnsi" w:eastAsia="Arial" w:hAnsiTheme="minorHAnsi" w:cs="Arial"/>
                <w:color w:val="333333"/>
                <w:sz w:val="22"/>
                <w:szCs w:val="22"/>
                <w:shd w:val="clear" w:color="auto" w:fill="FFFFFF"/>
                <w:lang w:val="en-GB"/>
              </w:rPr>
              <w:t> </w:t>
            </w:r>
          </w:p>
        </w:tc>
      </w:tr>
      <w:tr w:rsidR="007B7D12" w:rsidRPr="00B832BA" w:rsidTr="0061542A">
        <w:tc>
          <w:tcPr>
            <w:tcW w:w="9569" w:type="dxa"/>
          </w:tcPr>
          <w:p w:rsidR="007B7D12" w:rsidRPr="00B832BA" w:rsidRDefault="007B7D12" w:rsidP="00DD427C">
            <w:pPr>
              <w:pStyle w:val="NormalWeb"/>
              <w:spacing w:before="0" w:beforeAutospacing="0" w:after="0" w:afterAutospacing="0" w:line="239" w:lineRule="atLeast"/>
              <w:rPr>
                <w:rFonts w:asciiTheme="minorHAnsi" w:hAnsiTheme="minorHAnsi" w:cs="Arial"/>
                <w:bCs/>
                <w:color w:val="333333"/>
                <w:sz w:val="22"/>
                <w:szCs w:val="22"/>
              </w:rPr>
            </w:pPr>
            <w:r w:rsidRPr="00B832BA">
              <w:rPr>
                <w:rFonts w:asciiTheme="minorHAnsi" w:hAnsiTheme="minorHAnsi" w:cs="Arial"/>
                <w:bCs/>
                <w:color w:val="333333"/>
                <w:sz w:val="22"/>
                <w:szCs w:val="22"/>
              </w:rPr>
              <w:t>&lt;extensions&gt;</w:t>
            </w:r>
          </w:p>
          <w:p w:rsidR="007B7D12" w:rsidRPr="00B832BA" w:rsidRDefault="007B7D12" w:rsidP="00DD427C">
            <w:pPr>
              <w:pStyle w:val="NormalWeb"/>
              <w:spacing w:before="0" w:beforeAutospacing="0" w:after="0" w:afterAutospacing="0" w:line="239" w:lineRule="atLeast"/>
              <w:rPr>
                <w:rFonts w:asciiTheme="minorHAnsi" w:hAnsiTheme="minorHAnsi" w:cs="Arial"/>
                <w:bCs/>
                <w:color w:val="333333"/>
                <w:sz w:val="22"/>
                <w:szCs w:val="22"/>
              </w:rPr>
            </w:pPr>
            <w:r w:rsidRPr="00B832BA">
              <w:rPr>
                <w:rFonts w:asciiTheme="minorHAnsi" w:hAnsiTheme="minorHAnsi" w:cs="Arial"/>
                <w:bCs/>
                <w:color w:val="333333"/>
                <w:sz w:val="22"/>
                <w:szCs w:val="22"/>
              </w:rPr>
              <w:t>…</w:t>
            </w:r>
          </w:p>
          <w:p w:rsidR="007B7D12" w:rsidRPr="00B832BA" w:rsidRDefault="007B7D12" w:rsidP="00DD427C">
            <w:pPr>
              <w:pStyle w:val="NormalWeb"/>
              <w:spacing w:before="0" w:beforeAutospacing="0" w:after="0" w:afterAutospacing="0" w:line="239" w:lineRule="atLeast"/>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proofErr w:type="spellStart"/>
            <w:r w:rsidRPr="00B832BA">
              <w:rPr>
                <w:rFonts w:asciiTheme="minorHAnsi" w:hAnsiTheme="minorHAnsi"/>
                <w:sz w:val="22"/>
                <w:szCs w:val="22"/>
              </w:rPr>
              <w:t>multicarts</w:t>
            </w:r>
            <w:proofErr w:type="spellEnd"/>
            <w:r w:rsidRPr="00B832BA">
              <w:rPr>
                <w:rFonts w:asciiTheme="minorHAnsi" w:hAnsiTheme="minorHAnsi" w:cs="Arial"/>
                <w:bCs/>
                <w:color w:val="333333"/>
                <w:sz w:val="22"/>
                <w:szCs w:val="22"/>
              </w:rPr>
              <w:t>' /&gt;</w:t>
            </w:r>
          </w:p>
          <w:p w:rsidR="007B7D12" w:rsidRPr="00B832BA" w:rsidRDefault="007B7D12" w:rsidP="00DD427C">
            <w:pPr>
              <w:pStyle w:val="NormalWeb"/>
              <w:spacing w:before="0" w:beforeAutospacing="0" w:after="0" w:afterAutospacing="0" w:line="239" w:lineRule="atLeast"/>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proofErr w:type="spellStart"/>
            <w:r w:rsidRPr="00B832BA">
              <w:rPr>
                <w:rFonts w:asciiTheme="minorHAnsi" w:hAnsiTheme="minorHAnsi"/>
                <w:sz w:val="22"/>
                <w:szCs w:val="22"/>
              </w:rPr>
              <w:t>ordersearch</w:t>
            </w:r>
            <w:proofErr w:type="spellEnd"/>
            <w:r w:rsidRPr="00B832BA">
              <w:rPr>
                <w:rFonts w:asciiTheme="minorHAnsi" w:hAnsiTheme="minorHAnsi" w:cs="Arial"/>
                <w:bCs/>
                <w:color w:val="333333"/>
                <w:sz w:val="22"/>
                <w:szCs w:val="22"/>
              </w:rPr>
              <w:t>' /&gt;</w:t>
            </w:r>
          </w:p>
          <w:p w:rsidR="007B7D12" w:rsidRPr="00B832BA" w:rsidRDefault="007B7D12" w:rsidP="00DD427C">
            <w:pPr>
              <w:pStyle w:val="NormalWeb"/>
              <w:spacing w:before="0" w:beforeAutospacing="0" w:after="0" w:afterAutospacing="0" w:line="239" w:lineRule="atLeast"/>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proofErr w:type="spellStart"/>
            <w:r w:rsidRPr="00B832BA">
              <w:rPr>
                <w:rFonts w:asciiTheme="minorHAnsi" w:hAnsiTheme="minorHAnsi" w:cs="Arial"/>
                <w:b/>
              </w:rPr>
              <w:t>productsearch</w:t>
            </w:r>
            <w:proofErr w:type="spellEnd"/>
            <w:r w:rsidRPr="00B832BA">
              <w:rPr>
                <w:rFonts w:asciiTheme="minorHAnsi" w:hAnsiTheme="minorHAnsi" w:cs="Arial"/>
                <w:bCs/>
                <w:color w:val="333333"/>
                <w:sz w:val="22"/>
                <w:szCs w:val="22"/>
              </w:rPr>
              <w:t>' /&gt;</w:t>
            </w:r>
          </w:p>
          <w:p w:rsidR="007B7D12" w:rsidRPr="00B832BA" w:rsidRDefault="007B7D12" w:rsidP="00DD427C">
            <w:pPr>
              <w:pStyle w:val="NormalWeb"/>
              <w:spacing w:before="0" w:beforeAutospacing="0" w:after="0" w:afterAutospacing="0" w:line="239" w:lineRule="atLeast"/>
              <w:rPr>
                <w:rFonts w:asciiTheme="minorHAnsi" w:hAnsiTheme="minorHAnsi" w:cs="Arial"/>
                <w:bCs/>
                <w:color w:val="333333"/>
                <w:sz w:val="22"/>
                <w:szCs w:val="22"/>
              </w:rPr>
            </w:pPr>
            <w:r w:rsidRPr="00B832BA">
              <w:rPr>
                <w:rFonts w:asciiTheme="minorHAnsi" w:hAnsiTheme="minorHAnsi" w:cs="Arial"/>
                <w:bCs/>
                <w:color w:val="333333"/>
                <w:sz w:val="22"/>
                <w:szCs w:val="22"/>
              </w:rPr>
              <w:t>…</w:t>
            </w:r>
          </w:p>
          <w:p w:rsidR="007B7D12" w:rsidRPr="00B832BA" w:rsidRDefault="007B7D12" w:rsidP="00DD427C">
            <w:pPr>
              <w:pStyle w:val="NormalWeb"/>
              <w:spacing w:before="0" w:beforeAutospacing="0" w:after="0" w:afterAutospacing="0" w:line="239" w:lineRule="atLeast"/>
              <w:rPr>
                <w:rFonts w:asciiTheme="minorHAnsi" w:hAnsiTheme="minorHAnsi" w:cs="Arial"/>
                <w:b/>
                <w:bCs/>
                <w:color w:val="333333"/>
                <w:sz w:val="22"/>
                <w:szCs w:val="22"/>
              </w:rPr>
            </w:pPr>
            <w:r w:rsidRPr="00B832BA">
              <w:rPr>
                <w:rFonts w:asciiTheme="minorHAnsi" w:hAnsiTheme="minorHAnsi" w:cs="Arial"/>
                <w:bCs/>
                <w:color w:val="333333"/>
                <w:sz w:val="22"/>
                <w:szCs w:val="22"/>
              </w:rPr>
              <w:t>&lt;/extensions&gt;</w:t>
            </w:r>
          </w:p>
        </w:tc>
      </w:tr>
    </w:tbl>
    <w:p w:rsidR="007B7D12" w:rsidRPr="00B832BA" w:rsidRDefault="007B7D12" w:rsidP="007B7D12">
      <w:pPr>
        <w:pStyle w:val="NormalWeb"/>
        <w:shd w:val="clear" w:color="auto" w:fill="FFFFFF"/>
        <w:spacing w:before="0" w:beforeAutospacing="0" w:after="0" w:afterAutospacing="0" w:line="239" w:lineRule="atLeast"/>
        <w:ind w:left="720"/>
        <w:rPr>
          <w:rFonts w:asciiTheme="minorHAnsi" w:hAnsiTheme="minorHAnsi" w:cs="Arial"/>
          <w:b/>
          <w:bCs/>
          <w:color w:val="333333"/>
          <w:sz w:val="22"/>
          <w:szCs w:val="22"/>
        </w:rPr>
      </w:pPr>
    </w:p>
    <w:p w:rsidR="007B7D12" w:rsidRPr="00B832BA" w:rsidRDefault="007B7D12" w:rsidP="00B12D19">
      <w:pPr>
        <w:pStyle w:val="NormalWeb"/>
        <w:numPr>
          <w:ilvl w:val="0"/>
          <w:numId w:val="41"/>
        </w:numPr>
        <w:shd w:val="clear" w:color="auto" w:fill="FFFFFF"/>
        <w:spacing w:before="0" w:beforeAutospacing="0" w:after="240" w:afterAutospacing="0" w:line="239" w:lineRule="atLeast"/>
        <w:rPr>
          <w:rFonts w:asciiTheme="minorHAnsi" w:hAnsiTheme="minorHAnsi"/>
          <w:color w:val="333333"/>
          <w:sz w:val="22"/>
          <w:szCs w:val="22"/>
        </w:rPr>
      </w:pPr>
      <w:r w:rsidRPr="00B832BA">
        <w:rPr>
          <w:rFonts w:asciiTheme="minorHAnsi" w:hAnsiTheme="minorHAnsi"/>
          <w:color w:val="333333"/>
          <w:sz w:val="22"/>
          <w:szCs w:val="22"/>
        </w:rPr>
        <w:t xml:space="preserve">Copy </w:t>
      </w:r>
      <w:proofErr w:type="spellStart"/>
      <w:r w:rsidRPr="00B832BA">
        <w:rPr>
          <w:rFonts w:asciiTheme="minorHAnsi" w:hAnsiTheme="minorHAnsi"/>
          <w:color w:val="333333"/>
          <w:sz w:val="22"/>
          <w:szCs w:val="22"/>
        </w:rPr>
        <w:t>productsearch</w:t>
      </w:r>
      <w:proofErr w:type="spellEnd"/>
      <w:r w:rsidRPr="00B832BA">
        <w:rPr>
          <w:rFonts w:asciiTheme="minorHAnsi" w:hAnsiTheme="minorHAnsi"/>
          <w:color w:val="333333"/>
          <w:sz w:val="22"/>
          <w:szCs w:val="22"/>
        </w:rPr>
        <w:t xml:space="preserve"> module directory into </w:t>
      </w:r>
      <w:r w:rsidRPr="00B832BA">
        <w:rPr>
          <w:rFonts w:asciiTheme="minorHAnsi" w:hAnsiTheme="minorHAnsi"/>
          <w:b/>
          <w:color w:val="333333"/>
          <w:sz w:val="22"/>
          <w:szCs w:val="22"/>
        </w:rPr>
        <w:t xml:space="preserve">hybris/bin/custom </w:t>
      </w:r>
      <w:r w:rsidRPr="00B832BA">
        <w:rPr>
          <w:rFonts w:asciiTheme="minorHAnsi" w:hAnsiTheme="minorHAnsi"/>
          <w:color w:val="333333"/>
          <w:sz w:val="22"/>
          <w:szCs w:val="22"/>
        </w:rPr>
        <w:t>folder.</w:t>
      </w:r>
    </w:p>
    <w:p w:rsidR="007B7D12" w:rsidRPr="00B832BA" w:rsidRDefault="007B7D12" w:rsidP="00B12D19">
      <w:pPr>
        <w:pStyle w:val="NormalWeb"/>
        <w:numPr>
          <w:ilvl w:val="0"/>
          <w:numId w:val="41"/>
        </w:numPr>
        <w:shd w:val="clear" w:color="auto" w:fill="FFFFFF"/>
        <w:spacing w:before="0" w:beforeAutospacing="0" w:after="0" w:afterAutospacing="0" w:line="239" w:lineRule="atLeast"/>
        <w:rPr>
          <w:rFonts w:asciiTheme="minorHAnsi" w:hAnsiTheme="minorHAnsi" w:cs="Arial"/>
          <w:bCs/>
          <w:color w:val="333333"/>
          <w:sz w:val="22"/>
          <w:szCs w:val="22"/>
        </w:rPr>
      </w:pPr>
      <w:r w:rsidRPr="00B832BA">
        <w:rPr>
          <w:rFonts w:asciiTheme="minorHAnsi" w:hAnsiTheme="minorHAnsi"/>
          <w:color w:val="333333"/>
        </w:rPr>
        <w:t xml:space="preserve">Replace </w:t>
      </w:r>
      <w:r w:rsidRPr="00B832BA">
        <w:rPr>
          <w:rFonts w:asciiTheme="minorHAnsi" w:hAnsiTheme="minorHAnsi" w:cs="Arial"/>
          <w:bCs/>
          <w:color w:val="333333"/>
          <w:sz w:val="22"/>
          <w:szCs w:val="22"/>
        </w:rPr>
        <w:t xml:space="preserve">yb2bacceleratorstorefront with </w:t>
      </w:r>
      <w:r w:rsidRPr="00B832BA">
        <w:rPr>
          <w:rFonts w:asciiTheme="minorHAnsi" w:hAnsiTheme="minorHAnsi" w:cs="Arial"/>
          <w:b/>
          <w:bCs/>
          <w:color w:val="333333"/>
          <w:sz w:val="22"/>
          <w:szCs w:val="22"/>
        </w:rPr>
        <w:t>b2bassetsstorefront</w:t>
      </w:r>
      <w:r w:rsidRPr="00B832BA">
        <w:rPr>
          <w:rFonts w:asciiTheme="minorHAnsi" w:hAnsiTheme="minorHAnsi" w:cs="Arial"/>
          <w:bCs/>
          <w:color w:val="333333"/>
          <w:sz w:val="22"/>
          <w:szCs w:val="22"/>
        </w:rPr>
        <w:t xml:space="preserve"> in </w:t>
      </w:r>
      <w:proofErr w:type="spellStart"/>
      <w:r w:rsidRPr="00B832BA">
        <w:rPr>
          <w:rFonts w:asciiTheme="minorHAnsi" w:hAnsiTheme="minorHAnsi" w:cs="Arial"/>
          <w:b/>
          <w:bCs/>
          <w:color w:val="333333"/>
          <w:sz w:val="22"/>
          <w:szCs w:val="22"/>
        </w:rPr>
        <w:t>project.properties.template</w:t>
      </w:r>
      <w:proofErr w:type="spellEnd"/>
      <w:r w:rsidRPr="00B832BA">
        <w:rPr>
          <w:rFonts w:asciiTheme="minorHAnsi" w:hAnsiTheme="minorHAnsi" w:cs="Arial"/>
          <w:bCs/>
          <w:color w:val="333333"/>
          <w:sz w:val="22"/>
          <w:szCs w:val="22"/>
        </w:rPr>
        <w:t xml:space="preserve"> file</w:t>
      </w:r>
      <w:r w:rsidRPr="00B832BA">
        <w:rPr>
          <w:rFonts w:asciiTheme="minorHAnsi" w:hAnsiTheme="minorHAnsi" w:cs="Arial"/>
          <w:bCs/>
          <w:color w:val="333333"/>
        </w:rPr>
        <w:t xml:space="preserve"> </w:t>
      </w:r>
      <w:r w:rsidRPr="00B832BA">
        <w:rPr>
          <w:rFonts w:asciiTheme="minorHAnsi" w:hAnsiTheme="minorHAnsi" w:cs="Arial"/>
          <w:bCs/>
          <w:color w:val="333333"/>
          <w:sz w:val="22"/>
          <w:szCs w:val="22"/>
        </w:rPr>
        <w:t>(hybris\bin\custom\</w:t>
      </w:r>
      <w:proofErr w:type="spellStart"/>
      <w:r w:rsidRPr="00B832BA">
        <w:rPr>
          <w:rFonts w:asciiTheme="minorHAnsi" w:hAnsiTheme="minorHAnsi" w:cs="Arial"/>
          <w:sz w:val="22"/>
          <w:szCs w:val="22"/>
        </w:rPr>
        <w:t>productsearch</w:t>
      </w:r>
      <w:proofErr w:type="spellEnd"/>
      <w:r w:rsidRPr="00B832BA">
        <w:rPr>
          <w:rFonts w:asciiTheme="minorHAnsi" w:hAnsiTheme="minorHAnsi" w:cs="Arial"/>
          <w:bCs/>
          <w:color w:val="333333"/>
          <w:sz w:val="22"/>
          <w:szCs w:val="22"/>
        </w:rPr>
        <w:t>\</w:t>
      </w:r>
      <w:proofErr w:type="spellStart"/>
      <w:r w:rsidRPr="00B832BA">
        <w:rPr>
          <w:rFonts w:asciiTheme="minorHAnsi" w:hAnsiTheme="minorHAnsi" w:cs="Arial"/>
          <w:bCs/>
          <w:color w:val="333333"/>
          <w:sz w:val="22"/>
          <w:szCs w:val="22"/>
        </w:rPr>
        <w:t>project.properties.template</w:t>
      </w:r>
      <w:proofErr w:type="spellEnd"/>
      <w:r w:rsidRPr="00B832BA">
        <w:rPr>
          <w:rFonts w:asciiTheme="minorHAnsi" w:hAnsiTheme="minorHAnsi" w:cs="Arial"/>
          <w:bCs/>
          <w:color w:val="333333"/>
          <w:sz w:val="22"/>
          <w:szCs w:val="22"/>
        </w:rPr>
        <w:t xml:space="preserve">). Run </w:t>
      </w:r>
      <w:proofErr w:type="spellStart"/>
      <w:r w:rsidRPr="00B832BA">
        <w:rPr>
          <w:rFonts w:asciiTheme="minorHAnsi" w:hAnsiTheme="minorHAnsi" w:cs="Arial"/>
          <w:bCs/>
          <w:color w:val="333333"/>
          <w:sz w:val="22"/>
          <w:szCs w:val="22"/>
        </w:rPr>
        <w:t>addon</w:t>
      </w:r>
      <w:proofErr w:type="spellEnd"/>
      <w:r w:rsidRPr="00B832BA">
        <w:rPr>
          <w:rFonts w:asciiTheme="minorHAnsi" w:hAnsiTheme="minorHAnsi" w:cs="Arial"/>
          <w:bCs/>
          <w:color w:val="333333"/>
          <w:sz w:val="22"/>
          <w:szCs w:val="22"/>
        </w:rPr>
        <w:t xml:space="preserve"> install command.</w:t>
      </w:r>
    </w:p>
    <w:p w:rsidR="007B7D12" w:rsidRPr="00B832BA" w:rsidRDefault="007B7D12" w:rsidP="007B7D12">
      <w:pPr>
        <w:pStyle w:val="ListParagraph"/>
        <w:autoSpaceDE w:val="0"/>
        <w:autoSpaceDN w:val="0"/>
        <w:adjustRightInd w:val="0"/>
        <w:spacing w:line="240" w:lineRule="auto"/>
        <w:contextualSpacing/>
        <w:rPr>
          <w:rFonts w:asciiTheme="minorHAnsi" w:eastAsia="Times New Roman" w:hAnsiTheme="minorHAnsi"/>
          <w:color w:val="333333"/>
        </w:rPr>
      </w:pPr>
    </w:p>
    <w:tbl>
      <w:tblPr>
        <w:tblStyle w:val="TableGrid"/>
        <w:tblW w:w="0" w:type="auto"/>
        <w:tblInd w:w="828" w:type="dxa"/>
        <w:tblLook w:val="04A0"/>
      </w:tblPr>
      <w:tblGrid>
        <w:gridCol w:w="9569"/>
      </w:tblGrid>
      <w:tr w:rsidR="007B7D12" w:rsidRPr="00B832BA" w:rsidTr="0061542A">
        <w:tc>
          <w:tcPr>
            <w:tcW w:w="9569" w:type="dxa"/>
          </w:tcPr>
          <w:p w:rsidR="007B7D12" w:rsidRPr="00B832BA" w:rsidRDefault="007B7D12" w:rsidP="00DD427C">
            <w:pPr>
              <w:pStyle w:val="ListParagraph"/>
              <w:autoSpaceDE w:val="0"/>
              <w:autoSpaceDN w:val="0"/>
              <w:adjustRightInd w:val="0"/>
              <w:spacing w:line="240" w:lineRule="auto"/>
              <w:ind w:left="0"/>
              <w:contextualSpacing/>
              <w:rPr>
                <w:rFonts w:asciiTheme="minorHAnsi" w:eastAsia="Times New Roman" w:hAnsiTheme="minorHAnsi" w:cs="Arial"/>
                <w:color w:val="333333"/>
              </w:rPr>
            </w:pPr>
            <w:r w:rsidRPr="00B832BA">
              <w:rPr>
                <w:rFonts w:asciiTheme="minorHAnsi" w:eastAsia="Times New Roman" w:hAnsiTheme="minorHAnsi" w:cs="Arial"/>
                <w:color w:val="333333"/>
              </w:rPr>
              <w:t>b2bassetsstorefront.additionalWebSpringConfigs.productsearch=classpath:/productsearch/web/spring/productsearch-web-spring.xml</w:t>
            </w:r>
          </w:p>
        </w:tc>
      </w:tr>
    </w:tbl>
    <w:p w:rsidR="007B7D12" w:rsidRPr="00B832BA" w:rsidRDefault="007B7D12" w:rsidP="007B7D12">
      <w:pPr>
        <w:pStyle w:val="NormalWeb"/>
        <w:shd w:val="clear" w:color="auto" w:fill="FFFFFF"/>
        <w:spacing w:before="0" w:beforeAutospacing="0" w:after="0" w:afterAutospacing="0" w:line="239" w:lineRule="atLeast"/>
        <w:ind w:left="360"/>
        <w:rPr>
          <w:rFonts w:asciiTheme="minorHAnsi" w:hAnsiTheme="minorHAnsi" w:cs="Arial"/>
          <w:b/>
          <w:bCs/>
          <w:color w:val="333333"/>
          <w:sz w:val="22"/>
          <w:szCs w:val="22"/>
        </w:rPr>
      </w:pPr>
    </w:p>
    <w:p w:rsidR="007B7D12" w:rsidRPr="00B832BA" w:rsidRDefault="007B7D12" w:rsidP="00B12D19">
      <w:pPr>
        <w:pStyle w:val="NormalWeb"/>
        <w:numPr>
          <w:ilvl w:val="0"/>
          <w:numId w:val="41"/>
        </w:numPr>
        <w:shd w:val="clear" w:color="auto" w:fill="FFFFFF"/>
        <w:spacing w:before="0" w:beforeAutospacing="0" w:after="0" w:afterAutospacing="0" w:line="239" w:lineRule="atLeast"/>
        <w:rPr>
          <w:rFonts w:asciiTheme="minorHAnsi" w:hAnsiTheme="minorHAnsi" w:cs="Arial"/>
          <w:b/>
          <w:bCs/>
          <w:color w:val="333333"/>
          <w:sz w:val="22"/>
          <w:szCs w:val="22"/>
        </w:rPr>
      </w:pPr>
      <w:r w:rsidRPr="00B832BA">
        <w:rPr>
          <w:rFonts w:asciiTheme="minorHAnsi" w:eastAsia="Arial" w:hAnsiTheme="minorHAnsi" w:cs="Arial"/>
          <w:color w:val="333333"/>
          <w:sz w:val="22"/>
          <w:szCs w:val="22"/>
          <w:shd w:val="clear" w:color="auto" w:fill="FFFFFF"/>
          <w:lang w:val="en-GB"/>
        </w:rPr>
        <w:t xml:space="preserve">Run </w:t>
      </w:r>
      <w:proofErr w:type="spellStart"/>
      <w:r w:rsidRPr="00B832BA">
        <w:rPr>
          <w:rFonts w:asciiTheme="minorHAnsi" w:eastAsia="Arial" w:hAnsiTheme="minorHAnsi" w:cs="Arial"/>
          <w:color w:val="333333"/>
          <w:sz w:val="22"/>
          <w:szCs w:val="22"/>
          <w:shd w:val="clear" w:color="auto" w:fill="FFFFFF"/>
          <w:lang w:val="en-GB"/>
        </w:rPr>
        <w:t>addon</w:t>
      </w:r>
      <w:proofErr w:type="spellEnd"/>
      <w:r w:rsidRPr="00B832BA">
        <w:rPr>
          <w:rFonts w:asciiTheme="minorHAnsi" w:eastAsia="Arial" w:hAnsiTheme="minorHAnsi" w:cs="Arial"/>
          <w:color w:val="333333"/>
          <w:sz w:val="22"/>
          <w:szCs w:val="22"/>
          <w:shd w:val="clear" w:color="auto" w:fill="FFFFFF"/>
          <w:lang w:val="en-GB"/>
        </w:rPr>
        <w:t xml:space="preserve"> install command:</w:t>
      </w:r>
    </w:p>
    <w:p w:rsidR="007B7D12" w:rsidRPr="00B832BA" w:rsidRDefault="007B7D12" w:rsidP="007B7D12">
      <w:pPr>
        <w:pStyle w:val="NormalWeb"/>
        <w:shd w:val="clear" w:color="auto" w:fill="FFFFFF"/>
        <w:spacing w:before="0" w:beforeAutospacing="0" w:after="240" w:afterAutospacing="0" w:line="239" w:lineRule="atLeast"/>
        <w:ind w:left="720"/>
        <w:rPr>
          <w:rFonts w:asciiTheme="minorHAnsi" w:hAnsiTheme="minorHAnsi" w:cs="Arial"/>
          <w:b/>
          <w:bCs/>
          <w:color w:val="333333"/>
          <w:sz w:val="22"/>
          <w:szCs w:val="22"/>
        </w:rPr>
      </w:pPr>
      <w:r w:rsidRPr="00B832BA">
        <w:rPr>
          <w:rFonts w:asciiTheme="minorHAnsi" w:eastAsia="Arial" w:hAnsiTheme="minorHAnsi" w:cs="Arial"/>
          <w:color w:val="333333"/>
          <w:sz w:val="22"/>
          <w:szCs w:val="22"/>
          <w:shd w:val="clear" w:color="auto" w:fill="FFFFFF"/>
          <w:lang w:val="en-GB"/>
        </w:rPr>
        <w:t xml:space="preserve">Navigate to </w:t>
      </w:r>
      <w:r w:rsidRPr="00B832BA">
        <w:rPr>
          <w:rFonts w:asciiTheme="minorHAnsi" w:hAnsiTheme="minorHAnsi" w:cs="Arial"/>
          <w:sz w:val="22"/>
          <w:szCs w:val="22"/>
        </w:rPr>
        <w:t xml:space="preserve">the </w:t>
      </w:r>
      <w:r w:rsidRPr="00B832BA">
        <w:rPr>
          <w:rFonts w:asciiTheme="minorHAnsi" w:hAnsiTheme="minorHAnsi" w:cs="Arial"/>
          <w:b/>
          <w:bCs/>
          <w:sz w:val="22"/>
          <w:szCs w:val="22"/>
        </w:rPr>
        <w:t>{HYBRIS_HOME}</w:t>
      </w:r>
      <w:r w:rsidRPr="00B832BA">
        <w:rPr>
          <w:rFonts w:asciiTheme="minorHAnsi" w:hAnsiTheme="minorHAnsi" w:cs="Arial"/>
          <w:sz w:val="22"/>
          <w:szCs w:val="22"/>
        </w:rPr>
        <w:t>/bin/platform directory and run following command-</w:t>
      </w:r>
    </w:p>
    <w:tbl>
      <w:tblPr>
        <w:tblStyle w:val="TableGrid"/>
        <w:tblW w:w="0" w:type="auto"/>
        <w:tblInd w:w="828" w:type="dxa"/>
        <w:tblLook w:val="04A0"/>
      </w:tblPr>
      <w:tblGrid>
        <w:gridCol w:w="9569"/>
      </w:tblGrid>
      <w:tr w:rsidR="007B7D12" w:rsidRPr="00B832BA" w:rsidTr="0061542A">
        <w:tc>
          <w:tcPr>
            <w:tcW w:w="9569" w:type="dxa"/>
          </w:tcPr>
          <w:p w:rsidR="007B7D12" w:rsidRPr="00B832BA" w:rsidRDefault="007B7D12" w:rsidP="00DD427C">
            <w:pPr>
              <w:pStyle w:val="NormalWeb"/>
              <w:tabs>
                <w:tab w:val="left" w:pos="1640"/>
              </w:tabs>
              <w:spacing w:before="240" w:beforeAutospacing="0" w:after="24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ant </w:t>
            </w:r>
            <w:proofErr w:type="spellStart"/>
            <w:r w:rsidRPr="00B832BA">
              <w:rPr>
                <w:rFonts w:asciiTheme="minorHAnsi" w:hAnsiTheme="minorHAnsi" w:cs="Arial"/>
                <w:bCs/>
                <w:color w:val="333333"/>
                <w:sz w:val="22"/>
                <w:szCs w:val="22"/>
              </w:rPr>
              <w:t>addoninstall</w:t>
            </w:r>
            <w:proofErr w:type="spellEnd"/>
            <w:r w:rsidRPr="00B832BA">
              <w:rPr>
                <w:rFonts w:asciiTheme="minorHAnsi" w:hAnsiTheme="minorHAnsi" w:cs="Arial"/>
                <w:bCs/>
                <w:color w:val="333333"/>
                <w:sz w:val="22"/>
                <w:szCs w:val="22"/>
              </w:rPr>
              <w:t xml:space="preserve"> -</w:t>
            </w:r>
            <w:proofErr w:type="spellStart"/>
            <w:r w:rsidRPr="00B832BA">
              <w:rPr>
                <w:rFonts w:asciiTheme="minorHAnsi" w:hAnsiTheme="minorHAnsi" w:cs="Arial"/>
                <w:bCs/>
                <w:color w:val="333333"/>
                <w:sz w:val="22"/>
                <w:szCs w:val="22"/>
              </w:rPr>
              <w:t>Daddonnames</w:t>
            </w:r>
            <w:proofErr w:type="spellEnd"/>
            <w:r w:rsidRPr="00B832BA">
              <w:rPr>
                <w:rFonts w:asciiTheme="minorHAnsi" w:hAnsiTheme="minorHAnsi" w:cs="Arial"/>
                <w:bCs/>
                <w:color w:val="333333"/>
                <w:sz w:val="22"/>
                <w:szCs w:val="22"/>
              </w:rPr>
              <w:t>="</w:t>
            </w:r>
            <w:proofErr w:type="spellStart"/>
            <w:r w:rsidRPr="00B832BA">
              <w:rPr>
                <w:rFonts w:asciiTheme="minorHAnsi" w:hAnsiTheme="minorHAnsi" w:cs="Arial"/>
                <w:bCs/>
                <w:color w:val="333333"/>
                <w:sz w:val="22"/>
                <w:szCs w:val="22"/>
              </w:rPr>
              <w:t>productsearch</w:t>
            </w:r>
            <w:proofErr w:type="spellEnd"/>
            <w:r w:rsidRPr="00B832BA">
              <w:rPr>
                <w:rFonts w:asciiTheme="minorHAnsi" w:hAnsiTheme="minorHAnsi" w:cs="Arial"/>
                <w:bCs/>
                <w:color w:val="333333"/>
                <w:sz w:val="22"/>
                <w:szCs w:val="22"/>
              </w:rPr>
              <w:t>" -DaddonStorefront.b2bassetsstorefront="b2bassetsstorefront"</w:t>
            </w:r>
          </w:p>
        </w:tc>
      </w:tr>
    </w:tbl>
    <w:p w:rsidR="007B7D12" w:rsidRPr="00B832BA" w:rsidRDefault="007B7D12" w:rsidP="007B7D12">
      <w:pPr>
        <w:pStyle w:val="NormalWeb"/>
        <w:shd w:val="clear" w:color="auto" w:fill="FFFFFF"/>
        <w:spacing w:before="0" w:beforeAutospacing="0" w:after="0" w:afterAutospacing="0" w:line="239" w:lineRule="atLeast"/>
        <w:ind w:left="720"/>
        <w:rPr>
          <w:rFonts w:asciiTheme="minorHAnsi" w:hAnsiTheme="minorHAnsi" w:cs="Arial"/>
          <w:b/>
          <w:bCs/>
          <w:color w:val="333333"/>
          <w:sz w:val="22"/>
          <w:szCs w:val="22"/>
        </w:rPr>
      </w:pPr>
    </w:p>
    <w:p w:rsidR="007B7D12" w:rsidRPr="00B832BA" w:rsidRDefault="007B7D12" w:rsidP="00B12D19">
      <w:pPr>
        <w:pStyle w:val="IS-Bodytext"/>
        <w:numPr>
          <w:ilvl w:val="0"/>
          <w:numId w:val="41"/>
        </w:numPr>
        <w:spacing w:before="0" w:after="0"/>
        <w:rPr>
          <w:rFonts w:asciiTheme="minorHAnsi" w:hAnsiTheme="minorHAnsi"/>
          <w:sz w:val="22"/>
          <w:szCs w:val="22"/>
          <w:lang w:val="en-US"/>
        </w:rPr>
      </w:pPr>
      <w:r w:rsidRPr="00B832BA">
        <w:rPr>
          <w:rFonts w:asciiTheme="minorHAnsi" w:hAnsiTheme="minorHAnsi"/>
          <w:sz w:val="22"/>
          <w:szCs w:val="22"/>
          <w:lang w:val="en-US"/>
        </w:rPr>
        <w:t xml:space="preserve">Navigate to the </w:t>
      </w:r>
      <w:r w:rsidRPr="00B832BA">
        <w:rPr>
          <w:rFonts w:asciiTheme="minorHAnsi" w:eastAsia="Times New Roman" w:hAnsiTheme="minorHAnsi"/>
          <w:b/>
          <w:bCs/>
          <w:sz w:val="22"/>
          <w:szCs w:val="22"/>
        </w:rPr>
        <w:t>{HYBRIS_HOME}</w:t>
      </w:r>
      <w:r w:rsidRPr="00B832BA">
        <w:rPr>
          <w:rFonts w:asciiTheme="minorHAnsi" w:eastAsia="Times New Roman" w:hAnsiTheme="minorHAnsi"/>
          <w:sz w:val="22"/>
          <w:szCs w:val="22"/>
        </w:rPr>
        <w:t>/bin/platform directory and build the server :</w:t>
      </w:r>
    </w:p>
    <w:p w:rsidR="007B7D12" w:rsidRPr="00B832BA" w:rsidRDefault="007B7D12" w:rsidP="007B7D12">
      <w:pPr>
        <w:pStyle w:val="IS-Bodytext"/>
        <w:spacing w:before="0" w:after="0"/>
        <w:ind w:left="720"/>
        <w:rPr>
          <w:rFonts w:asciiTheme="minorHAnsi" w:hAnsiTheme="minorHAnsi"/>
          <w:b/>
          <w:sz w:val="22"/>
          <w:szCs w:val="22"/>
          <w:lang w:val="en-US"/>
        </w:rPr>
      </w:pPr>
      <w:proofErr w:type="gramStart"/>
      <w:r w:rsidRPr="00B832BA">
        <w:rPr>
          <w:rFonts w:asciiTheme="minorHAnsi" w:hAnsiTheme="minorHAnsi"/>
          <w:b/>
          <w:sz w:val="22"/>
          <w:szCs w:val="22"/>
          <w:lang w:val="en-US"/>
        </w:rPr>
        <w:t>ant</w:t>
      </w:r>
      <w:proofErr w:type="gramEnd"/>
      <w:r w:rsidRPr="00B832BA">
        <w:rPr>
          <w:rFonts w:asciiTheme="minorHAnsi" w:hAnsiTheme="minorHAnsi"/>
          <w:b/>
          <w:sz w:val="22"/>
          <w:szCs w:val="22"/>
          <w:lang w:val="en-US"/>
        </w:rPr>
        <w:t xml:space="preserve"> clean all</w:t>
      </w:r>
    </w:p>
    <w:p w:rsidR="00E441DE" w:rsidRPr="00B832BA" w:rsidRDefault="00E441DE" w:rsidP="007B7D12">
      <w:pPr>
        <w:pStyle w:val="IS-Bodytext"/>
        <w:spacing w:before="0" w:after="0"/>
        <w:ind w:left="720"/>
        <w:rPr>
          <w:rFonts w:asciiTheme="minorHAnsi" w:hAnsiTheme="minorHAnsi"/>
          <w:b/>
          <w:sz w:val="22"/>
          <w:szCs w:val="22"/>
          <w:lang w:val="en-US"/>
        </w:rPr>
      </w:pPr>
    </w:p>
    <w:p w:rsidR="00FD4990" w:rsidRPr="00B832BA" w:rsidRDefault="00FD4990" w:rsidP="007E14F0">
      <w:pPr>
        <w:pStyle w:val="IS-Heading3"/>
        <w:tabs>
          <w:tab w:val="left" w:pos="180"/>
          <w:tab w:val="left" w:pos="634"/>
          <w:tab w:val="num" w:pos="936"/>
        </w:tabs>
        <w:rPr>
          <w:rFonts w:asciiTheme="minorHAnsi" w:hAnsiTheme="minorHAnsi"/>
        </w:rPr>
      </w:pPr>
      <w:bookmarkStart w:id="139" w:name="_Toc442102799"/>
      <w:r w:rsidRPr="00B832BA">
        <w:rPr>
          <w:rFonts w:asciiTheme="minorHAnsi" w:hAnsiTheme="minorHAnsi"/>
        </w:rPr>
        <w:t xml:space="preserve">Configuration steps for the </w:t>
      </w:r>
      <w:proofErr w:type="spellStart"/>
      <w:r w:rsidR="00F920EF" w:rsidRPr="00B832BA">
        <w:rPr>
          <w:rFonts w:asciiTheme="minorHAnsi" w:hAnsiTheme="minorHAnsi"/>
        </w:rPr>
        <w:t>ProductSearch</w:t>
      </w:r>
      <w:proofErr w:type="spellEnd"/>
      <w:r w:rsidR="00F920EF" w:rsidRPr="00B832BA">
        <w:rPr>
          <w:rFonts w:asciiTheme="minorHAnsi" w:hAnsiTheme="minorHAnsi"/>
        </w:rPr>
        <w:t xml:space="preserve"> </w:t>
      </w:r>
      <w:proofErr w:type="spellStart"/>
      <w:r w:rsidRPr="00B832BA">
        <w:rPr>
          <w:rFonts w:asciiTheme="minorHAnsi" w:hAnsiTheme="minorHAnsi"/>
        </w:rPr>
        <w:t>addon</w:t>
      </w:r>
      <w:bookmarkEnd w:id="139"/>
      <w:proofErr w:type="spellEnd"/>
    </w:p>
    <w:p w:rsidR="00FD4990" w:rsidRPr="00B832BA" w:rsidRDefault="00FD4990" w:rsidP="00FD4990">
      <w:pPr>
        <w:spacing w:after="120" w:line="360" w:lineRule="auto"/>
        <w:ind w:firstLine="630"/>
        <w:rPr>
          <w:rFonts w:asciiTheme="minorHAnsi" w:hAnsiTheme="minorHAnsi"/>
          <w:b/>
          <w:bCs/>
          <w:iCs/>
          <w:color w:val="009BCC" w:themeColor="text2"/>
          <w:sz w:val="22"/>
          <w:szCs w:val="22"/>
          <w:u w:val="single"/>
          <w:lang w:val="en-US"/>
        </w:rPr>
      </w:pPr>
      <w:r w:rsidRPr="00B832BA">
        <w:rPr>
          <w:rFonts w:asciiTheme="minorHAnsi" w:hAnsiTheme="minorHAnsi"/>
          <w:b/>
          <w:bCs/>
          <w:iCs/>
          <w:color w:val="009BCC" w:themeColor="text2"/>
          <w:sz w:val="22"/>
          <w:szCs w:val="22"/>
          <w:u w:val="single"/>
          <w:lang w:val="en-US"/>
        </w:rPr>
        <w:t>Build Errors and Solution:</w:t>
      </w:r>
    </w:p>
    <w:p w:rsidR="00FD4990" w:rsidRPr="00B832BA" w:rsidRDefault="00FD4990" w:rsidP="00B12D19">
      <w:pPr>
        <w:pStyle w:val="IS-Bodytext"/>
        <w:numPr>
          <w:ilvl w:val="0"/>
          <w:numId w:val="42"/>
        </w:numPr>
        <w:rPr>
          <w:rFonts w:asciiTheme="minorHAnsi" w:hAnsiTheme="minorHAnsi"/>
          <w:sz w:val="22"/>
          <w:szCs w:val="22"/>
          <w:lang w:val="en-US"/>
        </w:rPr>
      </w:pPr>
      <w:r w:rsidRPr="00B832BA">
        <w:rPr>
          <w:rFonts w:asciiTheme="minorHAnsi" w:hAnsiTheme="minorHAnsi"/>
          <w:sz w:val="22"/>
          <w:szCs w:val="22"/>
          <w:lang w:val="en-US"/>
        </w:rPr>
        <w:t xml:space="preserve">We will get following </w:t>
      </w:r>
      <w:proofErr w:type="spellStart"/>
      <w:r w:rsidRPr="00B832BA">
        <w:rPr>
          <w:rFonts w:asciiTheme="minorHAnsi" w:hAnsiTheme="minorHAnsi"/>
          <w:sz w:val="22"/>
          <w:szCs w:val="22"/>
          <w:lang w:val="en-US"/>
        </w:rPr>
        <w:t>productsearch</w:t>
      </w:r>
      <w:proofErr w:type="spellEnd"/>
      <w:r w:rsidRPr="00B832BA">
        <w:rPr>
          <w:rFonts w:asciiTheme="minorHAnsi" w:hAnsiTheme="minorHAnsi"/>
          <w:sz w:val="22"/>
          <w:szCs w:val="22"/>
          <w:lang w:val="en-US"/>
        </w:rPr>
        <w:t xml:space="preserve"> error after first build</w:t>
      </w:r>
    </w:p>
    <w:tbl>
      <w:tblPr>
        <w:tblStyle w:val="TableGrid"/>
        <w:tblW w:w="0" w:type="auto"/>
        <w:tblInd w:w="828" w:type="dxa"/>
        <w:tblLook w:val="04A0"/>
      </w:tblPr>
      <w:tblGrid>
        <w:gridCol w:w="9569"/>
      </w:tblGrid>
      <w:tr w:rsidR="00FD4990" w:rsidRPr="00B832BA" w:rsidTr="00586A85">
        <w:tc>
          <w:tcPr>
            <w:tcW w:w="9569" w:type="dxa"/>
          </w:tcPr>
          <w:p w:rsidR="00FD4990" w:rsidRPr="00B832BA" w:rsidRDefault="00FD4990" w:rsidP="00586A85">
            <w:pPr>
              <w:spacing w:before="0"/>
              <w:rPr>
                <w:rFonts w:asciiTheme="minorHAnsi" w:eastAsia="Times New Roman" w:hAnsiTheme="minorHAnsi"/>
                <w:color w:val="FF0000"/>
                <w:sz w:val="22"/>
                <w:szCs w:val="22"/>
              </w:rPr>
            </w:pPr>
            <w:r w:rsidRPr="00B832BA">
              <w:rPr>
                <w:rFonts w:asciiTheme="minorHAnsi" w:eastAsia="Times New Roman" w:hAnsiTheme="minorHAnsi"/>
                <w:b/>
                <w:color w:val="FF0000"/>
                <w:sz w:val="22"/>
                <w:szCs w:val="22"/>
              </w:rPr>
              <w:t>Error :</w:t>
            </w:r>
            <w:r w:rsidRPr="00B832BA">
              <w:rPr>
                <w:rFonts w:asciiTheme="minorHAnsi" w:eastAsia="Times New Roman" w:hAnsiTheme="minorHAnsi"/>
                <w:color w:val="FF0000"/>
                <w:sz w:val="22"/>
                <w:szCs w:val="22"/>
              </w:rPr>
              <w:t xml:space="preserve"> </w:t>
            </w:r>
          </w:p>
          <w:p w:rsidR="00FD4990" w:rsidRPr="00B832BA" w:rsidRDefault="00FD4990" w:rsidP="00586A85">
            <w:pPr>
              <w:spacing w:before="0"/>
              <w:rPr>
                <w:rFonts w:asciiTheme="minorHAnsi" w:hAnsiTheme="minorHAnsi"/>
                <w:color w:val="FF0000"/>
                <w:sz w:val="22"/>
                <w:szCs w:val="22"/>
              </w:rPr>
            </w:pPr>
            <w:r w:rsidRPr="00B832BA">
              <w:rPr>
                <w:rFonts w:asciiTheme="minorHAnsi" w:hAnsiTheme="minorHAnsi"/>
                <w:sz w:val="22"/>
                <w:szCs w:val="22"/>
              </w:rPr>
              <w:t xml:space="preserve">  </w:t>
            </w:r>
            <w:r w:rsidRPr="00B832BA">
              <w:rPr>
                <w:rFonts w:asciiTheme="minorHAnsi" w:hAnsiTheme="minorHAnsi"/>
                <w:color w:val="FF0000"/>
                <w:sz w:val="22"/>
                <w:szCs w:val="22"/>
              </w:rPr>
              <w:t>[</w:t>
            </w:r>
            <w:proofErr w:type="spellStart"/>
            <w:r w:rsidRPr="00B832BA">
              <w:rPr>
                <w:rFonts w:asciiTheme="minorHAnsi" w:hAnsiTheme="minorHAnsi"/>
                <w:color w:val="FF0000"/>
                <w:sz w:val="22"/>
                <w:szCs w:val="22"/>
              </w:rPr>
              <w:t>yjavac</w:t>
            </w:r>
            <w:proofErr w:type="spellEnd"/>
            <w:r w:rsidRPr="00B832BA">
              <w:rPr>
                <w:rFonts w:asciiTheme="minorHAnsi" w:hAnsiTheme="minorHAnsi"/>
                <w:color w:val="FF0000"/>
                <w:sz w:val="22"/>
                <w:szCs w:val="22"/>
              </w:rPr>
              <w:t>] 1. ERROR in D:\B2BAssets\Migration5.7.0.0\hybris-commerce-suite-5.7.0.0\hybris\bin\custom\b2bassets\b2bassetsstorefront\web\addonsrc\productsearch\com\generic\productsearch\controllers\pages\AdvancedProductSearchPageController.java (at line 3)</w:t>
            </w:r>
          </w:p>
          <w:p w:rsidR="00FD4990" w:rsidRPr="00B832BA" w:rsidRDefault="00FD4990" w:rsidP="00586A85">
            <w:pPr>
              <w:spacing w:before="0"/>
              <w:rPr>
                <w:rFonts w:asciiTheme="minorHAnsi" w:hAnsiTheme="minorHAnsi"/>
                <w:color w:val="FF0000"/>
                <w:sz w:val="22"/>
                <w:szCs w:val="22"/>
              </w:rPr>
            </w:pPr>
            <w:r w:rsidRPr="00B832BA">
              <w:rPr>
                <w:rFonts w:asciiTheme="minorHAnsi" w:hAnsiTheme="minorHAnsi"/>
                <w:color w:val="FF0000"/>
                <w:sz w:val="22"/>
                <w:szCs w:val="22"/>
              </w:rPr>
              <w:t xml:space="preserve">   [</w:t>
            </w:r>
            <w:proofErr w:type="spellStart"/>
            <w:r w:rsidRPr="00B832BA">
              <w:rPr>
                <w:rFonts w:asciiTheme="minorHAnsi" w:hAnsiTheme="minorHAnsi"/>
                <w:color w:val="FF0000"/>
                <w:sz w:val="22"/>
                <w:szCs w:val="22"/>
              </w:rPr>
              <w:t>yjavac</w:t>
            </w:r>
            <w:proofErr w:type="spellEnd"/>
            <w:r w:rsidRPr="00B832BA">
              <w:rPr>
                <w:rFonts w:asciiTheme="minorHAnsi" w:hAnsiTheme="minorHAnsi"/>
                <w:color w:val="FF0000"/>
                <w:sz w:val="22"/>
                <w:szCs w:val="22"/>
              </w:rPr>
              <w:t xml:space="preserve">]     import </w:t>
            </w:r>
            <w:r w:rsidRPr="00B832BA">
              <w:rPr>
                <w:rFonts w:asciiTheme="minorHAnsi" w:hAnsiTheme="minorHAnsi"/>
                <w:color w:val="FF0000"/>
                <w:sz w:val="22"/>
                <w:szCs w:val="22"/>
              </w:rPr>
              <w:lastRenderedPageBreak/>
              <w:t>com.capgemini.b2bassets.storefront.controllers.pages.AbstractSearchPageController;</w:t>
            </w:r>
          </w:p>
          <w:p w:rsidR="00FD4990" w:rsidRPr="00B832BA" w:rsidRDefault="00FD4990" w:rsidP="00586A85">
            <w:pPr>
              <w:spacing w:before="0"/>
              <w:rPr>
                <w:rFonts w:asciiTheme="minorHAnsi" w:hAnsiTheme="minorHAnsi"/>
                <w:color w:val="FF0000"/>
                <w:sz w:val="22"/>
                <w:szCs w:val="22"/>
              </w:rPr>
            </w:pPr>
            <w:r w:rsidRPr="00B832BA">
              <w:rPr>
                <w:rFonts w:asciiTheme="minorHAnsi" w:hAnsiTheme="minorHAnsi"/>
                <w:color w:val="FF0000"/>
                <w:sz w:val="22"/>
                <w:szCs w:val="22"/>
              </w:rPr>
              <w:t xml:space="preserve">   [</w:t>
            </w:r>
            <w:proofErr w:type="spellStart"/>
            <w:r w:rsidRPr="00B832BA">
              <w:rPr>
                <w:rFonts w:asciiTheme="minorHAnsi" w:hAnsiTheme="minorHAnsi"/>
                <w:color w:val="FF0000"/>
                <w:sz w:val="22"/>
                <w:szCs w:val="22"/>
              </w:rPr>
              <w:t>yjavac</w:t>
            </w:r>
            <w:proofErr w:type="spellEnd"/>
            <w:r w:rsidRPr="00B832BA">
              <w:rPr>
                <w:rFonts w:asciiTheme="minorHAnsi" w:hAnsiTheme="minorHAnsi"/>
                <w:color w:val="FF0000"/>
                <w:sz w:val="22"/>
                <w:szCs w:val="22"/>
              </w:rPr>
              <w:t xml:space="preserve">]            </w:t>
            </w:r>
          </w:p>
          <w:p w:rsidR="00FD4990" w:rsidRPr="00B832BA" w:rsidRDefault="00FD4990" w:rsidP="00586A85">
            <w:pPr>
              <w:spacing w:before="0"/>
              <w:rPr>
                <w:rFonts w:asciiTheme="minorHAnsi" w:hAnsiTheme="minorHAnsi"/>
                <w:color w:val="FF0000"/>
                <w:sz w:val="22"/>
                <w:szCs w:val="22"/>
              </w:rPr>
            </w:pPr>
            <w:r w:rsidRPr="00B832BA">
              <w:rPr>
                <w:rFonts w:asciiTheme="minorHAnsi" w:hAnsiTheme="minorHAnsi"/>
                <w:color w:val="FF0000"/>
                <w:sz w:val="22"/>
                <w:szCs w:val="22"/>
              </w:rPr>
              <w:t xml:space="preserve">   [</w:t>
            </w:r>
            <w:proofErr w:type="spellStart"/>
            <w:r w:rsidRPr="00B832BA">
              <w:rPr>
                <w:rFonts w:asciiTheme="minorHAnsi" w:hAnsiTheme="minorHAnsi"/>
                <w:color w:val="FF0000"/>
                <w:sz w:val="22"/>
                <w:szCs w:val="22"/>
              </w:rPr>
              <w:t>yjavac</w:t>
            </w:r>
            <w:proofErr w:type="spellEnd"/>
            <w:r w:rsidRPr="00B832BA">
              <w:rPr>
                <w:rFonts w:asciiTheme="minorHAnsi" w:hAnsiTheme="minorHAnsi"/>
                <w:color w:val="FF0000"/>
                <w:sz w:val="22"/>
                <w:szCs w:val="22"/>
              </w:rPr>
              <w:t>] The import com.capgemini.b2bassets.storefront.controllers.pages.AbstractSearchPageController cannot be resolved</w:t>
            </w:r>
          </w:p>
          <w:p w:rsidR="00FD4990" w:rsidRPr="00B832BA" w:rsidRDefault="00FD4990" w:rsidP="00586A85">
            <w:pPr>
              <w:spacing w:before="0"/>
              <w:rPr>
                <w:rFonts w:asciiTheme="minorHAnsi" w:hAnsiTheme="minorHAnsi"/>
                <w:color w:val="FF0000"/>
                <w:sz w:val="22"/>
                <w:szCs w:val="22"/>
              </w:rPr>
            </w:pPr>
            <w:r w:rsidRPr="00B832BA">
              <w:rPr>
                <w:rFonts w:asciiTheme="minorHAnsi" w:hAnsiTheme="minorHAnsi"/>
                <w:color w:val="FF0000"/>
                <w:sz w:val="22"/>
                <w:szCs w:val="22"/>
              </w:rPr>
              <w:t>ERROR in D:\B2BAssets\Migration5.7.0.0\hybris-commerce-suite-5.7.0.0\hybris\bin\custom\b2bassets\b2bassetsstorefront\web\addonsrc\productsearch\com\generic\productsearch\controllers\pages\AdvancedProductSearchPageController.java (at line 95)</w:t>
            </w:r>
          </w:p>
          <w:p w:rsidR="00FD4990" w:rsidRPr="00B832BA" w:rsidRDefault="00FD4990" w:rsidP="00586A85">
            <w:pPr>
              <w:spacing w:before="0"/>
              <w:rPr>
                <w:rFonts w:asciiTheme="minorHAnsi" w:hAnsiTheme="minorHAnsi"/>
                <w:color w:val="FF0000"/>
                <w:sz w:val="22"/>
                <w:szCs w:val="22"/>
              </w:rPr>
            </w:pPr>
            <w:r w:rsidRPr="00B832BA">
              <w:rPr>
                <w:rFonts w:asciiTheme="minorHAnsi" w:hAnsiTheme="minorHAnsi"/>
                <w:color w:val="FF0000"/>
                <w:sz w:val="22"/>
                <w:szCs w:val="22"/>
              </w:rPr>
              <w:t xml:space="preserve">   [</w:t>
            </w:r>
            <w:proofErr w:type="spellStart"/>
            <w:r w:rsidRPr="00B832BA">
              <w:rPr>
                <w:rFonts w:asciiTheme="minorHAnsi" w:hAnsiTheme="minorHAnsi"/>
                <w:color w:val="FF0000"/>
                <w:sz w:val="22"/>
                <w:szCs w:val="22"/>
              </w:rPr>
              <w:t>yjavac</w:t>
            </w:r>
            <w:proofErr w:type="spellEnd"/>
            <w:r w:rsidRPr="00B832BA">
              <w:rPr>
                <w:rFonts w:asciiTheme="minorHAnsi" w:hAnsiTheme="minorHAnsi"/>
                <w:color w:val="FF0000"/>
                <w:sz w:val="22"/>
                <w:szCs w:val="22"/>
              </w:rPr>
              <w:t>]     if (StringUtils.equalsIgnoreCase(getSiteConfigService().getString(PAGINATION_TYPE, PAGINATION), INFINITE_SCROLL))</w:t>
            </w:r>
          </w:p>
          <w:p w:rsidR="00FD4990" w:rsidRPr="00B832BA" w:rsidRDefault="00FD4990" w:rsidP="00586A85">
            <w:pPr>
              <w:spacing w:before="0"/>
              <w:rPr>
                <w:rFonts w:asciiTheme="minorHAnsi" w:hAnsiTheme="minorHAnsi"/>
                <w:color w:val="FF0000"/>
                <w:sz w:val="22"/>
                <w:szCs w:val="22"/>
              </w:rPr>
            </w:pPr>
            <w:r w:rsidRPr="00B832BA">
              <w:rPr>
                <w:rFonts w:asciiTheme="minorHAnsi" w:hAnsiTheme="minorHAnsi"/>
                <w:color w:val="FF0000"/>
                <w:sz w:val="22"/>
                <w:szCs w:val="22"/>
              </w:rPr>
              <w:t xml:space="preserve">   [</w:t>
            </w:r>
            <w:proofErr w:type="spellStart"/>
            <w:r w:rsidRPr="00B832BA">
              <w:rPr>
                <w:rFonts w:asciiTheme="minorHAnsi" w:hAnsiTheme="minorHAnsi"/>
                <w:color w:val="FF0000"/>
                <w:sz w:val="22"/>
                <w:szCs w:val="22"/>
              </w:rPr>
              <w:t>yjavac</w:t>
            </w:r>
            <w:proofErr w:type="spellEnd"/>
            <w:r w:rsidRPr="00B832BA">
              <w:rPr>
                <w:rFonts w:asciiTheme="minorHAnsi" w:hAnsiTheme="minorHAnsi"/>
                <w:color w:val="FF0000"/>
                <w:sz w:val="22"/>
                <w:szCs w:val="22"/>
              </w:rPr>
              <w:t xml:space="preserve">]                                                                       </w:t>
            </w:r>
          </w:p>
          <w:p w:rsidR="00FD4990" w:rsidRPr="00B832BA" w:rsidRDefault="00FD4990" w:rsidP="00586A85">
            <w:pPr>
              <w:spacing w:before="0"/>
              <w:rPr>
                <w:rFonts w:asciiTheme="minorHAnsi" w:hAnsiTheme="minorHAnsi"/>
                <w:color w:val="FF0000"/>
                <w:sz w:val="22"/>
                <w:szCs w:val="22"/>
              </w:rPr>
            </w:pPr>
            <w:r w:rsidRPr="00B832BA">
              <w:rPr>
                <w:rFonts w:asciiTheme="minorHAnsi" w:hAnsiTheme="minorHAnsi"/>
                <w:color w:val="FF0000"/>
                <w:sz w:val="22"/>
                <w:szCs w:val="22"/>
              </w:rPr>
              <w:t xml:space="preserve">   [</w:t>
            </w:r>
            <w:proofErr w:type="spellStart"/>
            <w:r w:rsidRPr="00B832BA">
              <w:rPr>
                <w:rFonts w:asciiTheme="minorHAnsi" w:hAnsiTheme="minorHAnsi"/>
                <w:color w:val="FF0000"/>
                <w:sz w:val="22"/>
                <w:szCs w:val="22"/>
              </w:rPr>
              <w:t>yjavac</w:t>
            </w:r>
            <w:proofErr w:type="spellEnd"/>
            <w:r w:rsidRPr="00B832BA">
              <w:rPr>
                <w:rFonts w:asciiTheme="minorHAnsi" w:hAnsiTheme="minorHAnsi"/>
                <w:color w:val="FF0000"/>
                <w:sz w:val="22"/>
                <w:szCs w:val="22"/>
              </w:rPr>
              <w:t>] PAGINATION_TYPE cannot be resolved to a variable</w:t>
            </w:r>
          </w:p>
          <w:p w:rsidR="00FD4990" w:rsidRPr="00B832BA" w:rsidRDefault="00FD4990" w:rsidP="00586A85">
            <w:pPr>
              <w:spacing w:before="0"/>
              <w:rPr>
                <w:rFonts w:asciiTheme="minorHAnsi" w:hAnsiTheme="minorHAnsi"/>
                <w:color w:val="FF0000"/>
                <w:sz w:val="22"/>
                <w:szCs w:val="22"/>
              </w:rPr>
            </w:pPr>
            <w:r w:rsidRPr="00B832BA">
              <w:rPr>
                <w:rFonts w:asciiTheme="minorHAnsi" w:hAnsiTheme="minorHAnsi"/>
                <w:color w:val="FF0000"/>
                <w:sz w:val="22"/>
                <w:szCs w:val="22"/>
              </w:rPr>
              <w:t xml:space="preserve">   [</w:t>
            </w:r>
            <w:proofErr w:type="spellStart"/>
            <w:r w:rsidRPr="00B832BA">
              <w:rPr>
                <w:rFonts w:asciiTheme="minorHAnsi" w:hAnsiTheme="minorHAnsi"/>
                <w:color w:val="FF0000"/>
                <w:sz w:val="22"/>
                <w:szCs w:val="22"/>
              </w:rPr>
              <w:t>yjavac</w:t>
            </w:r>
            <w:proofErr w:type="spellEnd"/>
            <w:r w:rsidRPr="00B832BA">
              <w:rPr>
                <w:rFonts w:asciiTheme="minorHAnsi" w:hAnsiTheme="minorHAnsi"/>
                <w:color w:val="FF0000"/>
                <w:sz w:val="22"/>
                <w:szCs w:val="22"/>
              </w:rPr>
              <w:t>] ----------</w:t>
            </w:r>
          </w:p>
          <w:p w:rsidR="00FD4990" w:rsidRPr="00B832BA" w:rsidRDefault="00FD4990" w:rsidP="00586A85">
            <w:pPr>
              <w:spacing w:before="0"/>
              <w:rPr>
                <w:rFonts w:asciiTheme="minorHAnsi" w:hAnsiTheme="minorHAnsi"/>
                <w:color w:val="FF0000"/>
                <w:sz w:val="22"/>
                <w:szCs w:val="22"/>
              </w:rPr>
            </w:pPr>
            <w:r w:rsidRPr="00B832BA">
              <w:rPr>
                <w:rFonts w:asciiTheme="minorHAnsi" w:hAnsiTheme="minorHAnsi"/>
                <w:color w:val="FF0000"/>
                <w:sz w:val="22"/>
                <w:szCs w:val="22"/>
              </w:rPr>
              <w:t xml:space="preserve">   [</w:t>
            </w:r>
            <w:proofErr w:type="spellStart"/>
            <w:r w:rsidRPr="00B832BA">
              <w:rPr>
                <w:rFonts w:asciiTheme="minorHAnsi" w:hAnsiTheme="minorHAnsi"/>
                <w:color w:val="FF0000"/>
                <w:sz w:val="22"/>
                <w:szCs w:val="22"/>
              </w:rPr>
              <w:t>yjavac</w:t>
            </w:r>
            <w:proofErr w:type="spellEnd"/>
            <w:r w:rsidRPr="00B832BA">
              <w:rPr>
                <w:rFonts w:asciiTheme="minorHAnsi" w:hAnsiTheme="minorHAnsi"/>
                <w:color w:val="FF0000"/>
                <w:sz w:val="22"/>
                <w:szCs w:val="22"/>
              </w:rPr>
              <w:t>] 2. ERROR in D:\B2BAssets\Migration5.7.0.0\hybris-commerce-suite-5.7.0.0\hybris\bin\custom\b2bassets\b2bassetsstorefront\web\addonsrc\productsearch\com\generic\productsearch\controllers\pages\AdvancedProductSearchPageController.java (at line 95)</w:t>
            </w:r>
          </w:p>
          <w:p w:rsidR="00FD4990" w:rsidRPr="00B832BA" w:rsidRDefault="00FD4990" w:rsidP="00586A85">
            <w:pPr>
              <w:spacing w:before="0"/>
              <w:rPr>
                <w:rFonts w:asciiTheme="minorHAnsi" w:hAnsiTheme="minorHAnsi"/>
                <w:color w:val="FF0000"/>
                <w:sz w:val="22"/>
                <w:szCs w:val="22"/>
              </w:rPr>
            </w:pPr>
            <w:r w:rsidRPr="00B832BA">
              <w:rPr>
                <w:rFonts w:asciiTheme="minorHAnsi" w:hAnsiTheme="minorHAnsi"/>
                <w:color w:val="FF0000"/>
                <w:sz w:val="22"/>
                <w:szCs w:val="22"/>
              </w:rPr>
              <w:t xml:space="preserve">   [</w:t>
            </w:r>
            <w:proofErr w:type="spellStart"/>
            <w:r w:rsidRPr="00B832BA">
              <w:rPr>
                <w:rFonts w:asciiTheme="minorHAnsi" w:hAnsiTheme="minorHAnsi"/>
                <w:color w:val="FF0000"/>
                <w:sz w:val="22"/>
                <w:szCs w:val="22"/>
              </w:rPr>
              <w:t>yjavac</w:t>
            </w:r>
            <w:proofErr w:type="spellEnd"/>
            <w:r w:rsidRPr="00B832BA">
              <w:rPr>
                <w:rFonts w:asciiTheme="minorHAnsi" w:hAnsiTheme="minorHAnsi"/>
                <w:color w:val="FF0000"/>
                <w:sz w:val="22"/>
                <w:szCs w:val="22"/>
              </w:rPr>
              <w:t>]     if (StringUtils.equalsIgnoreCase(getSiteConfigService().getString(PAGINATION_TYPE, PAGINATION), INFINITE_SCROLL))</w:t>
            </w:r>
          </w:p>
          <w:p w:rsidR="00FD4990" w:rsidRPr="00B832BA" w:rsidRDefault="00FD4990" w:rsidP="00586A85">
            <w:pPr>
              <w:spacing w:before="0"/>
              <w:rPr>
                <w:rFonts w:asciiTheme="minorHAnsi" w:hAnsiTheme="minorHAnsi"/>
                <w:color w:val="FF0000"/>
                <w:sz w:val="22"/>
                <w:szCs w:val="22"/>
              </w:rPr>
            </w:pPr>
            <w:r w:rsidRPr="00B832BA">
              <w:rPr>
                <w:rFonts w:asciiTheme="minorHAnsi" w:hAnsiTheme="minorHAnsi"/>
                <w:color w:val="FF0000"/>
                <w:sz w:val="22"/>
                <w:szCs w:val="22"/>
              </w:rPr>
              <w:t xml:space="preserve">   [</w:t>
            </w:r>
            <w:proofErr w:type="spellStart"/>
            <w:r w:rsidRPr="00B832BA">
              <w:rPr>
                <w:rFonts w:asciiTheme="minorHAnsi" w:hAnsiTheme="minorHAnsi"/>
                <w:color w:val="FF0000"/>
                <w:sz w:val="22"/>
                <w:szCs w:val="22"/>
              </w:rPr>
              <w:t>yjavac</w:t>
            </w:r>
            <w:proofErr w:type="spellEnd"/>
            <w:r w:rsidRPr="00B832BA">
              <w:rPr>
                <w:rFonts w:asciiTheme="minorHAnsi" w:hAnsiTheme="minorHAnsi"/>
                <w:color w:val="FF0000"/>
                <w:sz w:val="22"/>
                <w:szCs w:val="22"/>
              </w:rPr>
              <w:t xml:space="preserve">]                                                                                        </w:t>
            </w:r>
          </w:p>
          <w:p w:rsidR="00FD4990" w:rsidRPr="00B832BA" w:rsidRDefault="00FD4990" w:rsidP="00586A85">
            <w:pPr>
              <w:spacing w:before="0"/>
              <w:rPr>
                <w:rFonts w:asciiTheme="minorHAnsi" w:hAnsiTheme="minorHAnsi"/>
                <w:color w:val="FF0000"/>
                <w:sz w:val="22"/>
                <w:szCs w:val="22"/>
              </w:rPr>
            </w:pPr>
            <w:r w:rsidRPr="00B832BA">
              <w:rPr>
                <w:rFonts w:asciiTheme="minorHAnsi" w:hAnsiTheme="minorHAnsi"/>
                <w:color w:val="FF0000"/>
                <w:sz w:val="22"/>
                <w:szCs w:val="22"/>
              </w:rPr>
              <w:t xml:space="preserve">   [</w:t>
            </w:r>
            <w:proofErr w:type="spellStart"/>
            <w:r w:rsidRPr="00B832BA">
              <w:rPr>
                <w:rFonts w:asciiTheme="minorHAnsi" w:hAnsiTheme="minorHAnsi"/>
                <w:color w:val="FF0000"/>
                <w:sz w:val="22"/>
                <w:szCs w:val="22"/>
              </w:rPr>
              <w:t>yjavac</w:t>
            </w:r>
            <w:proofErr w:type="spellEnd"/>
            <w:r w:rsidRPr="00B832BA">
              <w:rPr>
                <w:rFonts w:asciiTheme="minorHAnsi" w:hAnsiTheme="minorHAnsi"/>
                <w:color w:val="FF0000"/>
                <w:sz w:val="22"/>
                <w:szCs w:val="22"/>
              </w:rPr>
              <w:t>] PAGINATION cannot be resolved to a variable</w:t>
            </w:r>
          </w:p>
          <w:p w:rsidR="00FD4990" w:rsidRPr="00B832BA" w:rsidRDefault="00FD4990" w:rsidP="00586A85">
            <w:pPr>
              <w:spacing w:before="0"/>
              <w:rPr>
                <w:rFonts w:asciiTheme="minorHAnsi" w:hAnsiTheme="minorHAnsi"/>
                <w:color w:val="FF0000"/>
                <w:sz w:val="22"/>
                <w:szCs w:val="22"/>
              </w:rPr>
            </w:pPr>
            <w:r w:rsidRPr="00B832BA">
              <w:rPr>
                <w:rFonts w:asciiTheme="minorHAnsi" w:hAnsiTheme="minorHAnsi"/>
                <w:color w:val="FF0000"/>
                <w:sz w:val="22"/>
                <w:szCs w:val="22"/>
              </w:rPr>
              <w:t xml:space="preserve">   [</w:t>
            </w:r>
            <w:proofErr w:type="spellStart"/>
            <w:r w:rsidRPr="00B832BA">
              <w:rPr>
                <w:rFonts w:asciiTheme="minorHAnsi" w:hAnsiTheme="minorHAnsi"/>
                <w:color w:val="FF0000"/>
                <w:sz w:val="22"/>
                <w:szCs w:val="22"/>
              </w:rPr>
              <w:t>yjavac</w:t>
            </w:r>
            <w:proofErr w:type="spellEnd"/>
            <w:r w:rsidRPr="00B832BA">
              <w:rPr>
                <w:rFonts w:asciiTheme="minorHAnsi" w:hAnsiTheme="minorHAnsi"/>
                <w:color w:val="FF0000"/>
                <w:sz w:val="22"/>
                <w:szCs w:val="22"/>
              </w:rPr>
              <w:t>] ----------</w:t>
            </w:r>
          </w:p>
          <w:p w:rsidR="00FD4990" w:rsidRPr="00B832BA" w:rsidRDefault="00FD4990" w:rsidP="00586A85">
            <w:pPr>
              <w:spacing w:before="0"/>
              <w:rPr>
                <w:rFonts w:asciiTheme="minorHAnsi" w:hAnsiTheme="minorHAnsi"/>
                <w:color w:val="FF0000"/>
                <w:sz w:val="22"/>
                <w:szCs w:val="22"/>
              </w:rPr>
            </w:pPr>
            <w:r w:rsidRPr="00B832BA">
              <w:rPr>
                <w:rFonts w:asciiTheme="minorHAnsi" w:hAnsiTheme="minorHAnsi"/>
                <w:color w:val="FF0000"/>
                <w:sz w:val="22"/>
                <w:szCs w:val="22"/>
              </w:rPr>
              <w:t xml:space="preserve">   [</w:t>
            </w:r>
            <w:proofErr w:type="spellStart"/>
            <w:r w:rsidRPr="00B832BA">
              <w:rPr>
                <w:rFonts w:asciiTheme="minorHAnsi" w:hAnsiTheme="minorHAnsi"/>
                <w:color w:val="FF0000"/>
                <w:sz w:val="22"/>
                <w:szCs w:val="22"/>
              </w:rPr>
              <w:t>yjavac</w:t>
            </w:r>
            <w:proofErr w:type="spellEnd"/>
            <w:r w:rsidRPr="00B832BA">
              <w:rPr>
                <w:rFonts w:asciiTheme="minorHAnsi" w:hAnsiTheme="minorHAnsi"/>
                <w:color w:val="FF0000"/>
                <w:sz w:val="22"/>
                <w:szCs w:val="22"/>
              </w:rPr>
              <w:t>] 3. ERROR in D:\B2BAssets\Migration5.7.0.0\hybris-commerce-suite-5.7.0.0\hybris\bin\custom\b2bassets\b2bassetsstorefront\web\addonsrc\productsearch\com\generic\productsearch\controllers\pages\AdvancedProductSearchPageController.java (at line 97)</w:t>
            </w:r>
          </w:p>
          <w:p w:rsidR="00FD4990" w:rsidRPr="00B832BA" w:rsidRDefault="00FD4990" w:rsidP="00586A85">
            <w:pPr>
              <w:spacing w:before="0"/>
              <w:rPr>
                <w:rFonts w:asciiTheme="minorHAnsi" w:hAnsiTheme="minorHAnsi"/>
                <w:color w:val="FF0000"/>
                <w:sz w:val="22"/>
                <w:szCs w:val="22"/>
              </w:rPr>
            </w:pPr>
            <w:r w:rsidRPr="00B832BA">
              <w:rPr>
                <w:rFonts w:asciiTheme="minorHAnsi" w:hAnsiTheme="minorHAnsi"/>
                <w:color w:val="FF0000"/>
                <w:sz w:val="22"/>
                <w:szCs w:val="22"/>
              </w:rPr>
              <w:t xml:space="preserve">   [</w:t>
            </w:r>
            <w:proofErr w:type="spellStart"/>
            <w:r w:rsidRPr="00B832BA">
              <w:rPr>
                <w:rFonts w:asciiTheme="minorHAnsi" w:hAnsiTheme="minorHAnsi"/>
                <w:color w:val="FF0000"/>
                <w:sz w:val="22"/>
                <w:szCs w:val="22"/>
              </w:rPr>
              <w:t>yjavac</w:t>
            </w:r>
            <w:proofErr w:type="spellEnd"/>
            <w:r w:rsidRPr="00B832BA">
              <w:rPr>
                <w:rFonts w:asciiTheme="minorHAnsi" w:hAnsiTheme="minorHAnsi"/>
                <w:color w:val="FF0000"/>
                <w:sz w:val="22"/>
                <w:szCs w:val="22"/>
              </w:rPr>
              <w:t xml:space="preserve">]     </w:t>
            </w:r>
            <w:proofErr w:type="spellStart"/>
            <w:r w:rsidRPr="00B832BA">
              <w:rPr>
                <w:rFonts w:asciiTheme="minorHAnsi" w:hAnsiTheme="minorHAnsi"/>
                <w:color w:val="FF0000"/>
                <w:sz w:val="22"/>
                <w:szCs w:val="22"/>
              </w:rPr>
              <w:t>model.addAttribute</w:t>
            </w:r>
            <w:proofErr w:type="spellEnd"/>
            <w:r w:rsidRPr="00B832BA">
              <w:rPr>
                <w:rFonts w:asciiTheme="minorHAnsi" w:hAnsiTheme="minorHAnsi"/>
                <w:color w:val="FF0000"/>
                <w:sz w:val="22"/>
                <w:szCs w:val="22"/>
              </w:rPr>
              <w:t>(IS_SHOW_ALLOWED, false);</w:t>
            </w:r>
          </w:p>
          <w:p w:rsidR="00FD4990" w:rsidRPr="00B832BA" w:rsidRDefault="00FD4990" w:rsidP="00586A85">
            <w:pPr>
              <w:spacing w:before="0"/>
              <w:rPr>
                <w:rFonts w:asciiTheme="minorHAnsi" w:hAnsiTheme="minorHAnsi"/>
                <w:color w:val="FF0000"/>
                <w:sz w:val="22"/>
                <w:szCs w:val="22"/>
              </w:rPr>
            </w:pPr>
            <w:r w:rsidRPr="00B832BA">
              <w:rPr>
                <w:rFonts w:asciiTheme="minorHAnsi" w:hAnsiTheme="minorHAnsi"/>
                <w:color w:val="FF0000"/>
                <w:sz w:val="22"/>
                <w:szCs w:val="22"/>
              </w:rPr>
              <w:t xml:space="preserve">   [</w:t>
            </w:r>
            <w:proofErr w:type="spellStart"/>
            <w:r w:rsidRPr="00B832BA">
              <w:rPr>
                <w:rFonts w:asciiTheme="minorHAnsi" w:hAnsiTheme="minorHAnsi"/>
                <w:color w:val="FF0000"/>
                <w:sz w:val="22"/>
                <w:szCs w:val="22"/>
              </w:rPr>
              <w:t>yjavac</w:t>
            </w:r>
            <w:proofErr w:type="spellEnd"/>
            <w:r w:rsidRPr="00B832BA">
              <w:rPr>
                <w:rFonts w:asciiTheme="minorHAnsi" w:hAnsiTheme="minorHAnsi"/>
                <w:color w:val="FF0000"/>
                <w:sz w:val="22"/>
                <w:szCs w:val="22"/>
              </w:rPr>
              <w:t xml:space="preserve">]                        </w:t>
            </w:r>
          </w:p>
          <w:p w:rsidR="00FD4990" w:rsidRPr="00B832BA" w:rsidRDefault="00FD4990" w:rsidP="00586A85">
            <w:pPr>
              <w:spacing w:before="0"/>
              <w:rPr>
                <w:rFonts w:asciiTheme="minorHAnsi" w:hAnsiTheme="minorHAnsi"/>
                <w:sz w:val="22"/>
                <w:szCs w:val="22"/>
              </w:rPr>
            </w:pPr>
            <w:r w:rsidRPr="00B832BA">
              <w:rPr>
                <w:rFonts w:asciiTheme="minorHAnsi" w:hAnsiTheme="minorHAnsi"/>
                <w:color w:val="FF0000"/>
                <w:sz w:val="22"/>
                <w:szCs w:val="22"/>
              </w:rPr>
              <w:t xml:space="preserve">   [</w:t>
            </w:r>
            <w:proofErr w:type="spellStart"/>
            <w:r w:rsidRPr="00B832BA">
              <w:rPr>
                <w:rFonts w:asciiTheme="minorHAnsi" w:hAnsiTheme="minorHAnsi"/>
                <w:color w:val="FF0000"/>
                <w:sz w:val="22"/>
                <w:szCs w:val="22"/>
              </w:rPr>
              <w:t>yjavac</w:t>
            </w:r>
            <w:proofErr w:type="spellEnd"/>
            <w:r w:rsidRPr="00B832BA">
              <w:rPr>
                <w:rFonts w:asciiTheme="minorHAnsi" w:hAnsiTheme="minorHAnsi"/>
                <w:color w:val="FF0000"/>
                <w:sz w:val="22"/>
                <w:szCs w:val="22"/>
              </w:rPr>
              <w:t>] IS_SHOW_ALLOWED cannot be resolved to a variable</w:t>
            </w:r>
          </w:p>
        </w:tc>
      </w:tr>
    </w:tbl>
    <w:p w:rsidR="00FD4990" w:rsidRPr="00B832BA" w:rsidRDefault="00FD4990" w:rsidP="00586A85">
      <w:pPr>
        <w:pStyle w:val="IS-Bodytext"/>
        <w:spacing w:before="0"/>
        <w:ind w:left="720"/>
        <w:rPr>
          <w:rFonts w:asciiTheme="minorHAnsi" w:hAnsiTheme="minorHAnsi"/>
          <w:b/>
          <w:sz w:val="22"/>
          <w:szCs w:val="22"/>
          <w:lang w:val="en-US"/>
        </w:rPr>
      </w:pPr>
    </w:p>
    <w:p w:rsidR="00FD4990" w:rsidRPr="00B832BA" w:rsidRDefault="00FD4990" w:rsidP="00B12D19">
      <w:pPr>
        <w:pStyle w:val="IS-Bodytext"/>
        <w:numPr>
          <w:ilvl w:val="0"/>
          <w:numId w:val="37"/>
        </w:numPr>
        <w:tabs>
          <w:tab w:val="left" w:pos="990"/>
        </w:tabs>
        <w:ind w:left="720" w:hanging="90"/>
        <w:rPr>
          <w:rFonts w:asciiTheme="minorHAnsi" w:hAnsiTheme="minorHAnsi"/>
          <w:b/>
          <w:sz w:val="22"/>
          <w:szCs w:val="22"/>
          <w:lang w:val="en-US"/>
        </w:rPr>
      </w:pPr>
      <w:r w:rsidRPr="00B832BA">
        <w:rPr>
          <w:rFonts w:asciiTheme="minorHAnsi" w:hAnsiTheme="minorHAnsi"/>
          <w:sz w:val="22"/>
          <w:szCs w:val="22"/>
        </w:rPr>
        <w:t xml:space="preserve">To resolve above issues add following to </w:t>
      </w:r>
      <w:r w:rsidRPr="00B832BA">
        <w:rPr>
          <w:rFonts w:asciiTheme="minorHAnsi" w:eastAsiaTheme="minorHAnsi" w:hAnsiTheme="minorHAnsi" w:cs="Consolas"/>
          <w:b/>
          <w:sz w:val="22"/>
          <w:szCs w:val="22"/>
          <w:lang w:val="en-US"/>
        </w:rPr>
        <w:t>AdvancedProductSearchPageController.java</w:t>
      </w:r>
      <w:r w:rsidRPr="00B832BA">
        <w:rPr>
          <w:rFonts w:asciiTheme="minorHAnsi" w:hAnsiTheme="minorHAnsi"/>
          <w:sz w:val="22"/>
          <w:szCs w:val="22"/>
        </w:rPr>
        <w:t xml:space="preserve"> (</w:t>
      </w:r>
      <w:r w:rsidRPr="00B832BA">
        <w:rPr>
          <w:rFonts w:asciiTheme="minorHAnsi" w:eastAsiaTheme="minorHAnsi" w:hAnsiTheme="minorHAnsi" w:cs="Consolas"/>
          <w:sz w:val="22"/>
          <w:szCs w:val="22"/>
          <w:lang w:val="en-US"/>
        </w:rPr>
        <w:t>hybris\bin\custom\productsearch\acceleratoraddon\web\src\com\generic\productsearch\controllers\pages\AdvancedProductSearchPageController.java</w:t>
      </w:r>
      <w:r w:rsidRPr="00B832BA">
        <w:rPr>
          <w:rFonts w:asciiTheme="minorHAnsi" w:hAnsiTheme="minorHAnsi"/>
          <w:sz w:val="22"/>
          <w:szCs w:val="22"/>
        </w:rPr>
        <w:t>)</w:t>
      </w:r>
    </w:p>
    <w:tbl>
      <w:tblPr>
        <w:tblStyle w:val="TableGrid"/>
        <w:tblW w:w="0" w:type="auto"/>
        <w:tblInd w:w="828" w:type="dxa"/>
        <w:tblLook w:val="04A0"/>
      </w:tblPr>
      <w:tblGrid>
        <w:gridCol w:w="9569"/>
      </w:tblGrid>
      <w:tr w:rsidR="00FD4990" w:rsidRPr="00B832BA" w:rsidTr="00120503">
        <w:tc>
          <w:tcPr>
            <w:tcW w:w="9569" w:type="dxa"/>
          </w:tcPr>
          <w:p w:rsidR="00FD4990" w:rsidRPr="00B832BA" w:rsidRDefault="00FD4990" w:rsidP="00DD427C">
            <w:pPr>
              <w:pStyle w:val="IS-Bodytext"/>
              <w:rPr>
                <w:rFonts w:asciiTheme="minorHAnsi" w:hAnsiTheme="minorHAnsi"/>
                <w:b/>
                <w:sz w:val="22"/>
                <w:szCs w:val="22"/>
                <w:lang w:val="en-US"/>
              </w:rPr>
            </w:pPr>
            <w:r w:rsidRPr="00B832BA">
              <w:rPr>
                <w:rFonts w:asciiTheme="minorHAnsi" w:hAnsiTheme="minorHAnsi"/>
                <w:b/>
                <w:sz w:val="22"/>
                <w:szCs w:val="22"/>
                <w:lang w:val="en-US"/>
              </w:rPr>
              <w:t>Solution:</w:t>
            </w:r>
          </w:p>
          <w:p w:rsidR="00FD4990" w:rsidRPr="00B832BA" w:rsidRDefault="00FD4990" w:rsidP="00DD427C">
            <w:pPr>
              <w:kinsoku/>
              <w:autoSpaceDE w:val="0"/>
              <w:autoSpaceDN w:val="0"/>
              <w:adjustRightInd w:val="0"/>
              <w:spacing w:before="0" w:line="240" w:lineRule="auto"/>
              <w:rPr>
                <w:rFonts w:asciiTheme="minorHAnsi" w:eastAsiaTheme="minorHAnsi" w:hAnsiTheme="minorHAnsi" w:cs="Consolas"/>
                <w:color w:val="000000"/>
                <w:sz w:val="22"/>
                <w:szCs w:val="22"/>
                <w:lang w:val="en-US"/>
              </w:rPr>
            </w:pPr>
            <w:r w:rsidRPr="00B832BA">
              <w:rPr>
                <w:rFonts w:asciiTheme="minorHAnsi" w:eastAsiaTheme="minorHAnsi" w:hAnsiTheme="minorHAnsi" w:cs="Consolas"/>
                <w:b/>
                <w:bCs/>
                <w:color w:val="7F0055"/>
                <w:sz w:val="22"/>
                <w:szCs w:val="22"/>
                <w:lang w:val="en-US"/>
              </w:rPr>
              <w:t>import</w:t>
            </w:r>
            <w:r w:rsidRPr="00B832BA">
              <w:rPr>
                <w:rFonts w:asciiTheme="minorHAnsi" w:eastAsiaTheme="minorHAnsi" w:hAnsiTheme="minorHAnsi" w:cs="Consolas"/>
                <w:color w:val="000000"/>
                <w:sz w:val="22"/>
                <w:szCs w:val="22"/>
                <w:lang w:val="en-US"/>
              </w:rPr>
              <w:t xml:space="preserve"> de.hybris.platform.acceleratorstorefrontcommons.controllers.pages.AbstractSearchPageController;</w:t>
            </w:r>
          </w:p>
          <w:p w:rsidR="00FD4990" w:rsidRPr="00B832BA" w:rsidRDefault="00FD4990" w:rsidP="00DD427C">
            <w:pPr>
              <w:kinsoku/>
              <w:autoSpaceDE w:val="0"/>
              <w:autoSpaceDN w:val="0"/>
              <w:adjustRightInd w:val="0"/>
              <w:spacing w:before="0" w:line="240" w:lineRule="auto"/>
              <w:rPr>
                <w:rFonts w:asciiTheme="minorHAnsi" w:eastAsiaTheme="minorHAnsi" w:hAnsiTheme="minorHAnsi" w:cs="Consolas"/>
                <w:sz w:val="22"/>
                <w:szCs w:val="22"/>
                <w:lang w:val="en-US"/>
              </w:rPr>
            </w:pPr>
          </w:p>
          <w:p w:rsidR="00FD4990" w:rsidRPr="00B832BA" w:rsidRDefault="00FD4990" w:rsidP="00DD427C">
            <w:pPr>
              <w:kinsoku/>
              <w:autoSpaceDE w:val="0"/>
              <w:autoSpaceDN w:val="0"/>
              <w:adjustRightInd w:val="0"/>
              <w:spacing w:before="0" w:line="240" w:lineRule="auto"/>
              <w:rPr>
                <w:rFonts w:asciiTheme="minorHAnsi" w:eastAsiaTheme="minorHAnsi" w:hAnsiTheme="minorHAnsi" w:cs="Consolas"/>
                <w:color w:val="000000"/>
                <w:sz w:val="22"/>
                <w:szCs w:val="22"/>
                <w:lang w:val="en-US"/>
              </w:rPr>
            </w:pPr>
            <w:r w:rsidRPr="00B832BA">
              <w:rPr>
                <w:rFonts w:asciiTheme="minorHAnsi" w:eastAsiaTheme="minorHAnsi" w:hAnsiTheme="minorHAnsi" w:cs="Consolas"/>
                <w:b/>
                <w:bCs/>
                <w:color w:val="7F0055"/>
                <w:sz w:val="22"/>
                <w:szCs w:val="22"/>
                <w:lang w:val="en-US"/>
              </w:rPr>
              <w:t>import</w:t>
            </w:r>
            <w:r w:rsidRPr="00B832BA">
              <w:rPr>
                <w:rFonts w:asciiTheme="minorHAnsi" w:eastAsiaTheme="minorHAnsi" w:hAnsiTheme="minorHAnsi" w:cs="Consolas"/>
                <w:color w:val="000000"/>
                <w:sz w:val="22"/>
                <w:szCs w:val="22"/>
                <w:lang w:val="en-US"/>
              </w:rPr>
              <w:t xml:space="preserve"> de.hybris.platform.acceleratorstorefrontcommons.controllers.pages.AbstractSearchPageController.ShowMode;</w:t>
            </w:r>
          </w:p>
          <w:p w:rsidR="00FD4990" w:rsidRPr="00B832BA" w:rsidRDefault="00FD4990" w:rsidP="00DD427C">
            <w:pPr>
              <w:kinsoku/>
              <w:autoSpaceDE w:val="0"/>
              <w:autoSpaceDN w:val="0"/>
              <w:adjustRightInd w:val="0"/>
              <w:spacing w:before="0" w:line="240" w:lineRule="auto"/>
              <w:rPr>
                <w:rFonts w:asciiTheme="minorHAnsi" w:eastAsiaTheme="minorHAnsi" w:hAnsiTheme="minorHAnsi" w:cs="Consolas"/>
                <w:sz w:val="22"/>
                <w:szCs w:val="22"/>
                <w:lang w:val="en-US"/>
              </w:rPr>
            </w:pPr>
          </w:p>
          <w:p w:rsidR="00FD4990" w:rsidRPr="00B832BA" w:rsidRDefault="00FD4990" w:rsidP="00DD427C">
            <w:pPr>
              <w:kinsoku/>
              <w:autoSpaceDE w:val="0"/>
              <w:autoSpaceDN w:val="0"/>
              <w:adjustRightInd w:val="0"/>
              <w:spacing w:before="0" w:line="240" w:lineRule="auto"/>
              <w:rPr>
                <w:rFonts w:asciiTheme="minorHAnsi" w:eastAsiaTheme="minorHAnsi" w:hAnsiTheme="minorHAnsi" w:cs="Consolas"/>
                <w:sz w:val="22"/>
                <w:szCs w:val="22"/>
                <w:lang w:val="en-US"/>
              </w:rPr>
            </w:pPr>
            <w:r w:rsidRPr="00B832BA">
              <w:rPr>
                <w:rFonts w:asciiTheme="minorHAnsi" w:eastAsiaTheme="minorHAnsi" w:hAnsiTheme="minorHAnsi" w:cs="Consolas"/>
                <w:b/>
                <w:bCs/>
                <w:color w:val="7F0055"/>
                <w:sz w:val="22"/>
                <w:szCs w:val="22"/>
                <w:lang w:val="en-US"/>
              </w:rPr>
              <w:t>protected</w:t>
            </w:r>
            <w:r w:rsidRPr="00B832BA">
              <w:rPr>
                <w:rFonts w:asciiTheme="minorHAnsi" w:eastAsiaTheme="minorHAnsi" w:hAnsiTheme="minorHAnsi" w:cs="Consolas"/>
                <w:color w:val="000000"/>
                <w:sz w:val="22"/>
                <w:szCs w:val="22"/>
                <w:lang w:val="en-US"/>
              </w:rPr>
              <w:t xml:space="preserve"> </w:t>
            </w:r>
            <w:r w:rsidRPr="00B832BA">
              <w:rPr>
                <w:rFonts w:asciiTheme="minorHAnsi" w:eastAsiaTheme="minorHAnsi" w:hAnsiTheme="minorHAnsi" w:cs="Consolas"/>
                <w:b/>
                <w:bCs/>
                <w:color w:val="7F0055"/>
                <w:sz w:val="22"/>
                <w:szCs w:val="22"/>
                <w:lang w:val="en-US"/>
              </w:rPr>
              <w:t>static</w:t>
            </w:r>
            <w:r w:rsidRPr="00B832BA">
              <w:rPr>
                <w:rFonts w:asciiTheme="minorHAnsi" w:eastAsiaTheme="minorHAnsi" w:hAnsiTheme="minorHAnsi" w:cs="Consolas"/>
                <w:color w:val="000000"/>
                <w:sz w:val="22"/>
                <w:szCs w:val="22"/>
                <w:lang w:val="en-US"/>
              </w:rPr>
              <w:t xml:space="preserve"> </w:t>
            </w:r>
            <w:r w:rsidRPr="00B832BA">
              <w:rPr>
                <w:rFonts w:asciiTheme="minorHAnsi" w:eastAsiaTheme="minorHAnsi" w:hAnsiTheme="minorHAnsi" w:cs="Consolas"/>
                <w:b/>
                <w:bCs/>
                <w:color w:val="7F0055"/>
                <w:sz w:val="22"/>
                <w:szCs w:val="22"/>
                <w:lang w:val="en-US"/>
              </w:rPr>
              <w:t>final</w:t>
            </w:r>
            <w:r w:rsidRPr="00B832BA">
              <w:rPr>
                <w:rFonts w:asciiTheme="minorHAnsi" w:eastAsiaTheme="minorHAnsi" w:hAnsiTheme="minorHAnsi" w:cs="Consolas"/>
                <w:color w:val="000000"/>
                <w:sz w:val="22"/>
                <w:szCs w:val="22"/>
                <w:lang w:val="en-US"/>
              </w:rPr>
              <w:t xml:space="preserve"> String </w:t>
            </w:r>
            <w:r w:rsidRPr="00B832BA">
              <w:rPr>
                <w:rFonts w:asciiTheme="minorHAnsi" w:eastAsiaTheme="minorHAnsi" w:hAnsiTheme="minorHAnsi" w:cs="Consolas"/>
                <w:b/>
                <w:bCs/>
                <w:i/>
                <w:iCs/>
                <w:color w:val="0000C0"/>
                <w:sz w:val="22"/>
                <w:szCs w:val="22"/>
                <w:lang w:val="en-US"/>
              </w:rPr>
              <w:t>PAGINATION_TYPE</w:t>
            </w:r>
            <w:r w:rsidRPr="00B832BA">
              <w:rPr>
                <w:rFonts w:asciiTheme="minorHAnsi" w:eastAsiaTheme="minorHAnsi" w:hAnsiTheme="minorHAnsi" w:cs="Consolas"/>
                <w:color w:val="000000"/>
                <w:sz w:val="22"/>
                <w:szCs w:val="22"/>
                <w:lang w:val="en-US"/>
              </w:rPr>
              <w:t xml:space="preserve"> = </w:t>
            </w:r>
            <w:r w:rsidRPr="00B832BA">
              <w:rPr>
                <w:rFonts w:asciiTheme="minorHAnsi" w:eastAsiaTheme="minorHAnsi" w:hAnsiTheme="minorHAnsi" w:cs="Consolas"/>
                <w:color w:val="2A00FF"/>
                <w:sz w:val="22"/>
                <w:szCs w:val="22"/>
                <w:lang w:val="en-US"/>
              </w:rPr>
              <w:t>"</w:t>
            </w:r>
            <w:proofErr w:type="spellStart"/>
            <w:r w:rsidRPr="00B832BA">
              <w:rPr>
                <w:rFonts w:asciiTheme="minorHAnsi" w:eastAsiaTheme="minorHAnsi" w:hAnsiTheme="minorHAnsi" w:cs="Consolas"/>
                <w:color w:val="2A00FF"/>
                <w:sz w:val="22"/>
                <w:szCs w:val="22"/>
                <w:lang w:val="en-US"/>
              </w:rPr>
              <w:t>pagination.type</w:t>
            </w:r>
            <w:proofErr w:type="spellEnd"/>
            <w:r w:rsidRPr="00B832BA">
              <w:rPr>
                <w:rFonts w:asciiTheme="minorHAnsi" w:eastAsiaTheme="minorHAnsi" w:hAnsiTheme="minorHAnsi" w:cs="Consolas"/>
                <w:color w:val="2A00FF"/>
                <w:sz w:val="22"/>
                <w:szCs w:val="22"/>
                <w:lang w:val="en-US"/>
              </w:rPr>
              <w:t>"</w:t>
            </w:r>
            <w:r w:rsidRPr="00B832BA">
              <w:rPr>
                <w:rFonts w:asciiTheme="minorHAnsi" w:eastAsiaTheme="minorHAnsi" w:hAnsiTheme="minorHAnsi" w:cs="Consolas"/>
                <w:color w:val="000000"/>
                <w:sz w:val="22"/>
                <w:szCs w:val="22"/>
                <w:lang w:val="en-US"/>
              </w:rPr>
              <w:t>;</w:t>
            </w:r>
          </w:p>
          <w:p w:rsidR="00FD4990" w:rsidRPr="00B832BA" w:rsidRDefault="00FD4990" w:rsidP="00DD427C">
            <w:pPr>
              <w:kinsoku/>
              <w:autoSpaceDE w:val="0"/>
              <w:autoSpaceDN w:val="0"/>
              <w:adjustRightInd w:val="0"/>
              <w:spacing w:before="0" w:line="240" w:lineRule="auto"/>
              <w:rPr>
                <w:rFonts w:asciiTheme="minorHAnsi" w:eastAsiaTheme="minorHAnsi" w:hAnsiTheme="minorHAnsi" w:cs="Consolas"/>
                <w:sz w:val="22"/>
                <w:szCs w:val="22"/>
                <w:lang w:val="en-US"/>
              </w:rPr>
            </w:pPr>
            <w:r w:rsidRPr="00B832BA">
              <w:rPr>
                <w:rFonts w:asciiTheme="minorHAnsi" w:eastAsiaTheme="minorHAnsi" w:hAnsiTheme="minorHAnsi" w:cs="Consolas"/>
                <w:b/>
                <w:bCs/>
                <w:color w:val="7F0055"/>
                <w:sz w:val="22"/>
                <w:szCs w:val="22"/>
                <w:lang w:val="en-US"/>
              </w:rPr>
              <w:t>protected</w:t>
            </w:r>
            <w:r w:rsidRPr="00B832BA">
              <w:rPr>
                <w:rFonts w:asciiTheme="minorHAnsi" w:eastAsiaTheme="minorHAnsi" w:hAnsiTheme="minorHAnsi" w:cs="Consolas"/>
                <w:color w:val="000000"/>
                <w:sz w:val="22"/>
                <w:szCs w:val="22"/>
                <w:lang w:val="en-US"/>
              </w:rPr>
              <w:t xml:space="preserve"> </w:t>
            </w:r>
            <w:r w:rsidRPr="00B832BA">
              <w:rPr>
                <w:rFonts w:asciiTheme="minorHAnsi" w:eastAsiaTheme="minorHAnsi" w:hAnsiTheme="minorHAnsi" w:cs="Consolas"/>
                <w:b/>
                <w:bCs/>
                <w:color w:val="7F0055"/>
                <w:sz w:val="22"/>
                <w:szCs w:val="22"/>
                <w:lang w:val="en-US"/>
              </w:rPr>
              <w:t>static</w:t>
            </w:r>
            <w:r w:rsidRPr="00B832BA">
              <w:rPr>
                <w:rFonts w:asciiTheme="minorHAnsi" w:eastAsiaTheme="minorHAnsi" w:hAnsiTheme="minorHAnsi" w:cs="Consolas"/>
                <w:color w:val="000000"/>
                <w:sz w:val="22"/>
                <w:szCs w:val="22"/>
                <w:lang w:val="en-US"/>
              </w:rPr>
              <w:t xml:space="preserve"> </w:t>
            </w:r>
            <w:r w:rsidRPr="00B832BA">
              <w:rPr>
                <w:rFonts w:asciiTheme="minorHAnsi" w:eastAsiaTheme="minorHAnsi" w:hAnsiTheme="minorHAnsi" w:cs="Consolas"/>
                <w:b/>
                <w:bCs/>
                <w:color w:val="7F0055"/>
                <w:sz w:val="22"/>
                <w:szCs w:val="22"/>
                <w:lang w:val="en-US"/>
              </w:rPr>
              <w:t>final</w:t>
            </w:r>
            <w:r w:rsidRPr="00B832BA">
              <w:rPr>
                <w:rFonts w:asciiTheme="minorHAnsi" w:eastAsiaTheme="minorHAnsi" w:hAnsiTheme="minorHAnsi" w:cs="Consolas"/>
                <w:color w:val="000000"/>
                <w:sz w:val="22"/>
                <w:szCs w:val="22"/>
                <w:lang w:val="en-US"/>
              </w:rPr>
              <w:t xml:space="preserve"> String </w:t>
            </w:r>
            <w:r w:rsidRPr="00B832BA">
              <w:rPr>
                <w:rFonts w:asciiTheme="minorHAnsi" w:eastAsiaTheme="minorHAnsi" w:hAnsiTheme="minorHAnsi" w:cs="Consolas"/>
                <w:b/>
                <w:bCs/>
                <w:i/>
                <w:iCs/>
                <w:color w:val="0000C0"/>
                <w:sz w:val="22"/>
                <w:szCs w:val="22"/>
                <w:lang w:val="en-US"/>
              </w:rPr>
              <w:t>PAGINATION</w:t>
            </w:r>
            <w:r w:rsidRPr="00B832BA">
              <w:rPr>
                <w:rFonts w:asciiTheme="minorHAnsi" w:eastAsiaTheme="minorHAnsi" w:hAnsiTheme="minorHAnsi" w:cs="Consolas"/>
                <w:color w:val="000000"/>
                <w:sz w:val="22"/>
                <w:szCs w:val="22"/>
                <w:lang w:val="en-US"/>
              </w:rPr>
              <w:t xml:space="preserve"> = </w:t>
            </w:r>
            <w:r w:rsidRPr="00B832BA">
              <w:rPr>
                <w:rFonts w:asciiTheme="minorHAnsi" w:eastAsiaTheme="minorHAnsi" w:hAnsiTheme="minorHAnsi" w:cs="Consolas"/>
                <w:color w:val="2A00FF"/>
                <w:sz w:val="22"/>
                <w:szCs w:val="22"/>
                <w:lang w:val="en-US"/>
              </w:rPr>
              <w:t>"pagination"</w:t>
            </w:r>
            <w:r w:rsidRPr="00B832BA">
              <w:rPr>
                <w:rFonts w:asciiTheme="minorHAnsi" w:eastAsiaTheme="minorHAnsi" w:hAnsiTheme="minorHAnsi" w:cs="Consolas"/>
                <w:color w:val="000000"/>
                <w:sz w:val="22"/>
                <w:szCs w:val="22"/>
                <w:lang w:val="en-US"/>
              </w:rPr>
              <w:t>;</w:t>
            </w:r>
          </w:p>
          <w:p w:rsidR="00FD4990" w:rsidRPr="00B832BA" w:rsidRDefault="00FD4990" w:rsidP="00DD427C">
            <w:pPr>
              <w:spacing w:before="0"/>
              <w:rPr>
                <w:rFonts w:asciiTheme="minorHAnsi" w:eastAsia="Times New Roman" w:hAnsiTheme="minorHAnsi"/>
                <w:color w:val="FF0000"/>
                <w:sz w:val="22"/>
                <w:szCs w:val="22"/>
              </w:rPr>
            </w:pPr>
            <w:r w:rsidRPr="00B832BA">
              <w:rPr>
                <w:rFonts w:asciiTheme="minorHAnsi" w:eastAsiaTheme="minorHAnsi" w:hAnsiTheme="minorHAnsi" w:cs="Consolas"/>
                <w:b/>
                <w:bCs/>
                <w:color w:val="7F0055"/>
                <w:sz w:val="22"/>
                <w:szCs w:val="22"/>
                <w:lang w:val="en-US"/>
              </w:rPr>
              <w:t>protected</w:t>
            </w:r>
            <w:r w:rsidRPr="00B832BA">
              <w:rPr>
                <w:rFonts w:asciiTheme="minorHAnsi" w:eastAsiaTheme="minorHAnsi" w:hAnsiTheme="minorHAnsi" w:cs="Consolas"/>
                <w:color w:val="000000"/>
                <w:sz w:val="22"/>
                <w:szCs w:val="22"/>
                <w:lang w:val="en-US"/>
              </w:rPr>
              <w:t xml:space="preserve"> </w:t>
            </w:r>
            <w:r w:rsidRPr="00B832BA">
              <w:rPr>
                <w:rFonts w:asciiTheme="minorHAnsi" w:eastAsiaTheme="minorHAnsi" w:hAnsiTheme="minorHAnsi" w:cs="Consolas"/>
                <w:b/>
                <w:bCs/>
                <w:color w:val="7F0055"/>
                <w:sz w:val="22"/>
                <w:szCs w:val="22"/>
                <w:lang w:val="en-US"/>
              </w:rPr>
              <w:t>static</w:t>
            </w:r>
            <w:r w:rsidRPr="00B832BA">
              <w:rPr>
                <w:rFonts w:asciiTheme="minorHAnsi" w:eastAsiaTheme="minorHAnsi" w:hAnsiTheme="minorHAnsi" w:cs="Consolas"/>
                <w:color w:val="000000"/>
                <w:sz w:val="22"/>
                <w:szCs w:val="22"/>
                <w:lang w:val="en-US"/>
              </w:rPr>
              <w:t xml:space="preserve"> </w:t>
            </w:r>
            <w:r w:rsidRPr="00B832BA">
              <w:rPr>
                <w:rFonts w:asciiTheme="minorHAnsi" w:eastAsiaTheme="minorHAnsi" w:hAnsiTheme="minorHAnsi" w:cs="Consolas"/>
                <w:b/>
                <w:bCs/>
                <w:color w:val="7F0055"/>
                <w:sz w:val="22"/>
                <w:szCs w:val="22"/>
                <w:lang w:val="en-US"/>
              </w:rPr>
              <w:t>final</w:t>
            </w:r>
            <w:r w:rsidRPr="00B832BA">
              <w:rPr>
                <w:rFonts w:asciiTheme="minorHAnsi" w:eastAsiaTheme="minorHAnsi" w:hAnsiTheme="minorHAnsi" w:cs="Consolas"/>
                <w:color w:val="000000"/>
                <w:sz w:val="22"/>
                <w:szCs w:val="22"/>
                <w:lang w:val="en-US"/>
              </w:rPr>
              <w:t xml:space="preserve"> String </w:t>
            </w:r>
            <w:r w:rsidRPr="00B832BA">
              <w:rPr>
                <w:rFonts w:asciiTheme="minorHAnsi" w:eastAsiaTheme="minorHAnsi" w:hAnsiTheme="minorHAnsi" w:cs="Consolas"/>
                <w:b/>
                <w:bCs/>
                <w:i/>
                <w:iCs/>
                <w:color w:val="0000C0"/>
                <w:sz w:val="22"/>
                <w:szCs w:val="22"/>
                <w:lang w:val="en-US"/>
              </w:rPr>
              <w:t>IS_SHOW_ALLOWED</w:t>
            </w:r>
            <w:r w:rsidRPr="00B832BA">
              <w:rPr>
                <w:rFonts w:asciiTheme="minorHAnsi" w:eastAsiaTheme="minorHAnsi" w:hAnsiTheme="minorHAnsi" w:cs="Consolas"/>
                <w:color w:val="000000"/>
                <w:sz w:val="22"/>
                <w:szCs w:val="22"/>
                <w:lang w:val="en-US"/>
              </w:rPr>
              <w:t xml:space="preserve"> = </w:t>
            </w:r>
            <w:r w:rsidRPr="00B832BA">
              <w:rPr>
                <w:rFonts w:asciiTheme="minorHAnsi" w:eastAsiaTheme="minorHAnsi" w:hAnsiTheme="minorHAnsi" w:cs="Consolas"/>
                <w:color w:val="2A00FF"/>
                <w:sz w:val="22"/>
                <w:szCs w:val="22"/>
                <w:lang w:val="en-US"/>
              </w:rPr>
              <w:t>"</w:t>
            </w:r>
            <w:proofErr w:type="spellStart"/>
            <w:r w:rsidRPr="00B832BA">
              <w:rPr>
                <w:rFonts w:asciiTheme="minorHAnsi" w:eastAsiaTheme="minorHAnsi" w:hAnsiTheme="minorHAnsi" w:cs="Consolas"/>
                <w:color w:val="2A00FF"/>
                <w:sz w:val="22"/>
                <w:szCs w:val="22"/>
                <w:lang w:val="en-US"/>
              </w:rPr>
              <w:t>isShowAllAllowed</w:t>
            </w:r>
            <w:proofErr w:type="spellEnd"/>
            <w:r w:rsidRPr="00B832BA">
              <w:rPr>
                <w:rFonts w:asciiTheme="minorHAnsi" w:eastAsiaTheme="minorHAnsi" w:hAnsiTheme="minorHAnsi" w:cs="Consolas"/>
                <w:color w:val="2A00FF"/>
                <w:sz w:val="22"/>
                <w:szCs w:val="22"/>
                <w:lang w:val="en-US"/>
              </w:rPr>
              <w:t>"</w:t>
            </w:r>
            <w:r w:rsidRPr="00B832BA">
              <w:rPr>
                <w:rFonts w:asciiTheme="minorHAnsi" w:eastAsiaTheme="minorHAnsi" w:hAnsiTheme="minorHAnsi" w:cs="Consolas"/>
                <w:color w:val="000000"/>
                <w:sz w:val="22"/>
                <w:szCs w:val="22"/>
                <w:lang w:val="en-US"/>
              </w:rPr>
              <w:t>;</w:t>
            </w:r>
          </w:p>
        </w:tc>
      </w:tr>
    </w:tbl>
    <w:p w:rsidR="00FD4990" w:rsidRPr="00B832BA" w:rsidRDefault="00FD4990" w:rsidP="00B12D19">
      <w:pPr>
        <w:pStyle w:val="IS-Bodytext"/>
        <w:numPr>
          <w:ilvl w:val="0"/>
          <w:numId w:val="37"/>
        </w:numPr>
        <w:tabs>
          <w:tab w:val="left" w:pos="990"/>
        </w:tabs>
        <w:spacing w:line="276" w:lineRule="auto"/>
        <w:ind w:left="720" w:hanging="90"/>
        <w:rPr>
          <w:rFonts w:asciiTheme="minorHAnsi" w:hAnsiTheme="minorHAnsi"/>
          <w:sz w:val="22"/>
          <w:szCs w:val="22"/>
          <w:lang w:val="en-US"/>
        </w:rPr>
      </w:pPr>
      <w:r w:rsidRPr="00B832BA">
        <w:rPr>
          <w:rFonts w:asciiTheme="minorHAnsi" w:hAnsiTheme="minorHAnsi"/>
          <w:sz w:val="22"/>
          <w:szCs w:val="22"/>
          <w:lang w:val="en-US"/>
        </w:rPr>
        <w:t>Add following in (hybris\bin\custom\b2bassets\b2bassetsinitialdata\resources\b2bassetsinitialdata\import\contentCatalogs\powertoolsContentCatalog\</w:t>
      </w:r>
      <w:r w:rsidRPr="00B832BA">
        <w:rPr>
          <w:rFonts w:asciiTheme="minorHAnsi" w:hAnsiTheme="minorHAnsi"/>
          <w:b/>
          <w:sz w:val="22"/>
          <w:szCs w:val="22"/>
          <w:lang w:val="en-US"/>
        </w:rPr>
        <w:t>cms-content.impex</w:t>
      </w:r>
      <w:r w:rsidRPr="00B832BA">
        <w:rPr>
          <w:rFonts w:asciiTheme="minorHAnsi" w:hAnsiTheme="minorHAnsi"/>
          <w:sz w:val="22"/>
          <w:szCs w:val="22"/>
          <w:lang w:val="en-US"/>
        </w:rPr>
        <w:t>)</w:t>
      </w:r>
    </w:p>
    <w:tbl>
      <w:tblPr>
        <w:tblStyle w:val="TableGrid"/>
        <w:tblW w:w="0" w:type="auto"/>
        <w:tblInd w:w="828" w:type="dxa"/>
        <w:tblLook w:val="04A0"/>
      </w:tblPr>
      <w:tblGrid>
        <w:gridCol w:w="9569"/>
      </w:tblGrid>
      <w:tr w:rsidR="00FD4990" w:rsidRPr="00B832BA" w:rsidTr="00D1637A">
        <w:tc>
          <w:tcPr>
            <w:tcW w:w="9569" w:type="dxa"/>
          </w:tcPr>
          <w:p w:rsidR="00FD4990" w:rsidRPr="00B832BA" w:rsidRDefault="00FD4990" w:rsidP="00DD427C">
            <w:pPr>
              <w:autoSpaceDE w:val="0"/>
              <w:autoSpaceDN w:val="0"/>
              <w:adjustRightInd w:val="0"/>
              <w:spacing w:line="240" w:lineRule="auto"/>
              <w:rPr>
                <w:rFonts w:asciiTheme="minorHAnsi" w:hAnsiTheme="minorHAnsi" w:cs="Consolas"/>
                <w:sz w:val="22"/>
                <w:szCs w:val="22"/>
              </w:rPr>
            </w:pPr>
            <w:r w:rsidRPr="00B832BA">
              <w:rPr>
                <w:rFonts w:asciiTheme="minorHAnsi" w:hAnsiTheme="minorHAnsi" w:cs="Consolas"/>
                <w:sz w:val="22"/>
                <w:szCs w:val="22"/>
              </w:rPr>
              <w:t>#Added for product search</w:t>
            </w:r>
          </w:p>
          <w:p w:rsidR="00FD4990" w:rsidRPr="00B832BA" w:rsidRDefault="00FD4990" w:rsidP="00DD427C">
            <w:pPr>
              <w:autoSpaceDE w:val="0"/>
              <w:autoSpaceDN w:val="0"/>
              <w:adjustRightInd w:val="0"/>
              <w:spacing w:line="240" w:lineRule="auto"/>
              <w:rPr>
                <w:rFonts w:asciiTheme="minorHAnsi" w:hAnsiTheme="minorHAnsi" w:cs="Consolas"/>
                <w:sz w:val="22"/>
                <w:szCs w:val="22"/>
              </w:rPr>
            </w:pPr>
          </w:p>
          <w:p w:rsidR="00FD4990" w:rsidRPr="00B832BA" w:rsidRDefault="00FD4990" w:rsidP="00DD427C">
            <w:pPr>
              <w:kinsoku/>
              <w:autoSpaceDE w:val="0"/>
              <w:autoSpaceDN w:val="0"/>
              <w:adjustRightInd w:val="0"/>
              <w:spacing w:before="0" w:line="240" w:lineRule="auto"/>
              <w:rPr>
                <w:rFonts w:asciiTheme="minorHAnsi" w:eastAsiaTheme="minorHAnsi" w:hAnsiTheme="minorHAnsi" w:cs="Consolas"/>
                <w:sz w:val="22"/>
                <w:szCs w:val="22"/>
                <w:lang w:val="en-US"/>
              </w:rPr>
            </w:pPr>
            <w:r w:rsidRPr="00B832BA">
              <w:rPr>
                <w:rFonts w:asciiTheme="minorHAnsi" w:eastAsiaTheme="minorHAnsi" w:hAnsiTheme="minorHAnsi" w:cs="Consolas"/>
                <w:sz w:val="22"/>
                <w:szCs w:val="22"/>
                <w:lang w:val="en-US"/>
              </w:rPr>
              <w:t>INSERT_UPDATE PageTemplate;$contentCV[unique=true];uid[unique=true];name;frontendTemplateName;restrictedPageTypes(code);active[default=true]</w:t>
            </w:r>
          </w:p>
          <w:p w:rsidR="00FD4990" w:rsidRPr="00B832BA" w:rsidRDefault="00FD4990" w:rsidP="00DD427C">
            <w:pPr>
              <w:kinsoku/>
              <w:autoSpaceDE w:val="0"/>
              <w:autoSpaceDN w:val="0"/>
              <w:adjustRightInd w:val="0"/>
              <w:spacing w:before="0" w:line="240" w:lineRule="auto"/>
              <w:rPr>
                <w:rFonts w:asciiTheme="minorHAnsi" w:eastAsiaTheme="minorHAnsi" w:hAnsiTheme="minorHAnsi" w:cs="Consolas"/>
                <w:sz w:val="22"/>
                <w:szCs w:val="22"/>
                <w:lang w:val="en-US"/>
              </w:rPr>
            </w:pPr>
          </w:p>
          <w:p w:rsidR="00FD4990" w:rsidRPr="00B832BA" w:rsidRDefault="00FD4990" w:rsidP="00DD427C">
            <w:pPr>
              <w:kinsoku/>
              <w:autoSpaceDE w:val="0"/>
              <w:autoSpaceDN w:val="0"/>
              <w:adjustRightInd w:val="0"/>
              <w:spacing w:before="0" w:line="240" w:lineRule="auto"/>
              <w:rPr>
                <w:rFonts w:asciiTheme="minorHAnsi" w:eastAsiaTheme="minorHAnsi" w:hAnsiTheme="minorHAnsi" w:cs="Consolas"/>
                <w:sz w:val="22"/>
                <w:szCs w:val="22"/>
                <w:lang w:val="en-US"/>
              </w:rPr>
            </w:pPr>
            <w:r w:rsidRPr="00B832BA">
              <w:rPr>
                <w:rFonts w:asciiTheme="minorHAnsi" w:eastAsiaTheme="minorHAnsi" w:hAnsiTheme="minorHAnsi" w:cs="Consolas"/>
                <w:sz w:val="22"/>
                <w:szCs w:val="22"/>
                <w:lang w:val="en-US"/>
              </w:rPr>
              <w:t>;;</w:t>
            </w:r>
            <w:proofErr w:type="spellStart"/>
            <w:r w:rsidRPr="00B832BA">
              <w:rPr>
                <w:rFonts w:asciiTheme="minorHAnsi" w:eastAsiaTheme="minorHAnsi" w:hAnsiTheme="minorHAnsi" w:cs="Consolas"/>
                <w:sz w:val="22"/>
                <w:szCs w:val="22"/>
                <w:lang w:val="en-US"/>
              </w:rPr>
              <w:t>ProductAdvancedSearchTemplate;Product</w:t>
            </w:r>
            <w:proofErr w:type="spellEnd"/>
            <w:r w:rsidRPr="00B832BA">
              <w:rPr>
                <w:rFonts w:asciiTheme="minorHAnsi" w:eastAsiaTheme="minorHAnsi" w:hAnsiTheme="minorHAnsi" w:cs="Consolas"/>
                <w:sz w:val="22"/>
                <w:szCs w:val="22"/>
                <w:lang w:val="en-US"/>
              </w:rPr>
              <w:t xml:space="preserve"> advanced search template;addon:/productsearch/pages/searchPageLayoutPage;ContentPage</w:t>
            </w:r>
          </w:p>
          <w:p w:rsidR="00FD4990" w:rsidRPr="00B832BA" w:rsidRDefault="00FD4990" w:rsidP="00DD427C">
            <w:pPr>
              <w:pStyle w:val="ListParagraph"/>
              <w:autoSpaceDE w:val="0"/>
              <w:autoSpaceDN w:val="0"/>
              <w:adjustRightInd w:val="0"/>
              <w:spacing w:after="0" w:line="240" w:lineRule="auto"/>
              <w:ind w:left="0"/>
              <w:contextualSpacing/>
              <w:rPr>
                <w:rFonts w:asciiTheme="minorHAnsi" w:hAnsiTheme="minorHAnsi" w:cs="Consolas"/>
              </w:rPr>
            </w:pPr>
          </w:p>
          <w:p w:rsidR="00FD4990" w:rsidRPr="00B832BA" w:rsidRDefault="00FD4990" w:rsidP="00DD427C">
            <w:pPr>
              <w:pStyle w:val="ListParagraph"/>
              <w:autoSpaceDE w:val="0"/>
              <w:autoSpaceDN w:val="0"/>
              <w:adjustRightInd w:val="0"/>
              <w:spacing w:after="0" w:line="240" w:lineRule="auto"/>
              <w:ind w:left="0"/>
              <w:contextualSpacing/>
              <w:rPr>
                <w:rFonts w:asciiTheme="minorHAnsi" w:hAnsiTheme="minorHAnsi" w:cs="Consolas"/>
              </w:rPr>
            </w:pPr>
          </w:p>
          <w:p w:rsidR="00FD4990" w:rsidRPr="00B832BA" w:rsidRDefault="00FD4990" w:rsidP="00DD427C">
            <w:pPr>
              <w:kinsoku/>
              <w:autoSpaceDE w:val="0"/>
              <w:autoSpaceDN w:val="0"/>
              <w:adjustRightInd w:val="0"/>
              <w:spacing w:before="0" w:line="240" w:lineRule="auto"/>
              <w:rPr>
                <w:rFonts w:asciiTheme="minorHAnsi" w:eastAsiaTheme="minorHAnsi" w:hAnsiTheme="minorHAnsi" w:cs="Consolas"/>
                <w:sz w:val="22"/>
                <w:szCs w:val="22"/>
                <w:lang w:val="en-US"/>
              </w:rPr>
            </w:pPr>
            <w:r w:rsidRPr="00B832BA">
              <w:rPr>
                <w:rFonts w:asciiTheme="minorHAnsi" w:eastAsiaTheme="minorHAnsi" w:hAnsiTheme="minorHAnsi" w:cs="Consolas"/>
                <w:sz w:val="22"/>
                <w:szCs w:val="22"/>
                <w:lang w:val="en-US"/>
              </w:rPr>
              <w:t>INSERT_UPDATE ContentSlotName;name[unique=true];template(uid,$contentCV)[unique=true][default='ProductAdvancedSearchTemplate'];validComponentTypes(code)</w:t>
            </w:r>
          </w:p>
          <w:p w:rsidR="00FD4990" w:rsidRPr="00B832BA" w:rsidRDefault="00FD4990" w:rsidP="00DD427C">
            <w:pPr>
              <w:kinsoku/>
              <w:autoSpaceDE w:val="0"/>
              <w:autoSpaceDN w:val="0"/>
              <w:adjustRightInd w:val="0"/>
              <w:spacing w:before="0" w:line="240" w:lineRule="auto"/>
              <w:rPr>
                <w:rFonts w:asciiTheme="minorHAnsi" w:eastAsiaTheme="minorHAnsi" w:hAnsiTheme="minorHAnsi" w:cs="Consolas"/>
                <w:sz w:val="22"/>
                <w:szCs w:val="22"/>
                <w:lang w:val="en-US"/>
              </w:rPr>
            </w:pPr>
          </w:p>
          <w:p w:rsidR="00FD4990" w:rsidRPr="00B832BA" w:rsidRDefault="00FD4990" w:rsidP="00DD427C">
            <w:pPr>
              <w:kinsoku/>
              <w:autoSpaceDE w:val="0"/>
              <w:autoSpaceDN w:val="0"/>
              <w:adjustRightInd w:val="0"/>
              <w:spacing w:before="0" w:line="240" w:lineRule="auto"/>
              <w:rPr>
                <w:rFonts w:asciiTheme="minorHAnsi" w:eastAsiaTheme="minorHAnsi" w:hAnsiTheme="minorHAnsi" w:cs="Consolas"/>
                <w:sz w:val="22"/>
                <w:szCs w:val="22"/>
                <w:lang w:val="en-US"/>
              </w:rPr>
            </w:pPr>
            <w:r w:rsidRPr="00B832BA">
              <w:rPr>
                <w:rFonts w:asciiTheme="minorHAnsi" w:eastAsiaTheme="minorHAnsi" w:hAnsiTheme="minorHAnsi" w:cs="Consolas"/>
                <w:sz w:val="22"/>
                <w:szCs w:val="22"/>
                <w:lang w:val="en-US"/>
              </w:rPr>
              <w:t>;</w:t>
            </w:r>
            <w:proofErr w:type="spellStart"/>
            <w:r w:rsidRPr="00B832BA">
              <w:rPr>
                <w:rFonts w:asciiTheme="minorHAnsi" w:eastAsiaTheme="minorHAnsi" w:hAnsiTheme="minorHAnsi" w:cs="Consolas"/>
                <w:sz w:val="22"/>
                <w:szCs w:val="22"/>
                <w:lang w:val="en-US"/>
              </w:rPr>
              <w:t>SiteLogo</w:t>
            </w:r>
            <w:proofErr w:type="spellEnd"/>
            <w:r w:rsidRPr="00B832BA">
              <w:rPr>
                <w:rFonts w:asciiTheme="minorHAnsi" w:eastAsiaTheme="minorHAnsi" w:hAnsiTheme="minorHAnsi" w:cs="Consolas"/>
                <w:sz w:val="22"/>
                <w:szCs w:val="22"/>
                <w:lang w:val="en-US"/>
              </w:rPr>
              <w:t>;;</w:t>
            </w:r>
            <w:proofErr w:type="spellStart"/>
            <w:r w:rsidRPr="00B832BA">
              <w:rPr>
                <w:rFonts w:asciiTheme="minorHAnsi" w:eastAsiaTheme="minorHAnsi" w:hAnsiTheme="minorHAnsi" w:cs="Consolas"/>
                <w:sz w:val="22"/>
                <w:szCs w:val="22"/>
                <w:lang w:val="en-US"/>
              </w:rPr>
              <w:t>CMSImageComponent,BannerComponent</w:t>
            </w:r>
            <w:proofErr w:type="spellEnd"/>
          </w:p>
          <w:p w:rsidR="00FD4990" w:rsidRPr="00B832BA" w:rsidRDefault="00FD4990" w:rsidP="00DD427C">
            <w:pPr>
              <w:kinsoku/>
              <w:autoSpaceDE w:val="0"/>
              <w:autoSpaceDN w:val="0"/>
              <w:adjustRightInd w:val="0"/>
              <w:spacing w:before="0" w:line="240" w:lineRule="auto"/>
              <w:rPr>
                <w:rFonts w:asciiTheme="minorHAnsi" w:eastAsiaTheme="minorHAnsi" w:hAnsiTheme="minorHAnsi" w:cs="Consolas"/>
                <w:sz w:val="22"/>
                <w:szCs w:val="22"/>
                <w:lang w:val="en-US"/>
              </w:rPr>
            </w:pPr>
            <w:r w:rsidRPr="00B832BA">
              <w:rPr>
                <w:rFonts w:asciiTheme="minorHAnsi" w:eastAsiaTheme="minorHAnsi" w:hAnsiTheme="minorHAnsi" w:cs="Consolas"/>
                <w:sz w:val="22"/>
                <w:szCs w:val="22"/>
                <w:lang w:val="en-US"/>
              </w:rPr>
              <w:t>;</w:t>
            </w:r>
            <w:proofErr w:type="spellStart"/>
            <w:r w:rsidRPr="00B832BA">
              <w:rPr>
                <w:rFonts w:asciiTheme="minorHAnsi" w:eastAsiaTheme="minorHAnsi" w:hAnsiTheme="minorHAnsi" w:cs="Consolas"/>
                <w:sz w:val="22"/>
                <w:szCs w:val="22"/>
                <w:lang w:val="en-US"/>
              </w:rPr>
              <w:t>HeaderLinks</w:t>
            </w:r>
            <w:proofErr w:type="spellEnd"/>
            <w:r w:rsidRPr="00B832BA">
              <w:rPr>
                <w:rFonts w:asciiTheme="minorHAnsi" w:eastAsiaTheme="minorHAnsi" w:hAnsiTheme="minorHAnsi" w:cs="Consolas"/>
                <w:sz w:val="22"/>
                <w:szCs w:val="22"/>
                <w:lang w:val="en-US"/>
              </w:rPr>
              <w:t>;;</w:t>
            </w:r>
            <w:proofErr w:type="spellStart"/>
            <w:r w:rsidRPr="00B832BA">
              <w:rPr>
                <w:rFonts w:asciiTheme="minorHAnsi" w:eastAsiaTheme="minorHAnsi" w:hAnsiTheme="minorHAnsi" w:cs="Consolas"/>
                <w:sz w:val="22"/>
                <w:szCs w:val="22"/>
                <w:lang w:val="en-US"/>
              </w:rPr>
              <w:t>CMSLinkComponent,CMSParagraphComponent</w:t>
            </w:r>
            <w:proofErr w:type="spellEnd"/>
          </w:p>
          <w:p w:rsidR="00FD4990" w:rsidRPr="00B832BA" w:rsidRDefault="00FD4990" w:rsidP="00DD427C">
            <w:pPr>
              <w:kinsoku/>
              <w:autoSpaceDE w:val="0"/>
              <w:autoSpaceDN w:val="0"/>
              <w:adjustRightInd w:val="0"/>
              <w:spacing w:before="0" w:line="240" w:lineRule="auto"/>
              <w:rPr>
                <w:rFonts w:asciiTheme="minorHAnsi" w:eastAsiaTheme="minorHAnsi" w:hAnsiTheme="minorHAnsi" w:cs="Consolas"/>
                <w:sz w:val="22"/>
                <w:szCs w:val="22"/>
                <w:lang w:val="en-US"/>
              </w:rPr>
            </w:pPr>
            <w:r w:rsidRPr="00B832BA">
              <w:rPr>
                <w:rFonts w:asciiTheme="minorHAnsi" w:eastAsiaTheme="minorHAnsi" w:hAnsiTheme="minorHAnsi" w:cs="Consolas"/>
                <w:sz w:val="22"/>
                <w:szCs w:val="22"/>
                <w:lang w:val="en-US"/>
              </w:rPr>
              <w:t>;</w:t>
            </w:r>
            <w:proofErr w:type="spellStart"/>
            <w:r w:rsidRPr="00B832BA">
              <w:rPr>
                <w:rFonts w:asciiTheme="minorHAnsi" w:eastAsiaTheme="minorHAnsi" w:hAnsiTheme="minorHAnsi" w:cs="Consolas"/>
                <w:sz w:val="22"/>
                <w:szCs w:val="22"/>
                <w:lang w:val="en-US"/>
              </w:rPr>
              <w:t>MiniCart</w:t>
            </w:r>
            <w:proofErr w:type="spellEnd"/>
            <w:r w:rsidRPr="00B832BA">
              <w:rPr>
                <w:rFonts w:asciiTheme="minorHAnsi" w:eastAsiaTheme="minorHAnsi" w:hAnsiTheme="minorHAnsi" w:cs="Consolas"/>
                <w:sz w:val="22"/>
                <w:szCs w:val="22"/>
                <w:lang w:val="en-US"/>
              </w:rPr>
              <w:t>;;</w:t>
            </w:r>
            <w:proofErr w:type="spellStart"/>
            <w:r w:rsidRPr="00B832BA">
              <w:rPr>
                <w:rFonts w:asciiTheme="minorHAnsi" w:eastAsiaTheme="minorHAnsi" w:hAnsiTheme="minorHAnsi" w:cs="Consolas"/>
                <w:sz w:val="22"/>
                <w:szCs w:val="22"/>
                <w:lang w:val="en-US"/>
              </w:rPr>
              <w:t>MiniCartComponent</w:t>
            </w:r>
            <w:proofErr w:type="spellEnd"/>
          </w:p>
          <w:p w:rsidR="00FD4990" w:rsidRPr="00B832BA" w:rsidRDefault="00FD4990" w:rsidP="00DD427C">
            <w:pPr>
              <w:kinsoku/>
              <w:autoSpaceDE w:val="0"/>
              <w:autoSpaceDN w:val="0"/>
              <w:adjustRightInd w:val="0"/>
              <w:spacing w:before="0" w:line="240" w:lineRule="auto"/>
              <w:rPr>
                <w:rFonts w:asciiTheme="minorHAnsi" w:eastAsiaTheme="minorHAnsi" w:hAnsiTheme="minorHAnsi" w:cs="Consolas"/>
                <w:sz w:val="22"/>
                <w:szCs w:val="22"/>
                <w:lang w:val="en-US"/>
              </w:rPr>
            </w:pPr>
            <w:r w:rsidRPr="00B832BA">
              <w:rPr>
                <w:rFonts w:asciiTheme="minorHAnsi" w:eastAsiaTheme="minorHAnsi" w:hAnsiTheme="minorHAnsi" w:cs="Consolas"/>
                <w:sz w:val="22"/>
                <w:szCs w:val="22"/>
                <w:lang w:val="en-US"/>
              </w:rPr>
              <w:t>;</w:t>
            </w:r>
            <w:proofErr w:type="spellStart"/>
            <w:r w:rsidRPr="00B832BA">
              <w:rPr>
                <w:rFonts w:asciiTheme="minorHAnsi" w:eastAsiaTheme="minorHAnsi" w:hAnsiTheme="minorHAnsi" w:cs="Consolas"/>
                <w:sz w:val="22"/>
                <w:szCs w:val="22"/>
                <w:lang w:val="en-US"/>
              </w:rPr>
              <w:t>NavigationBar</w:t>
            </w:r>
            <w:proofErr w:type="spellEnd"/>
            <w:r w:rsidRPr="00B832BA">
              <w:rPr>
                <w:rFonts w:asciiTheme="minorHAnsi" w:eastAsiaTheme="minorHAnsi" w:hAnsiTheme="minorHAnsi" w:cs="Consolas"/>
                <w:sz w:val="22"/>
                <w:szCs w:val="22"/>
                <w:lang w:val="en-US"/>
              </w:rPr>
              <w:t>;;</w:t>
            </w:r>
            <w:proofErr w:type="spellStart"/>
            <w:r w:rsidRPr="00B832BA">
              <w:rPr>
                <w:rFonts w:asciiTheme="minorHAnsi" w:eastAsiaTheme="minorHAnsi" w:hAnsiTheme="minorHAnsi" w:cs="Consolas"/>
                <w:sz w:val="22"/>
                <w:szCs w:val="22"/>
                <w:lang w:val="en-US"/>
              </w:rPr>
              <w:t>NavigationBarComponent</w:t>
            </w:r>
            <w:proofErr w:type="spellEnd"/>
          </w:p>
          <w:p w:rsidR="00FD4990" w:rsidRPr="00B832BA" w:rsidRDefault="00FD4990" w:rsidP="00DD427C">
            <w:pPr>
              <w:kinsoku/>
              <w:autoSpaceDE w:val="0"/>
              <w:autoSpaceDN w:val="0"/>
              <w:adjustRightInd w:val="0"/>
              <w:spacing w:before="0" w:line="240" w:lineRule="auto"/>
              <w:rPr>
                <w:rFonts w:asciiTheme="minorHAnsi" w:eastAsiaTheme="minorHAnsi" w:hAnsiTheme="minorHAnsi" w:cs="Consolas"/>
                <w:sz w:val="22"/>
                <w:szCs w:val="22"/>
                <w:lang w:val="en-US"/>
              </w:rPr>
            </w:pPr>
            <w:r w:rsidRPr="00B832BA">
              <w:rPr>
                <w:rFonts w:asciiTheme="minorHAnsi" w:eastAsiaTheme="minorHAnsi" w:hAnsiTheme="minorHAnsi" w:cs="Consolas"/>
                <w:sz w:val="22"/>
                <w:szCs w:val="22"/>
                <w:lang w:val="en-US"/>
              </w:rPr>
              <w:t>;Footer;;</w:t>
            </w:r>
            <w:proofErr w:type="spellStart"/>
            <w:r w:rsidRPr="00B832BA">
              <w:rPr>
                <w:rFonts w:asciiTheme="minorHAnsi" w:eastAsiaTheme="minorHAnsi" w:hAnsiTheme="minorHAnsi" w:cs="Consolas"/>
                <w:sz w:val="22"/>
                <w:szCs w:val="22"/>
                <w:lang w:val="en-US"/>
              </w:rPr>
              <w:t>CMSLinkComponent,CMSParagraphComponent,FooterComponent</w:t>
            </w:r>
            <w:proofErr w:type="spellEnd"/>
          </w:p>
          <w:p w:rsidR="00FD4990" w:rsidRPr="00B832BA" w:rsidRDefault="00FD4990" w:rsidP="00DD427C">
            <w:pPr>
              <w:pStyle w:val="IS-Bodytext"/>
              <w:rPr>
                <w:rFonts w:asciiTheme="minorHAnsi" w:hAnsiTheme="minorHAnsi"/>
                <w:sz w:val="22"/>
                <w:szCs w:val="22"/>
                <w:lang w:val="en-US"/>
              </w:rPr>
            </w:pPr>
          </w:p>
          <w:p w:rsidR="00FD4990" w:rsidRPr="00B832BA" w:rsidRDefault="00FD4990" w:rsidP="00DD427C">
            <w:pPr>
              <w:pStyle w:val="IS-Bodytext"/>
              <w:rPr>
                <w:rFonts w:asciiTheme="minorHAnsi" w:eastAsiaTheme="minorHAnsi" w:hAnsiTheme="minorHAnsi" w:cs="Consolas"/>
                <w:sz w:val="22"/>
                <w:szCs w:val="22"/>
                <w:lang w:val="en-US"/>
              </w:rPr>
            </w:pPr>
            <w:r w:rsidRPr="00B832BA">
              <w:rPr>
                <w:rFonts w:asciiTheme="minorHAnsi" w:eastAsiaTheme="minorHAnsi" w:hAnsiTheme="minorHAnsi" w:cs="Consolas"/>
                <w:sz w:val="22"/>
                <w:szCs w:val="22"/>
                <w:lang w:val="en-US"/>
              </w:rPr>
              <w:t>INSERT_UPDATE ContentSlotForTemplate;$contentCV;uid[unique=true];position[unique=true];pageTemplate(uid,$contentCV)[unique=true][default='ProductAdvancedSearchTemplate'];contentSlot(uid,$contentCV)[unique=true];allowOverwrite</w:t>
            </w:r>
          </w:p>
          <w:p w:rsidR="00FD4990" w:rsidRPr="00B832BA" w:rsidRDefault="00FD4990" w:rsidP="00DD427C">
            <w:pPr>
              <w:kinsoku/>
              <w:autoSpaceDE w:val="0"/>
              <w:autoSpaceDN w:val="0"/>
              <w:adjustRightInd w:val="0"/>
              <w:spacing w:before="0" w:line="240" w:lineRule="auto"/>
              <w:rPr>
                <w:rFonts w:asciiTheme="minorHAnsi" w:eastAsiaTheme="minorHAnsi" w:hAnsiTheme="minorHAnsi" w:cs="Consolas"/>
                <w:sz w:val="22"/>
                <w:szCs w:val="22"/>
                <w:lang w:val="en-US"/>
              </w:rPr>
            </w:pPr>
            <w:r w:rsidRPr="00B832BA">
              <w:rPr>
                <w:rFonts w:asciiTheme="minorHAnsi" w:eastAsiaTheme="minorHAnsi" w:hAnsiTheme="minorHAnsi" w:cs="Consolas"/>
                <w:sz w:val="22"/>
                <w:szCs w:val="22"/>
                <w:lang w:val="en-US"/>
              </w:rPr>
              <w:t>;;SiteLogo-ContentPage2;SiteLogo;;</w:t>
            </w:r>
            <w:proofErr w:type="spellStart"/>
            <w:r w:rsidRPr="00B832BA">
              <w:rPr>
                <w:rFonts w:asciiTheme="minorHAnsi" w:eastAsiaTheme="minorHAnsi" w:hAnsiTheme="minorHAnsi" w:cs="Consolas"/>
                <w:sz w:val="22"/>
                <w:szCs w:val="22"/>
                <w:lang w:val="en-US"/>
              </w:rPr>
              <w:t>SiteLogoSlot;true</w:t>
            </w:r>
            <w:proofErr w:type="spellEnd"/>
          </w:p>
          <w:p w:rsidR="00FD4990" w:rsidRPr="00B832BA" w:rsidRDefault="00FD4990" w:rsidP="00DD427C">
            <w:pPr>
              <w:kinsoku/>
              <w:autoSpaceDE w:val="0"/>
              <w:autoSpaceDN w:val="0"/>
              <w:adjustRightInd w:val="0"/>
              <w:spacing w:before="0" w:line="240" w:lineRule="auto"/>
              <w:rPr>
                <w:rFonts w:asciiTheme="minorHAnsi" w:eastAsiaTheme="minorHAnsi" w:hAnsiTheme="minorHAnsi" w:cs="Consolas"/>
                <w:sz w:val="22"/>
                <w:szCs w:val="22"/>
                <w:lang w:val="en-US"/>
              </w:rPr>
            </w:pPr>
            <w:r w:rsidRPr="00B832BA">
              <w:rPr>
                <w:rFonts w:asciiTheme="minorHAnsi" w:eastAsiaTheme="minorHAnsi" w:hAnsiTheme="minorHAnsi" w:cs="Consolas"/>
                <w:sz w:val="22"/>
                <w:szCs w:val="22"/>
                <w:lang w:val="en-US"/>
              </w:rPr>
              <w:t>;;HomepageLink-ContentPage2;HomepageNavLink;;HomepageNavLinkSlot;true</w:t>
            </w:r>
          </w:p>
          <w:p w:rsidR="00FD4990" w:rsidRPr="00B832BA" w:rsidRDefault="00FD4990" w:rsidP="00DD427C">
            <w:pPr>
              <w:kinsoku/>
              <w:autoSpaceDE w:val="0"/>
              <w:autoSpaceDN w:val="0"/>
              <w:adjustRightInd w:val="0"/>
              <w:spacing w:before="0" w:line="240" w:lineRule="auto"/>
              <w:rPr>
                <w:rFonts w:asciiTheme="minorHAnsi" w:eastAsiaTheme="minorHAnsi" w:hAnsiTheme="minorHAnsi" w:cs="Consolas"/>
                <w:sz w:val="22"/>
                <w:szCs w:val="22"/>
                <w:lang w:val="en-US"/>
              </w:rPr>
            </w:pPr>
            <w:r w:rsidRPr="00B832BA">
              <w:rPr>
                <w:rFonts w:asciiTheme="minorHAnsi" w:eastAsiaTheme="minorHAnsi" w:hAnsiTheme="minorHAnsi" w:cs="Consolas"/>
                <w:sz w:val="22"/>
                <w:szCs w:val="22"/>
                <w:lang w:val="en-US"/>
              </w:rPr>
              <w:t>;;NavigationBar-ContentPage2;NavigationBar;;NavigationBarSlot;true</w:t>
            </w:r>
          </w:p>
          <w:p w:rsidR="00FD4990" w:rsidRPr="00B832BA" w:rsidRDefault="00FD4990" w:rsidP="00DD427C">
            <w:pPr>
              <w:kinsoku/>
              <w:autoSpaceDE w:val="0"/>
              <w:autoSpaceDN w:val="0"/>
              <w:adjustRightInd w:val="0"/>
              <w:spacing w:before="0" w:line="240" w:lineRule="auto"/>
              <w:rPr>
                <w:rFonts w:asciiTheme="minorHAnsi" w:eastAsiaTheme="minorHAnsi" w:hAnsiTheme="minorHAnsi" w:cs="Consolas"/>
                <w:sz w:val="22"/>
                <w:szCs w:val="22"/>
                <w:lang w:val="en-US"/>
              </w:rPr>
            </w:pPr>
            <w:r w:rsidRPr="00B832BA">
              <w:rPr>
                <w:rFonts w:asciiTheme="minorHAnsi" w:eastAsiaTheme="minorHAnsi" w:hAnsiTheme="minorHAnsi" w:cs="Consolas"/>
                <w:sz w:val="22"/>
                <w:szCs w:val="22"/>
                <w:lang w:val="en-US"/>
              </w:rPr>
              <w:t>;;MiniCart-ContentPage2;MiniCart;;</w:t>
            </w:r>
            <w:proofErr w:type="spellStart"/>
            <w:r w:rsidRPr="00B832BA">
              <w:rPr>
                <w:rFonts w:asciiTheme="minorHAnsi" w:eastAsiaTheme="minorHAnsi" w:hAnsiTheme="minorHAnsi" w:cs="Consolas"/>
                <w:sz w:val="22"/>
                <w:szCs w:val="22"/>
                <w:lang w:val="en-US"/>
              </w:rPr>
              <w:t>MiniCartSlot;true</w:t>
            </w:r>
            <w:proofErr w:type="spellEnd"/>
          </w:p>
          <w:p w:rsidR="00FD4990" w:rsidRPr="00B832BA" w:rsidRDefault="00FD4990" w:rsidP="00DD427C">
            <w:pPr>
              <w:kinsoku/>
              <w:autoSpaceDE w:val="0"/>
              <w:autoSpaceDN w:val="0"/>
              <w:adjustRightInd w:val="0"/>
              <w:spacing w:before="0" w:line="240" w:lineRule="auto"/>
              <w:rPr>
                <w:rFonts w:asciiTheme="minorHAnsi" w:eastAsiaTheme="minorHAnsi" w:hAnsiTheme="minorHAnsi" w:cs="Consolas"/>
                <w:sz w:val="22"/>
                <w:szCs w:val="22"/>
                <w:lang w:val="en-US"/>
              </w:rPr>
            </w:pPr>
            <w:r w:rsidRPr="00B832BA">
              <w:rPr>
                <w:rFonts w:asciiTheme="minorHAnsi" w:eastAsiaTheme="minorHAnsi" w:hAnsiTheme="minorHAnsi" w:cs="Consolas"/>
                <w:sz w:val="22"/>
                <w:szCs w:val="22"/>
                <w:lang w:val="en-US"/>
              </w:rPr>
              <w:t>;;Footer-ContentPage2;Footer;;</w:t>
            </w:r>
            <w:proofErr w:type="spellStart"/>
            <w:r w:rsidRPr="00B832BA">
              <w:rPr>
                <w:rFonts w:asciiTheme="minorHAnsi" w:eastAsiaTheme="minorHAnsi" w:hAnsiTheme="minorHAnsi" w:cs="Consolas"/>
                <w:sz w:val="22"/>
                <w:szCs w:val="22"/>
                <w:lang w:val="en-US"/>
              </w:rPr>
              <w:t>FooterSlot;true</w:t>
            </w:r>
            <w:proofErr w:type="spellEnd"/>
          </w:p>
          <w:p w:rsidR="00FD4990" w:rsidRPr="00B832BA" w:rsidRDefault="00FD4990" w:rsidP="00DD427C">
            <w:pPr>
              <w:kinsoku/>
              <w:autoSpaceDE w:val="0"/>
              <w:autoSpaceDN w:val="0"/>
              <w:adjustRightInd w:val="0"/>
              <w:spacing w:before="0" w:line="240" w:lineRule="auto"/>
              <w:rPr>
                <w:rFonts w:asciiTheme="minorHAnsi" w:eastAsiaTheme="minorHAnsi" w:hAnsiTheme="minorHAnsi" w:cs="Consolas"/>
                <w:sz w:val="22"/>
                <w:szCs w:val="22"/>
                <w:lang w:val="en-US"/>
              </w:rPr>
            </w:pPr>
            <w:r w:rsidRPr="00B832BA">
              <w:rPr>
                <w:rFonts w:asciiTheme="minorHAnsi" w:eastAsiaTheme="minorHAnsi" w:hAnsiTheme="minorHAnsi" w:cs="Consolas"/>
                <w:sz w:val="22"/>
                <w:szCs w:val="22"/>
                <w:lang w:val="en-US"/>
              </w:rPr>
              <w:t>;;HeaderLinks-ContentPage2;HeaderLinks;;</w:t>
            </w:r>
            <w:proofErr w:type="spellStart"/>
            <w:r w:rsidRPr="00B832BA">
              <w:rPr>
                <w:rFonts w:asciiTheme="minorHAnsi" w:eastAsiaTheme="minorHAnsi" w:hAnsiTheme="minorHAnsi" w:cs="Consolas"/>
                <w:sz w:val="22"/>
                <w:szCs w:val="22"/>
                <w:lang w:val="en-US"/>
              </w:rPr>
              <w:t>HeaderLinksSlot;true</w:t>
            </w:r>
            <w:proofErr w:type="spellEnd"/>
          </w:p>
          <w:p w:rsidR="00FD4990" w:rsidRPr="00B832BA" w:rsidRDefault="00FD4990" w:rsidP="00DD427C">
            <w:pPr>
              <w:pStyle w:val="ListParagraph"/>
              <w:autoSpaceDE w:val="0"/>
              <w:autoSpaceDN w:val="0"/>
              <w:adjustRightInd w:val="0"/>
              <w:spacing w:after="0" w:line="240" w:lineRule="auto"/>
              <w:ind w:left="0"/>
              <w:contextualSpacing/>
              <w:rPr>
                <w:rFonts w:asciiTheme="minorHAnsi" w:hAnsiTheme="minorHAnsi" w:cs="Consolas"/>
              </w:rPr>
            </w:pPr>
          </w:p>
          <w:p w:rsidR="00FD4990" w:rsidRPr="00B832BA" w:rsidRDefault="00FD4990" w:rsidP="00DD427C">
            <w:pPr>
              <w:autoSpaceDE w:val="0"/>
              <w:autoSpaceDN w:val="0"/>
              <w:adjustRightInd w:val="0"/>
              <w:spacing w:line="240" w:lineRule="auto"/>
              <w:rPr>
                <w:rFonts w:asciiTheme="minorHAnsi" w:hAnsiTheme="minorHAnsi" w:cs="Consolas"/>
                <w:sz w:val="22"/>
                <w:szCs w:val="22"/>
              </w:rPr>
            </w:pPr>
            <w:r w:rsidRPr="00B832BA">
              <w:rPr>
                <w:rFonts w:asciiTheme="minorHAnsi" w:hAnsiTheme="minorHAnsi" w:cs="Consolas"/>
                <w:sz w:val="22"/>
                <w:szCs w:val="22"/>
              </w:rPr>
              <w:t># Simple Content Pages</w:t>
            </w:r>
          </w:p>
          <w:p w:rsidR="00FD4990" w:rsidRPr="00B832BA" w:rsidRDefault="00FD4990" w:rsidP="00DD427C">
            <w:pPr>
              <w:kinsoku/>
              <w:autoSpaceDE w:val="0"/>
              <w:autoSpaceDN w:val="0"/>
              <w:adjustRightInd w:val="0"/>
              <w:spacing w:before="0" w:line="240" w:lineRule="auto"/>
              <w:rPr>
                <w:rFonts w:asciiTheme="minorHAnsi" w:eastAsiaTheme="minorHAnsi" w:hAnsiTheme="minorHAnsi" w:cs="Consolas"/>
                <w:sz w:val="22"/>
                <w:szCs w:val="22"/>
                <w:lang w:val="en-US"/>
              </w:rPr>
            </w:pPr>
            <w:r w:rsidRPr="00B832BA">
              <w:rPr>
                <w:rFonts w:asciiTheme="minorHAnsi" w:eastAsiaTheme="minorHAnsi" w:hAnsiTheme="minorHAnsi" w:cs="Consolas"/>
                <w:sz w:val="22"/>
                <w:szCs w:val="22"/>
                <w:lang w:val="en-US"/>
              </w:rPr>
              <w:t>INSERT_UPDATE ContentPage;$contentCV[unique=true];uid[unique=true];name;masterTemplate(uid,$contentCV);label;defaultPage[default='true'];approvalStatus(code)[default='approved'];homepage[default='false']</w:t>
            </w:r>
          </w:p>
          <w:p w:rsidR="00FD4990" w:rsidRPr="00B832BA" w:rsidRDefault="00FD4990" w:rsidP="00DD427C">
            <w:pPr>
              <w:kinsoku/>
              <w:autoSpaceDE w:val="0"/>
              <w:autoSpaceDN w:val="0"/>
              <w:adjustRightInd w:val="0"/>
              <w:spacing w:before="0" w:line="240" w:lineRule="auto"/>
              <w:rPr>
                <w:rFonts w:asciiTheme="minorHAnsi" w:eastAsiaTheme="minorHAnsi" w:hAnsiTheme="minorHAnsi" w:cs="Consolas"/>
                <w:sz w:val="22"/>
                <w:szCs w:val="22"/>
                <w:lang w:val="en-US"/>
              </w:rPr>
            </w:pPr>
          </w:p>
          <w:p w:rsidR="00FD4990" w:rsidRPr="00B832BA" w:rsidRDefault="00FD4990" w:rsidP="00DD427C">
            <w:pPr>
              <w:pStyle w:val="IS-Bodytext"/>
              <w:rPr>
                <w:rFonts w:asciiTheme="minorHAnsi" w:hAnsiTheme="minorHAnsi"/>
                <w:sz w:val="22"/>
                <w:szCs w:val="22"/>
                <w:lang w:val="en-US"/>
              </w:rPr>
            </w:pPr>
            <w:r w:rsidRPr="00B832BA">
              <w:rPr>
                <w:rFonts w:asciiTheme="minorHAnsi" w:eastAsiaTheme="minorHAnsi" w:hAnsiTheme="minorHAnsi" w:cs="Consolas"/>
                <w:sz w:val="22"/>
                <w:szCs w:val="22"/>
                <w:lang w:val="en-US"/>
              </w:rPr>
              <w:t>;;</w:t>
            </w:r>
            <w:proofErr w:type="spellStart"/>
            <w:r w:rsidRPr="00B832BA">
              <w:rPr>
                <w:rFonts w:asciiTheme="minorHAnsi" w:eastAsiaTheme="minorHAnsi" w:hAnsiTheme="minorHAnsi" w:cs="Consolas"/>
                <w:sz w:val="22"/>
                <w:szCs w:val="22"/>
                <w:lang w:val="en-US"/>
              </w:rPr>
              <w:t>advancedProductSearch;Product</w:t>
            </w:r>
            <w:proofErr w:type="spellEnd"/>
            <w:r w:rsidRPr="00B832BA">
              <w:rPr>
                <w:rFonts w:asciiTheme="minorHAnsi" w:eastAsiaTheme="minorHAnsi" w:hAnsiTheme="minorHAnsi" w:cs="Consolas"/>
                <w:sz w:val="22"/>
                <w:szCs w:val="22"/>
                <w:lang w:val="en-US"/>
              </w:rPr>
              <w:t xml:space="preserve"> advanced search </w:t>
            </w:r>
            <w:proofErr w:type="spellStart"/>
            <w:r w:rsidRPr="00B832BA">
              <w:rPr>
                <w:rFonts w:asciiTheme="minorHAnsi" w:eastAsiaTheme="minorHAnsi" w:hAnsiTheme="minorHAnsi" w:cs="Consolas"/>
                <w:sz w:val="22"/>
                <w:szCs w:val="22"/>
                <w:lang w:val="en-US"/>
              </w:rPr>
              <w:t>Page;ProductAdvancedSearchTemplate</w:t>
            </w:r>
            <w:proofErr w:type="spellEnd"/>
            <w:r w:rsidRPr="00B832BA">
              <w:rPr>
                <w:rFonts w:asciiTheme="minorHAnsi" w:eastAsiaTheme="minorHAnsi" w:hAnsiTheme="minorHAnsi" w:cs="Consolas"/>
                <w:sz w:val="22"/>
                <w:szCs w:val="22"/>
                <w:lang w:val="en-US"/>
              </w:rPr>
              <w:t>;/</w:t>
            </w:r>
            <w:proofErr w:type="spellStart"/>
            <w:r w:rsidRPr="00B832BA">
              <w:rPr>
                <w:rFonts w:asciiTheme="minorHAnsi" w:eastAsiaTheme="minorHAnsi" w:hAnsiTheme="minorHAnsi" w:cs="Consolas"/>
                <w:sz w:val="22"/>
                <w:szCs w:val="22"/>
                <w:lang w:val="en-US"/>
              </w:rPr>
              <w:t>advancedProductSearch</w:t>
            </w:r>
            <w:proofErr w:type="spellEnd"/>
          </w:p>
        </w:tc>
      </w:tr>
    </w:tbl>
    <w:p w:rsidR="00FD4990" w:rsidRPr="00B832BA" w:rsidRDefault="00FD4990" w:rsidP="003434F6">
      <w:pPr>
        <w:pStyle w:val="IS-Bodytext"/>
        <w:spacing w:before="0"/>
        <w:ind w:left="720"/>
        <w:rPr>
          <w:rFonts w:asciiTheme="minorHAnsi" w:hAnsiTheme="minorHAnsi"/>
          <w:sz w:val="22"/>
          <w:szCs w:val="22"/>
          <w:lang w:val="en-US"/>
        </w:rPr>
      </w:pPr>
    </w:p>
    <w:p w:rsidR="00FD4990" w:rsidRPr="00B832BA" w:rsidRDefault="00FD4990" w:rsidP="00B12D19">
      <w:pPr>
        <w:pStyle w:val="IS-Bodytext"/>
        <w:numPr>
          <w:ilvl w:val="0"/>
          <w:numId w:val="37"/>
        </w:numPr>
        <w:tabs>
          <w:tab w:val="left" w:pos="990"/>
        </w:tabs>
        <w:ind w:left="720" w:hanging="90"/>
        <w:rPr>
          <w:rFonts w:asciiTheme="minorHAnsi" w:hAnsiTheme="minorHAnsi"/>
          <w:sz w:val="22"/>
          <w:szCs w:val="22"/>
          <w:lang w:val="en-US"/>
        </w:rPr>
      </w:pPr>
      <w:r w:rsidRPr="00B832BA">
        <w:rPr>
          <w:rFonts w:asciiTheme="minorHAnsi" w:hAnsiTheme="minorHAnsi"/>
          <w:sz w:val="22"/>
          <w:szCs w:val="22"/>
          <w:lang w:val="en-US"/>
        </w:rPr>
        <w:t>Add following in “hybris\bin\custom\b2bassets\b2bassetsinitialdata\resources\b2bassetsinitialdata\import\contentCatalogs\powertoolsContentCatalog\</w:t>
      </w:r>
      <w:r w:rsidRPr="00B832BA">
        <w:rPr>
          <w:rFonts w:asciiTheme="minorHAnsi" w:hAnsiTheme="minorHAnsi"/>
          <w:b/>
          <w:sz w:val="22"/>
          <w:szCs w:val="22"/>
          <w:lang w:val="en-US"/>
        </w:rPr>
        <w:t>cms-content_en.impex</w:t>
      </w:r>
      <w:r w:rsidRPr="00B832BA">
        <w:rPr>
          <w:rFonts w:asciiTheme="minorHAnsi" w:hAnsiTheme="minorHAnsi"/>
          <w:sz w:val="22"/>
          <w:szCs w:val="22"/>
          <w:lang w:val="en-US"/>
        </w:rPr>
        <w:t>”</w:t>
      </w:r>
    </w:p>
    <w:tbl>
      <w:tblPr>
        <w:tblStyle w:val="TableGrid"/>
        <w:tblW w:w="0" w:type="auto"/>
        <w:tblInd w:w="828" w:type="dxa"/>
        <w:tblLook w:val="04A0"/>
      </w:tblPr>
      <w:tblGrid>
        <w:gridCol w:w="9569"/>
      </w:tblGrid>
      <w:tr w:rsidR="00FD4990" w:rsidRPr="00B832BA" w:rsidTr="001969E4">
        <w:tc>
          <w:tcPr>
            <w:tcW w:w="9569" w:type="dxa"/>
          </w:tcPr>
          <w:p w:rsidR="00FD4990" w:rsidRPr="00B832BA" w:rsidRDefault="00FD4990" w:rsidP="00DD427C">
            <w:pPr>
              <w:kinsoku/>
              <w:autoSpaceDE w:val="0"/>
              <w:autoSpaceDN w:val="0"/>
              <w:adjustRightInd w:val="0"/>
              <w:spacing w:before="0" w:line="240" w:lineRule="auto"/>
              <w:rPr>
                <w:rFonts w:asciiTheme="minorHAnsi" w:eastAsia="Times New Roman" w:hAnsiTheme="minorHAnsi" w:cs="Consolas"/>
                <w:sz w:val="22"/>
                <w:szCs w:val="22"/>
                <w:lang w:val="en-US"/>
              </w:rPr>
            </w:pPr>
            <w:r w:rsidRPr="00B832BA">
              <w:rPr>
                <w:rFonts w:asciiTheme="minorHAnsi" w:eastAsia="Times New Roman" w:hAnsiTheme="minorHAnsi" w:cs="Consolas"/>
                <w:sz w:val="22"/>
                <w:szCs w:val="22"/>
                <w:lang w:val="en-US"/>
              </w:rPr>
              <w:t># CMS Link Components</w:t>
            </w:r>
          </w:p>
          <w:p w:rsidR="00FD4990" w:rsidRPr="00B832BA" w:rsidRDefault="00FD4990" w:rsidP="00DD427C">
            <w:pPr>
              <w:pStyle w:val="IS-Bodytext"/>
              <w:rPr>
                <w:rFonts w:asciiTheme="minorHAnsi" w:eastAsia="Times New Roman" w:hAnsiTheme="minorHAnsi" w:cs="Consolas"/>
                <w:sz w:val="22"/>
                <w:szCs w:val="22"/>
                <w:lang w:val="en-US"/>
              </w:rPr>
            </w:pPr>
            <w:r w:rsidRPr="00B832BA">
              <w:rPr>
                <w:rFonts w:asciiTheme="minorHAnsi" w:eastAsia="Times New Roman" w:hAnsiTheme="minorHAnsi" w:cs="Consolas"/>
                <w:sz w:val="22"/>
                <w:szCs w:val="22"/>
                <w:lang w:val="en-US"/>
              </w:rPr>
              <w:t>UPDATE CMSLinkComponent;$contentCV[unique=true];</w:t>
            </w:r>
            <w:r w:rsidRPr="00B832BA">
              <w:rPr>
                <w:rFonts w:asciiTheme="minorHAnsi" w:eastAsia="Times New Roman" w:hAnsiTheme="minorHAnsi" w:cs="Consolas"/>
                <w:color w:val="000000"/>
                <w:sz w:val="22"/>
                <w:szCs w:val="22"/>
                <w:u w:val="single"/>
                <w:lang w:val="en-US"/>
              </w:rPr>
              <w:t>uid</w:t>
            </w:r>
            <w:r w:rsidRPr="00B832BA">
              <w:rPr>
                <w:rFonts w:asciiTheme="minorHAnsi" w:eastAsia="Times New Roman" w:hAnsiTheme="minorHAnsi" w:cs="Consolas"/>
                <w:sz w:val="22"/>
                <w:szCs w:val="22"/>
                <w:lang w:val="en-US"/>
              </w:rPr>
              <w:t>[unique=true];linkName[</w:t>
            </w:r>
            <w:r w:rsidRPr="00B832BA">
              <w:rPr>
                <w:rFonts w:asciiTheme="minorHAnsi" w:eastAsia="Times New Roman" w:hAnsiTheme="minorHAnsi" w:cs="Consolas"/>
                <w:color w:val="000000"/>
                <w:sz w:val="22"/>
                <w:szCs w:val="22"/>
                <w:u w:val="single"/>
                <w:lang w:val="en-US"/>
              </w:rPr>
              <w:t>lang</w:t>
            </w:r>
            <w:r w:rsidRPr="00B832BA">
              <w:rPr>
                <w:rFonts w:asciiTheme="minorHAnsi" w:eastAsia="Times New Roman" w:hAnsiTheme="minorHAnsi" w:cs="Consolas"/>
                <w:sz w:val="22"/>
                <w:szCs w:val="22"/>
                <w:lang w:val="en-US"/>
              </w:rPr>
              <w:t>=$</w:t>
            </w:r>
            <w:r w:rsidRPr="00B832BA">
              <w:rPr>
                <w:rFonts w:asciiTheme="minorHAnsi" w:eastAsia="Times New Roman" w:hAnsiTheme="minorHAnsi" w:cs="Consolas"/>
                <w:color w:val="000000"/>
                <w:sz w:val="22"/>
                <w:szCs w:val="22"/>
                <w:u w:val="single"/>
                <w:lang w:val="en-US"/>
              </w:rPr>
              <w:t>lang</w:t>
            </w:r>
            <w:r w:rsidRPr="00B832BA">
              <w:rPr>
                <w:rFonts w:asciiTheme="minorHAnsi" w:eastAsia="Times New Roman" w:hAnsiTheme="minorHAnsi" w:cs="Consolas"/>
                <w:sz w:val="22"/>
                <w:szCs w:val="22"/>
                <w:lang w:val="en-US"/>
              </w:rPr>
              <w:t>]</w:t>
            </w:r>
          </w:p>
          <w:p w:rsidR="00FD4990" w:rsidRPr="00B832BA" w:rsidRDefault="00FD4990" w:rsidP="00DD427C">
            <w:pPr>
              <w:pStyle w:val="IS-Bodytext"/>
              <w:rPr>
                <w:rFonts w:asciiTheme="minorHAnsi" w:hAnsiTheme="minorHAnsi"/>
                <w:sz w:val="22"/>
                <w:szCs w:val="22"/>
                <w:lang w:val="en-US"/>
              </w:rPr>
            </w:pPr>
            <w:r w:rsidRPr="00B832BA">
              <w:rPr>
                <w:rFonts w:asciiTheme="minorHAnsi" w:hAnsiTheme="minorHAnsi"/>
                <w:sz w:val="22"/>
                <w:szCs w:val="22"/>
                <w:lang w:val="en-US"/>
              </w:rPr>
              <w:t>;;</w:t>
            </w:r>
            <w:proofErr w:type="spellStart"/>
            <w:r w:rsidRPr="00B832BA">
              <w:rPr>
                <w:rFonts w:asciiTheme="minorHAnsi" w:hAnsiTheme="minorHAnsi"/>
                <w:sz w:val="22"/>
                <w:szCs w:val="22"/>
                <w:lang w:val="en-US"/>
              </w:rPr>
              <w:t>AdvanceSearchLink</w:t>
            </w:r>
            <w:proofErr w:type="spellEnd"/>
            <w:r w:rsidRPr="00B832BA">
              <w:rPr>
                <w:rFonts w:asciiTheme="minorHAnsi" w:hAnsiTheme="minorHAnsi"/>
                <w:sz w:val="22"/>
                <w:szCs w:val="22"/>
                <w:lang w:val="en-US"/>
              </w:rPr>
              <w:t>;"Advance Search"</w:t>
            </w:r>
          </w:p>
        </w:tc>
      </w:tr>
    </w:tbl>
    <w:p w:rsidR="00FD4990" w:rsidRPr="00B832BA" w:rsidRDefault="00FD4990" w:rsidP="003434F6">
      <w:pPr>
        <w:pStyle w:val="IS-Bodytext"/>
        <w:spacing w:before="0"/>
        <w:ind w:left="720"/>
        <w:rPr>
          <w:rFonts w:asciiTheme="minorHAnsi" w:hAnsiTheme="minorHAnsi"/>
          <w:sz w:val="22"/>
          <w:szCs w:val="22"/>
          <w:lang w:val="en-US"/>
        </w:rPr>
      </w:pPr>
    </w:p>
    <w:p w:rsidR="00284C4D" w:rsidRPr="00B832BA" w:rsidRDefault="00FD4990" w:rsidP="00B12D19">
      <w:pPr>
        <w:pStyle w:val="IS-Bodytext"/>
        <w:numPr>
          <w:ilvl w:val="0"/>
          <w:numId w:val="37"/>
        </w:numPr>
        <w:tabs>
          <w:tab w:val="left" w:pos="990"/>
        </w:tabs>
        <w:ind w:left="720" w:hanging="90"/>
        <w:rPr>
          <w:rFonts w:asciiTheme="minorHAnsi" w:hAnsiTheme="minorHAnsi"/>
          <w:sz w:val="22"/>
          <w:szCs w:val="22"/>
          <w:lang w:val="en-US"/>
        </w:rPr>
      </w:pPr>
      <w:r w:rsidRPr="00B832BA">
        <w:rPr>
          <w:rFonts w:asciiTheme="minorHAnsi" w:hAnsiTheme="minorHAnsi"/>
          <w:sz w:val="22"/>
          <w:szCs w:val="22"/>
          <w:lang w:val="en-US"/>
        </w:rPr>
        <w:t xml:space="preserve">Also change the search </w:t>
      </w:r>
      <w:proofErr w:type="spellStart"/>
      <w:r w:rsidRPr="00B832BA">
        <w:rPr>
          <w:rFonts w:asciiTheme="minorHAnsi" w:hAnsiTheme="minorHAnsi"/>
          <w:sz w:val="22"/>
          <w:szCs w:val="22"/>
          <w:lang w:val="en-US"/>
        </w:rPr>
        <w:t>url</w:t>
      </w:r>
      <w:proofErr w:type="spellEnd"/>
      <w:r w:rsidRPr="00B832BA">
        <w:rPr>
          <w:rFonts w:asciiTheme="minorHAnsi" w:hAnsiTheme="minorHAnsi"/>
          <w:sz w:val="22"/>
          <w:szCs w:val="22"/>
          <w:lang w:val="en-US"/>
        </w:rPr>
        <w:t xml:space="preserve"> link in </w:t>
      </w:r>
    </w:p>
    <w:p w:rsidR="00FD4990" w:rsidRPr="00B832BA" w:rsidRDefault="00FD4990" w:rsidP="00284C4D">
      <w:pPr>
        <w:pStyle w:val="IS-Bodytext"/>
        <w:tabs>
          <w:tab w:val="left" w:pos="990"/>
        </w:tabs>
        <w:ind w:left="720"/>
        <w:rPr>
          <w:rFonts w:asciiTheme="minorHAnsi" w:hAnsiTheme="minorHAnsi"/>
          <w:sz w:val="22"/>
          <w:szCs w:val="22"/>
          <w:lang w:val="en-US"/>
        </w:rPr>
      </w:pPr>
      <w:r w:rsidRPr="00B832BA">
        <w:rPr>
          <w:rFonts w:asciiTheme="minorHAnsi" w:hAnsiTheme="minorHAnsi"/>
          <w:sz w:val="22"/>
          <w:szCs w:val="22"/>
          <w:lang w:val="en-US"/>
        </w:rPr>
        <w:lastRenderedPageBreak/>
        <w:t>“</w:t>
      </w:r>
      <w:proofErr w:type="gramStart"/>
      <w:r w:rsidRPr="00B832BA">
        <w:rPr>
          <w:rFonts w:asciiTheme="minorHAnsi" w:hAnsiTheme="minorHAnsi"/>
          <w:sz w:val="22"/>
          <w:szCs w:val="22"/>
        </w:rPr>
        <w:t>hybris/bin/custom</w:t>
      </w:r>
      <w:proofErr w:type="gramEnd"/>
      <w:r w:rsidRPr="00B832BA">
        <w:rPr>
          <w:rFonts w:asciiTheme="minorHAnsi" w:hAnsiTheme="minorHAnsi"/>
          <w:sz w:val="22"/>
          <w:szCs w:val="22"/>
        </w:rPr>
        <w:t xml:space="preserve"> /productsearch/acceleratoraddon/web/webroot/WEB-INF/views/desktop/pages/searchPageLayoutPage.jsp</w:t>
      </w:r>
      <w:r w:rsidRPr="00B832BA">
        <w:rPr>
          <w:rFonts w:asciiTheme="minorHAnsi" w:hAnsiTheme="minorHAnsi"/>
          <w:sz w:val="22"/>
          <w:szCs w:val="22"/>
          <w:lang w:val="en-US"/>
        </w:rPr>
        <w:t>”:</w:t>
      </w:r>
    </w:p>
    <w:tbl>
      <w:tblPr>
        <w:tblStyle w:val="TableGrid"/>
        <w:tblW w:w="0" w:type="auto"/>
        <w:tblInd w:w="828" w:type="dxa"/>
        <w:tblLook w:val="04A0"/>
      </w:tblPr>
      <w:tblGrid>
        <w:gridCol w:w="9569"/>
      </w:tblGrid>
      <w:tr w:rsidR="00FD4990" w:rsidRPr="00B832BA" w:rsidTr="00A1249A">
        <w:tc>
          <w:tcPr>
            <w:tcW w:w="9569" w:type="dxa"/>
          </w:tcPr>
          <w:p w:rsidR="00FD4990" w:rsidRPr="00B832BA" w:rsidRDefault="00FD4990" w:rsidP="00DD427C">
            <w:pPr>
              <w:pStyle w:val="IS-Bodytext"/>
              <w:rPr>
                <w:rFonts w:asciiTheme="minorHAnsi" w:hAnsiTheme="minorHAnsi"/>
                <w:sz w:val="22"/>
                <w:szCs w:val="22"/>
                <w:lang w:val="en-US"/>
              </w:rPr>
            </w:pPr>
            <w:r w:rsidRPr="00B832BA">
              <w:rPr>
                <w:rFonts w:asciiTheme="minorHAnsi" w:hAnsiTheme="minorHAnsi"/>
                <w:sz w:val="22"/>
                <w:szCs w:val="22"/>
              </w:rPr>
              <w:t>&lt;c:url value="/</w:t>
            </w:r>
            <w:proofErr w:type="spellStart"/>
            <w:r w:rsidRPr="00B832BA">
              <w:rPr>
                <w:rFonts w:asciiTheme="minorHAnsi" w:hAnsiTheme="minorHAnsi"/>
                <w:sz w:val="22"/>
                <w:szCs w:val="22"/>
              </w:rPr>
              <w:t>advancedProductSearch</w:t>
            </w:r>
            <w:proofErr w:type="spellEnd"/>
            <w:r w:rsidRPr="00B832BA">
              <w:rPr>
                <w:rFonts w:asciiTheme="minorHAnsi" w:hAnsiTheme="minorHAnsi"/>
                <w:sz w:val="22"/>
                <w:szCs w:val="22"/>
              </w:rPr>
              <w:t xml:space="preserve">" </w:t>
            </w:r>
            <w:proofErr w:type="spellStart"/>
            <w:r w:rsidRPr="00B832BA">
              <w:rPr>
                <w:rFonts w:asciiTheme="minorHAnsi" w:hAnsiTheme="minorHAnsi"/>
                <w:sz w:val="22"/>
                <w:szCs w:val="22"/>
              </w:rPr>
              <w:t>var</w:t>
            </w:r>
            <w:proofErr w:type="spellEnd"/>
            <w:r w:rsidRPr="00B832BA">
              <w:rPr>
                <w:rFonts w:asciiTheme="minorHAnsi" w:hAnsiTheme="minorHAnsi"/>
                <w:sz w:val="22"/>
                <w:szCs w:val="22"/>
              </w:rPr>
              <w:t>="</w:t>
            </w:r>
            <w:proofErr w:type="spellStart"/>
            <w:r w:rsidRPr="00B832BA">
              <w:rPr>
                <w:rFonts w:asciiTheme="minorHAnsi" w:hAnsiTheme="minorHAnsi"/>
                <w:sz w:val="22"/>
                <w:szCs w:val="22"/>
              </w:rPr>
              <w:t>searchUrl</w:t>
            </w:r>
            <w:proofErr w:type="spellEnd"/>
            <w:r w:rsidRPr="00B832BA">
              <w:rPr>
                <w:rFonts w:asciiTheme="minorHAnsi" w:hAnsiTheme="minorHAnsi"/>
                <w:sz w:val="22"/>
                <w:szCs w:val="22"/>
              </w:rPr>
              <w:t>" /&gt;</w:t>
            </w:r>
          </w:p>
        </w:tc>
      </w:tr>
    </w:tbl>
    <w:p w:rsidR="00FD4990" w:rsidRPr="00B832BA" w:rsidRDefault="00FD4990" w:rsidP="003434F6">
      <w:pPr>
        <w:pStyle w:val="IS-Bodytext"/>
        <w:spacing w:before="0"/>
        <w:ind w:left="720"/>
        <w:rPr>
          <w:rFonts w:asciiTheme="minorHAnsi" w:hAnsiTheme="minorHAnsi"/>
          <w:sz w:val="22"/>
          <w:szCs w:val="22"/>
          <w:lang w:val="en-US"/>
        </w:rPr>
      </w:pPr>
    </w:p>
    <w:p w:rsidR="00FD4990" w:rsidRPr="00B832BA" w:rsidRDefault="00FD4990" w:rsidP="00B12D19">
      <w:pPr>
        <w:pStyle w:val="IS-Bodytext"/>
        <w:numPr>
          <w:ilvl w:val="0"/>
          <w:numId w:val="37"/>
        </w:numPr>
        <w:tabs>
          <w:tab w:val="left" w:pos="990"/>
        </w:tabs>
        <w:ind w:left="720" w:hanging="90"/>
        <w:rPr>
          <w:rFonts w:asciiTheme="minorHAnsi" w:hAnsiTheme="minorHAnsi"/>
          <w:b/>
          <w:sz w:val="22"/>
          <w:szCs w:val="22"/>
          <w:lang w:val="en-US"/>
        </w:rPr>
      </w:pPr>
      <w:r w:rsidRPr="00B832BA">
        <w:rPr>
          <w:rFonts w:asciiTheme="minorHAnsi" w:hAnsiTheme="minorHAnsi"/>
          <w:sz w:val="22"/>
          <w:szCs w:val="22"/>
          <w:lang w:val="en-US"/>
        </w:rPr>
        <w:t>Now again build the server :</w:t>
      </w:r>
      <w:r w:rsidRPr="00B832BA">
        <w:rPr>
          <w:rFonts w:asciiTheme="minorHAnsi" w:hAnsiTheme="minorHAnsi"/>
          <w:b/>
          <w:sz w:val="22"/>
          <w:szCs w:val="22"/>
          <w:lang w:val="en-US"/>
        </w:rPr>
        <w:t xml:space="preserve"> ant clean all</w:t>
      </w:r>
    </w:p>
    <w:p w:rsidR="00FD4990" w:rsidRPr="00B832BA" w:rsidRDefault="00FD4990" w:rsidP="00B12D19">
      <w:pPr>
        <w:pStyle w:val="ListParagraph"/>
        <w:numPr>
          <w:ilvl w:val="0"/>
          <w:numId w:val="37"/>
        </w:numPr>
        <w:tabs>
          <w:tab w:val="left" w:pos="990"/>
        </w:tabs>
        <w:autoSpaceDE w:val="0"/>
        <w:autoSpaceDN w:val="0"/>
        <w:adjustRightInd w:val="0"/>
        <w:spacing w:after="0" w:line="240" w:lineRule="auto"/>
        <w:ind w:left="720" w:hanging="90"/>
        <w:contextualSpacing/>
        <w:rPr>
          <w:rFonts w:asciiTheme="minorHAnsi" w:hAnsiTheme="minorHAnsi" w:cs="Arial"/>
        </w:rPr>
      </w:pPr>
      <w:r w:rsidRPr="00B832BA">
        <w:rPr>
          <w:rFonts w:asciiTheme="minorHAnsi" w:hAnsiTheme="minorHAnsi" w:cs="Arial"/>
        </w:rPr>
        <w:t xml:space="preserve">Start the hybris server </w:t>
      </w:r>
      <w:r w:rsidRPr="00B832BA">
        <w:rPr>
          <w:rFonts w:asciiTheme="minorHAnsi" w:hAnsiTheme="minorHAnsi" w:cs="Arial"/>
          <w:b/>
        </w:rPr>
        <w:t>hybrisserver.bat</w:t>
      </w:r>
      <w:r w:rsidRPr="00B832BA">
        <w:rPr>
          <w:rFonts w:asciiTheme="minorHAnsi" w:hAnsiTheme="minorHAnsi" w:cs="Arial"/>
        </w:rPr>
        <w:t xml:space="preserve"> and Update System with selecting </w:t>
      </w:r>
      <w:proofErr w:type="spellStart"/>
      <w:r w:rsidRPr="00B832BA">
        <w:rPr>
          <w:rFonts w:asciiTheme="minorHAnsi" w:hAnsiTheme="minorHAnsi" w:cs="Arial"/>
        </w:rPr>
        <w:t>productsearch</w:t>
      </w:r>
      <w:proofErr w:type="spellEnd"/>
      <w:r w:rsidRPr="00B832BA">
        <w:rPr>
          <w:rFonts w:asciiTheme="minorHAnsi" w:hAnsiTheme="minorHAnsi" w:cs="Arial"/>
        </w:rPr>
        <w:t xml:space="preserve"> </w:t>
      </w:r>
      <w:proofErr w:type="spellStart"/>
      <w:r w:rsidRPr="00B832BA">
        <w:rPr>
          <w:rFonts w:asciiTheme="minorHAnsi" w:hAnsiTheme="minorHAnsi" w:cs="Arial"/>
        </w:rPr>
        <w:t>addon</w:t>
      </w:r>
      <w:proofErr w:type="spellEnd"/>
      <w:r w:rsidRPr="00B832BA">
        <w:rPr>
          <w:rFonts w:asciiTheme="minorHAnsi" w:hAnsiTheme="minorHAnsi" w:cs="Arial"/>
        </w:rPr>
        <w:t>.</w:t>
      </w:r>
    </w:p>
    <w:p w:rsidR="00E441DE" w:rsidRPr="00B832BA" w:rsidRDefault="00E441DE" w:rsidP="007B7D12">
      <w:pPr>
        <w:pStyle w:val="IS-Bodytext"/>
        <w:spacing w:before="0" w:after="0"/>
        <w:ind w:left="720"/>
        <w:rPr>
          <w:rFonts w:asciiTheme="minorHAnsi" w:hAnsiTheme="minorHAnsi"/>
          <w:b/>
          <w:sz w:val="22"/>
          <w:szCs w:val="22"/>
          <w:lang w:val="en-US"/>
        </w:rPr>
      </w:pPr>
    </w:p>
    <w:p w:rsidR="000272B5" w:rsidRPr="00B832BA" w:rsidRDefault="000272B5" w:rsidP="007B7D12">
      <w:pPr>
        <w:pStyle w:val="IS-Bodytext"/>
        <w:spacing w:before="0" w:after="0"/>
        <w:ind w:left="720"/>
        <w:rPr>
          <w:rFonts w:asciiTheme="minorHAnsi" w:hAnsiTheme="minorHAnsi"/>
          <w:b/>
          <w:sz w:val="22"/>
          <w:szCs w:val="22"/>
          <w:lang w:val="en-US"/>
        </w:rPr>
      </w:pPr>
    </w:p>
    <w:p w:rsidR="000272B5" w:rsidRPr="00B832BA" w:rsidRDefault="000272B5" w:rsidP="007B7D12">
      <w:pPr>
        <w:pStyle w:val="IS-Bodytext"/>
        <w:spacing w:before="0" w:after="0"/>
        <w:ind w:left="720"/>
        <w:rPr>
          <w:rFonts w:asciiTheme="minorHAnsi" w:hAnsiTheme="minorHAnsi"/>
          <w:b/>
          <w:sz w:val="22"/>
          <w:szCs w:val="22"/>
          <w:lang w:val="en-US"/>
        </w:rPr>
      </w:pPr>
    </w:p>
    <w:p w:rsidR="000272B5" w:rsidRPr="00B832BA" w:rsidRDefault="000272B5" w:rsidP="007B7D12">
      <w:pPr>
        <w:pStyle w:val="IS-Bodytext"/>
        <w:spacing w:before="0" w:after="0"/>
        <w:ind w:left="720"/>
        <w:rPr>
          <w:rFonts w:asciiTheme="minorHAnsi" w:hAnsiTheme="minorHAnsi"/>
          <w:b/>
          <w:sz w:val="22"/>
          <w:szCs w:val="22"/>
          <w:lang w:val="en-US"/>
        </w:rPr>
      </w:pPr>
    </w:p>
    <w:p w:rsidR="000272B5" w:rsidRPr="00B832BA" w:rsidRDefault="000272B5" w:rsidP="007B7D12">
      <w:pPr>
        <w:pStyle w:val="IS-Bodytext"/>
        <w:spacing w:before="0" w:after="0"/>
        <w:ind w:left="720"/>
        <w:rPr>
          <w:rFonts w:asciiTheme="minorHAnsi" w:hAnsiTheme="minorHAnsi"/>
          <w:b/>
          <w:sz w:val="22"/>
          <w:szCs w:val="22"/>
          <w:lang w:val="en-US"/>
        </w:rPr>
      </w:pPr>
    </w:p>
    <w:p w:rsidR="000272B5" w:rsidRPr="00B832BA" w:rsidRDefault="000272B5" w:rsidP="007B7D12">
      <w:pPr>
        <w:pStyle w:val="IS-Bodytext"/>
        <w:spacing w:before="0" w:after="0"/>
        <w:ind w:left="720"/>
        <w:rPr>
          <w:rFonts w:asciiTheme="minorHAnsi" w:hAnsiTheme="minorHAnsi"/>
          <w:b/>
          <w:sz w:val="22"/>
          <w:szCs w:val="22"/>
          <w:lang w:val="en-US"/>
        </w:rPr>
      </w:pPr>
    </w:p>
    <w:p w:rsidR="000272B5" w:rsidRPr="00B832BA" w:rsidRDefault="000272B5" w:rsidP="007B7D12">
      <w:pPr>
        <w:pStyle w:val="IS-Bodytext"/>
        <w:spacing w:before="0" w:after="0"/>
        <w:ind w:left="720"/>
        <w:rPr>
          <w:rFonts w:asciiTheme="minorHAnsi" w:hAnsiTheme="minorHAnsi"/>
          <w:b/>
          <w:sz w:val="22"/>
          <w:szCs w:val="22"/>
          <w:lang w:val="en-US"/>
        </w:rPr>
      </w:pPr>
    </w:p>
    <w:p w:rsidR="000272B5" w:rsidRPr="00B832BA" w:rsidRDefault="000272B5" w:rsidP="007B7D12">
      <w:pPr>
        <w:pStyle w:val="IS-Bodytext"/>
        <w:spacing w:before="0" w:after="0"/>
        <w:ind w:left="720"/>
        <w:rPr>
          <w:rFonts w:asciiTheme="minorHAnsi" w:hAnsiTheme="minorHAnsi"/>
          <w:b/>
          <w:sz w:val="22"/>
          <w:szCs w:val="22"/>
          <w:lang w:val="en-US"/>
        </w:rPr>
      </w:pPr>
    </w:p>
    <w:p w:rsidR="000272B5" w:rsidRPr="00B832BA" w:rsidRDefault="000272B5" w:rsidP="007B7D12">
      <w:pPr>
        <w:pStyle w:val="IS-Bodytext"/>
        <w:spacing w:before="0" w:after="0"/>
        <w:ind w:left="720"/>
        <w:rPr>
          <w:rFonts w:asciiTheme="minorHAnsi" w:hAnsiTheme="minorHAnsi"/>
          <w:b/>
          <w:sz w:val="22"/>
          <w:szCs w:val="22"/>
          <w:lang w:val="en-US"/>
        </w:rPr>
      </w:pPr>
    </w:p>
    <w:p w:rsidR="000272B5" w:rsidRPr="00B832BA" w:rsidRDefault="000272B5" w:rsidP="007B7D12">
      <w:pPr>
        <w:pStyle w:val="IS-Bodytext"/>
        <w:spacing w:before="0" w:after="0"/>
        <w:ind w:left="720"/>
        <w:rPr>
          <w:rFonts w:asciiTheme="minorHAnsi" w:hAnsiTheme="minorHAnsi"/>
          <w:b/>
          <w:sz w:val="22"/>
          <w:szCs w:val="22"/>
          <w:lang w:val="en-US"/>
        </w:rPr>
      </w:pPr>
    </w:p>
    <w:p w:rsidR="000272B5" w:rsidRPr="00B832BA" w:rsidRDefault="000272B5" w:rsidP="007B7D12">
      <w:pPr>
        <w:pStyle w:val="IS-Bodytext"/>
        <w:spacing w:before="0" w:after="0"/>
        <w:ind w:left="720"/>
        <w:rPr>
          <w:rFonts w:asciiTheme="minorHAnsi" w:hAnsiTheme="minorHAnsi"/>
          <w:b/>
          <w:sz w:val="22"/>
          <w:szCs w:val="22"/>
          <w:lang w:val="en-US"/>
        </w:rPr>
      </w:pPr>
    </w:p>
    <w:p w:rsidR="000272B5" w:rsidRPr="00B832BA" w:rsidRDefault="000272B5" w:rsidP="007B7D12">
      <w:pPr>
        <w:pStyle w:val="IS-Bodytext"/>
        <w:spacing w:before="0" w:after="0"/>
        <w:ind w:left="720"/>
        <w:rPr>
          <w:rFonts w:asciiTheme="minorHAnsi" w:hAnsiTheme="minorHAnsi"/>
          <w:b/>
          <w:sz w:val="22"/>
          <w:szCs w:val="22"/>
          <w:lang w:val="en-US"/>
        </w:rPr>
      </w:pPr>
    </w:p>
    <w:p w:rsidR="000272B5" w:rsidRPr="00B832BA" w:rsidRDefault="000272B5" w:rsidP="007B7D12">
      <w:pPr>
        <w:pStyle w:val="IS-Bodytext"/>
        <w:spacing w:before="0" w:after="0"/>
        <w:ind w:left="720"/>
        <w:rPr>
          <w:rFonts w:asciiTheme="minorHAnsi" w:hAnsiTheme="minorHAnsi"/>
          <w:b/>
          <w:sz w:val="22"/>
          <w:szCs w:val="22"/>
          <w:lang w:val="en-US"/>
        </w:rPr>
      </w:pPr>
    </w:p>
    <w:p w:rsidR="000272B5" w:rsidRPr="00B832BA" w:rsidRDefault="000272B5" w:rsidP="000272B5">
      <w:pPr>
        <w:pStyle w:val="IS-Heading2"/>
        <w:tabs>
          <w:tab w:val="left" w:pos="270"/>
        </w:tabs>
        <w:rPr>
          <w:rFonts w:asciiTheme="minorHAnsi" w:hAnsiTheme="minorHAnsi"/>
        </w:rPr>
      </w:pPr>
      <w:bookmarkStart w:id="140" w:name="_Toc442102800"/>
      <w:proofErr w:type="spellStart"/>
      <w:r w:rsidRPr="00B832BA">
        <w:rPr>
          <w:rFonts w:asciiTheme="minorHAnsi" w:hAnsiTheme="minorHAnsi"/>
        </w:rPr>
        <w:t>QuickOrder</w:t>
      </w:r>
      <w:bookmarkEnd w:id="140"/>
      <w:proofErr w:type="spellEnd"/>
    </w:p>
    <w:p w:rsidR="000272B5" w:rsidRPr="00B832BA" w:rsidRDefault="000272B5" w:rsidP="0067100F">
      <w:pPr>
        <w:pStyle w:val="IS-Heading3"/>
        <w:tabs>
          <w:tab w:val="left" w:pos="634"/>
          <w:tab w:val="left" w:pos="720"/>
        </w:tabs>
        <w:spacing w:after="0" w:line="240" w:lineRule="auto"/>
        <w:rPr>
          <w:rFonts w:asciiTheme="minorHAnsi" w:hAnsiTheme="minorHAnsi"/>
        </w:rPr>
      </w:pPr>
      <w:bookmarkStart w:id="141" w:name="_Toc442102801"/>
      <w:r w:rsidRPr="00B832BA">
        <w:rPr>
          <w:rFonts w:asciiTheme="minorHAnsi" w:hAnsiTheme="minorHAnsi"/>
        </w:rPr>
        <w:t xml:space="preserve">Installation steps for </w:t>
      </w:r>
      <w:proofErr w:type="spellStart"/>
      <w:r w:rsidR="0044410B" w:rsidRPr="00B832BA">
        <w:rPr>
          <w:rFonts w:asciiTheme="minorHAnsi" w:hAnsiTheme="minorHAnsi"/>
        </w:rPr>
        <w:t>QuickOrder</w:t>
      </w:r>
      <w:proofErr w:type="spellEnd"/>
      <w:r w:rsidRPr="00B832BA">
        <w:rPr>
          <w:rFonts w:asciiTheme="minorHAnsi" w:hAnsiTheme="minorHAnsi"/>
        </w:rPr>
        <w:t xml:space="preserve"> </w:t>
      </w:r>
      <w:proofErr w:type="spellStart"/>
      <w:r w:rsidRPr="00B832BA">
        <w:rPr>
          <w:rFonts w:asciiTheme="minorHAnsi" w:hAnsiTheme="minorHAnsi"/>
        </w:rPr>
        <w:t>addon</w:t>
      </w:r>
      <w:bookmarkEnd w:id="141"/>
      <w:proofErr w:type="spellEnd"/>
    </w:p>
    <w:p w:rsidR="000272B5" w:rsidRPr="00B832BA" w:rsidRDefault="000272B5" w:rsidP="00801525">
      <w:pPr>
        <w:pStyle w:val="IS-Heading3"/>
        <w:numPr>
          <w:ilvl w:val="0"/>
          <w:numId w:val="0"/>
        </w:numPr>
        <w:tabs>
          <w:tab w:val="left" w:pos="634"/>
          <w:tab w:val="left" w:pos="720"/>
        </w:tabs>
        <w:spacing w:before="0" w:line="240" w:lineRule="auto"/>
        <w:ind w:left="630"/>
        <w:rPr>
          <w:rFonts w:asciiTheme="minorHAnsi" w:hAnsiTheme="minorHAnsi"/>
        </w:rPr>
      </w:pPr>
    </w:p>
    <w:p w:rsidR="00B43062" w:rsidRPr="00B832BA" w:rsidRDefault="00B43062" w:rsidP="00B12D19">
      <w:pPr>
        <w:pStyle w:val="ListParagraph"/>
        <w:numPr>
          <w:ilvl w:val="0"/>
          <w:numId w:val="43"/>
        </w:numPr>
        <w:tabs>
          <w:tab w:val="left" w:pos="720"/>
          <w:tab w:val="left" w:pos="990"/>
        </w:tabs>
        <w:ind w:hanging="90"/>
        <w:rPr>
          <w:rFonts w:asciiTheme="minorHAnsi" w:eastAsia="Times New Roman" w:hAnsiTheme="minorHAnsi"/>
          <w:color w:val="333333"/>
        </w:rPr>
      </w:pPr>
      <w:r w:rsidRPr="00B832BA">
        <w:rPr>
          <w:rFonts w:asciiTheme="minorHAnsi" w:eastAsia="Times New Roman" w:hAnsiTheme="minorHAnsi"/>
          <w:color w:val="333333"/>
        </w:rPr>
        <w:t xml:space="preserve">Add the </w:t>
      </w:r>
      <w:proofErr w:type="spellStart"/>
      <w:r w:rsidRPr="00B832BA">
        <w:rPr>
          <w:rFonts w:asciiTheme="minorHAnsi" w:eastAsia="Times New Roman" w:hAnsiTheme="minorHAnsi"/>
          <w:color w:val="333333"/>
        </w:rPr>
        <w:t>quickorder</w:t>
      </w:r>
      <w:proofErr w:type="spellEnd"/>
      <w:r w:rsidRPr="00B832BA">
        <w:rPr>
          <w:rFonts w:asciiTheme="minorHAnsi" w:eastAsia="Times New Roman" w:hAnsiTheme="minorHAnsi"/>
          <w:color w:val="333333"/>
        </w:rPr>
        <w:t xml:space="preserve"> extension in </w:t>
      </w:r>
      <w:proofErr w:type="spellStart"/>
      <w:r w:rsidRPr="00B832BA">
        <w:rPr>
          <w:rFonts w:asciiTheme="minorHAnsi" w:eastAsia="Times New Roman" w:hAnsiTheme="minorHAnsi"/>
          <w:b/>
          <w:color w:val="333333"/>
        </w:rPr>
        <w:t>build.gradle</w:t>
      </w:r>
      <w:proofErr w:type="spellEnd"/>
      <w:r w:rsidRPr="00B832BA">
        <w:rPr>
          <w:rFonts w:asciiTheme="minorHAnsi" w:eastAsia="Times New Roman" w:hAnsiTheme="minorHAnsi"/>
          <w:color w:val="333333"/>
        </w:rPr>
        <w:t xml:space="preserve"> file (installer\recipes\b2b_acc_plus\</w:t>
      </w:r>
      <w:proofErr w:type="spellStart"/>
      <w:r w:rsidRPr="00B832BA">
        <w:rPr>
          <w:rFonts w:asciiTheme="minorHAnsi" w:eastAsia="Times New Roman" w:hAnsiTheme="minorHAnsi"/>
          <w:color w:val="333333"/>
        </w:rPr>
        <w:t>build.gradle</w:t>
      </w:r>
      <w:proofErr w:type="spellEnd"/>
      <w:r w:rsidRPr="00B832BA">
        <w:rPr>
          <w:rFonts w:asciiTheme="minorHAnsi" w:eastAsia="Times New Roman" w:hAnsiTheme="minorHAnsi"/>
          <w:color w:val="333333"/>
        </w:rPr>
        <w:t>).</w:t>
      </w:r>
    </w:p>
    <w:tbl>
      <w:tblPr>
        <w:tblStyle w:val="TableGrid"/>
        <w:tblW w:w="0" w:type="auto"/>
        <w:tblInd w:w="828" w:type="dxa"/>
        <w:tblLook w:val="04A0"/>
      </w:tblPr>
      <w:tblGrid>
        <w:gridCol w:w="9569"/>
      </w:tblGrid>
      <w:tr w:rsidR="00B43062" w:rsidRPr="00B832BA" w:rsidTr="00B43062">
        <w:tc>
          <w:tcPr>
            <w:tcW w:w="9569" w:type="dxa"/>
          </w:tcPr>
          <w:p w:rsidR="00B43062" w:rsidRPr="00B832BA" w:rsidRDefault="00B43062" w:rsidP="00DD427C">
            <w:pPr>
              <w:spacing w:before="240"/>
              <w:contextualSpacing/>
              <w:rPr>
                <w:rFonts w:asciiTheme="minorHAnsi" w:hAnsiTheme="minorHAnsi"/>
                <w:sz w:val="22"/>
                <w:szCs w:val="22"/>
              </w:rPr>
            </w:pPr>
            <w:r w:rsidRPr="00B832BA">
              <w:rPr>
                <w:rFonts w:asciiTheme="minorHAnsi" w:hAnsiTheme="minorHAnsi"/>
                <w:sz w:val="22"/>
                <w:szCs w:val="22"/>
              </w:rPr>
              <w:t xml:space="preserve">extensions { </w:t>
            </w:r>
          </w:p>
          <w:p w:rsidR="00B43062" w:rsidRPr="00B832BA" w:rsidRDefault="00B43062" w:rsidP="00DD427C">
            <w:pPr>
              <w:spacing w:before="0"/>
              <w:contextualSpacing/>
              <w:rPr>
                <w:rFonts w:asciiTheme="minorHAnsi" w:hAnsiTheme="minorHAnsi"/>
                <w:sz w:val="22"/>
                <w:szCs w:val="22"/>
              </w:rPr>
            </w:pPr>
            <w:r w:rsidRPr="00B832BA">
              <w:rPr>
                <w:rFonts w:asciiTheme="minorHAnsi" w:hAnsiTheme="minorHAnsi"/>
                <w:sz w:val="22"/>
                <w:szCs w:val="22"/>
              </w:rPr>
              <w:t>…</w:t>
            </w:r>
          </w:p>
          <w:p w:rsidR="00B43062" w:rsidRPr="00B832BA" w:rsidRDefault="00B43062" w:rsidP="00DD427C">
            <w:pPr>
              <w:spacing w:before="0"/>
              <w:contextualSpacing/>
              <w:rPr>
                <w:rFonts w:asciiTheme="minorHAnsi" w:hAnsiTheme="minorHAnsi"/>
                <w:sz w:val="22"/>
                <w:szCs w:val="22"/>
              </w:rPr>
            </w:pPr>
            <w:proofErr w:type="spellStart"/>
            <w:r w:rsidRPr="00B832BA">
              <w:rPr>
                <w:rFonts w:asciiTheme="minorHAnsi" w:hAnsiTheme="minorHAnsi"/>
                <w:sz w:val="22"/>
                <w:szCs w:val="22"/>
              </w:rPr>
              <w:t>extName</w:t>
            </w:r>
            <w:proofErr w:type="spellEnd"/>
            <w:r w:rsidRPr="00B832BA">
              <w:rPr>
                <w:rFonts w:asciiTheme="minorHAnsi" w:hAnsiTheme="minorHAnsi"/>
                <w:sz w:val="22"/>
                <w:szCs w:val="22"/>
              </w:rPr>
              <w:t xml:space="preserve"> '</w:t>
            </w:r>
            <w:proofErr w:type="spellStart"/>
            <w:r w:rsidRPr="00B832BA">
              <w:rPr>
                <w:rFonts w:asciiTheme="minorHAnsi" w:hAnsiTheme="minorHAnsi"/>
                <w:sz w:val="22"/>
                <w:szCs w:val="22"/>
              </w:rPr>
              <w:t>multicarts</w:t>
            </w:r>
            <w:proofErr w:type="spellEnd"/>
            <w:r w:rsidRPr="00B832BA">
              <w:rPr>
                <w:rFonts w:asciiTheme="minorHAnsi" w:hAnsiTheme="minorHAnsi"/>
                <w:sz w:val="22"/>
                <w:szCs w:val="22"/>
              </w:rPr>
              <w:t>'</w:t>
            </w:r>
          </w:p>
          <w:p w:rsidR="00B43062" w:rsidRPr="00B832BA" w:rsidRDefault="00B43062" w:rsidP="00DD427C">
            <w:pPr>
              <w:spacing w:before="0"/>
              <w:contextualSpacing/>
              <w:rPr>
                <w:rFonts w:asciiTheme="minorHAnsi" w:hAnsiTheme="minorHAnsi"/>
                <w:sz w:val="22"/>
                <w:szCs w:val="22"/>
              </w:rPr>
            </w:pPr>
            <w:proofErr w:type="spellStart"/>
            <w:r w:rsidRPr="00B832BA">
              <w:rPr>
                <w:rFonts w:asciiTheme="minorHAnsi" w:hAnsiTheme="minorHAnsi"/>
                <w:sz w:val="22"/>
                <w:szCs w:val="22"/>
              </w:rPr>
              <w:t>extName</w:t>
            </w:r>
            <w:proofErr w:type="spellEnd"/>
            <w:r w:rsidRPr="00B832BA">
              <w:rPr>
                <w:rFonts w:asciiTheme="minorHAnsi" w:hAnsiTheme="minorHAnsi"/>
                <w:sz w:val="22"/>
                <w:szCs w:val="22"/>
              </w:rPr>
              <w:t xml:space="preserve"> '</w:t>
            </w:r>
            <w:proofErr w:type="spellStart"/>
            <w:r w:rsidRPr="00B832BA">
              <w:rPr>
                <w:rFonts w:asciiTheme="minorHAnsi" w:hAnsiTheme="minorHAnsi"/>
                <w:sz w:val="22"/>
                <w:szCs w:val="22"/>
              </w:rPr>
              <w:t>ordersearch</w:t>
            </w:r>
            <w:proofErr w:type="spellEnd"/>
            <w:r w:rsidRPr="00B832BA">
              <w:rPr>
                <w:rFonts w:asciiTheme="minorHAnsi" w:hAnsiTheme="minorHAnsi"/>
                <w:sz w:val="22"/>
                <w:szCs w:val="22"/>
              </w:rPr>
              <w:t>'</w:t>
            </w:r>
          </w:p>
          <w:p w:rsidR="00B43062" w:rsidRPr="00B832BA" w:rsidRDefault="00B43062" w:rsidP="00DD427C">
            <w:pPr>
              <w:spacing w:before="0"/>
              <w:contextualSpacing/>
              <w:rPr>
                <w:rFonts w:asciiTheme="minorHAnsi" w:hAnsiTheme="minorHAnsi"/>
                <w:sz w:val="22"/>
                <w:szCs w:val="22"/>
              </w:rPr>
            </w:pPr>
            <w:proofErr w:type="spellStart"/>
            <w:r w:rsidRPr="00B832BA">
              <w:rPr>
                <w:rFonts w:asciiTheme="minorHAnsi" w:hAnsiTheme="minorHAnsi"/>
                <w:sz w:val="22"/>
                <w:szCs w:val="22"/>
              </w:rPr>
              <w:t>extName</w:t>
            </w:r>
            <w:proofErr w:type="spellEnd"/>
            <w:r w:rsidRPr="00B832BA">
              <w:rPr>
                <w:rFonts w:asciiTheme="minorHAnsi" w:hAnsiTheme="minorHAnsi"/>
                <w:sz w:val="22"/>
                <w:szCs w:val="22"/>
              </w:rPr>
              <w:t xml:space="preserve"> '</w:t>
            </w:r>
            <w:proofErr w:type="spellStart"/>
            <w:r w:rsidRPr="00B832BA">
              <w:rPr>
                <w:rFonts w:asciiTheme="minorHAnsi" w:hAnsiTheme="minorHAnsi"/>
              </w:rPr>
              <w:t>productsearch</w:t>
            </w:r>
            <w:proofErr w:type="spellEnd"/>
            <w:r w:rsidRPr="00B832BA">
              <w:rPr>
                <w:rFonts w:asciiTheme="minorHAnsi" w:hAnsiTheme="minorHAnsi"/>
                <w:sz w:val="22"/>
                <w:szCs w:val="22"/>
              </w:rPr>
              <w:t>'</w:t>
            </w:r>
          </w:p>
          <w:p w:rsidR="00B43062" w:rsidRPr="00B832BA" w:rsidRDefault="00B43062" w:rsidP="00DD427C">
            <w:pPr>
              <w:spacing w:before="0"/>
              <w:contextualSpacing/>
              <w:rPr>
                <w:rFonts w:asciiTheme="minorHAnsi" w:hAnsiTheme="minorHAnsi"/>
                <w:sz w:val="22"/>
                <w:szCs w:val="22"/>
              </w:rPr>
            </w:pPr>
            <w:proofErr w:type="spellStart"/>
            <w:r w:rsidRPr="00B832BA">
              <w:rPr>
                <w:rFonts w:asciiTheme="minorHAnsi" w:hAnsiTheme="minorHAnsi"/>
                <w:sz w:val="22"/>
                <w:szCs w:val="22"/>
              </w:rPr>
              <w:t>extName</w:t>
            </w:r>
            <w:proofErr w:type="spellEnd"/>
            <w:r w:rsidRPr="00B832BA">
              <w:rPr>
                <w:rFonts w:asciiTheme="minorHAnsi" w:hAnsiTheme="minorHAnsi"/>
                <w:sz w:val="22"/>
                <w:szCs w:val="22"/>
              </w:rPr>
              <w:t xml:space="preserve"> '</w:t>
            </w:r>
            <w:proofErr w:type="spellStart"/>
            <w:r w:rsidRPr="00B832BA">
              <w:rPr>
                <w:rFonts w:asciiTheme="minorHAnsi" w:hAnsiTheme="minorHAnsi"/>
                <w:b/>
              </w:rPr>
              <w:t>quickorder</w:t>
            </w:r>
            <w:proofErr w:type="spellEnd"/>
            <w:r w:rsidRPr="00B832BA">
              <w:rPr>
                <w:rFonts w:asciiTheme="minorHAnsi" w:hAnsiTheme="minorHAnsi"/>
                <w:sz w:val="22"/>
                <w:szCs w:val="22"/>
              </w:rPr>
              <w:t>'</w:t>
            </w:r>
          </w:p>
          <w:p w:rsidR="00B43062" w:rsidRPr="00B832BA" w:rsidRDefault="00B43062" w:rsidP="00DD427C">
            <w:pPr>
              <w:pStyle w:val="ListParagraph"/>
              <w:spacing w:after="0"/>
              <w:ind w:left="0"/>
              <w:contextualSpacing/>
              <w:rPr>
                <w:rFonts w:asciiTheme="minorHAnsi" w:hAnsiTheme="minorHAnsi" w:cs="Arial"/>
                <w:color w:val="2A00FF"/>
              </w:rPr>
            </w:pPr>
            <w:r w:rsidRPr="00B832BA">
              <w:rPr>
                <w:rFonts w:asciiTheme="minorHAnsi" w:hAnsiTheme="minorHAnsi" w:cs="Arial"/>
              </w:rPr>
              <w:t>… }</w:t>
            </w:r>
          </w:p>
        </w:tc>
      </w:tr>
    </w:tbl>
    <w:p w:rsidR="00B43062" w:rsidRPr="00B832BA" w:rsidRDefault="00B43062" w:rsidP="00B43062">
      <w:pPr>
        <w:pStyle w:val="ListParagraph"/>
        <w:autoSpaceDE w:val="0"/>
        <w:autoSpaceDN w:val="0"/>
        <w:adjustRightInd w:val="0"/>
        <w:spacing w:line="240" w:lineRule="auto"/>
        <w:contextualSpacing/>
        <w:rPr>
          <w:rFonts w:asciiTheme="minorHAnsi" w:eastAsia="Times New Roman" w:hAnsiTheme="minorHAnsi" w:cs="Arial"/>
          <w:color w:val="333333"/>
        </w:rPr>
      </w:pPr>
    </w:p>
    <w:p w:rsidR="00B43062" w:rsidRPr="00B832BA" w:rsidRDefault="00B43062" w:rsidP="00B12D19">
      <w:pPr>
        <w:pStyle w:val="ListParagraph"/>
        <w:numPr>
          <w:ilvl w:val="0"/>
          <w:numId w:val="43"/>
        </w:numPr>
        <w:tabs>
          <w:tab w:val="left" w:pos="990"/>
        </w:tabs>
        <w:autoSpaceDE w:val="0"/>
        <w:autoSpaceDN w:val="0"/>
        <w:adjustRightInd w:val="0"/>
        <w:spacing w:line="240" w:lineRule="auto"/>
        <w:ind w:hanging="90"/>
        <w:contextualSpacing/>
        <w:rPr>
          <w:rFonts w:asciiTheme="minorHAnsi" w:eastAsia="Times New Roman" w:hAnsiTheme="minorHAnsi"/>
          <w:color w:val="333333"/>
        </w:rPr>
      </w:pPr>
      <w:r w:rsidRPr="00B832BA">
        <w:rPr>
          <w:rFonts w:asciiTheme="minorHAnsi" w:eastAsia="Times New Roman" w:hAnsiTheme="minorHAnsi"/>
          <w:color w:val="333333"/>
        </w:rPr>
        <w:t xml:space="preserve">Add </w:t>
      </w:r>
      <w:proofErr w:type="spellStart"/>
      <w:r w:rsidRPr="00B832BA">
        <w:rPr>
          <w:rFonts w:asciiTheme="minorHAnsi" w:eastAsia="Times New Roman" w:hAnsiTheme="minorHAnsi"/>
          <w:color w:val="333333"/>
        </w:rPr>
        <w:t>quickorder</w:t>
      </w:r>
      <w:proofErr w:type="spellEnd"/>
      <w:r w:rsidRPr="00B832BA">
        <w:rPr>
          <w:rFonts w:asciiTheme="minorHAnsi" w:eastAsia="Times New Roman" w:hAnsiTheme="minorHAnsi"/>
          <w:color w:val="333333"/>
        </w:rPr>
        <w:t xml:space="preserve"> extension in </w:t>
      </w:r>
      <w:proofErr w:type="spellStart"/>
      <w:r w:rsidRPr="00B832BA">
        <w:rPr>
          <w:rFonts w:asciiTheme="minorHAnsi" w:eastAsia="Times New Roman" w:hAnsiTheme="minorHAnsi"/>
          <w:color w:val="333333"/>
        </w:rPr>
        <w:t>addons</w:t>
      </w:r>
      <w:proofErr w:type="spellEnd"/>
      <w:r w:rsidRPr="00B832BA">
        <w:rPr>
          <w:rFonts w:asciiTheme="minorHAnsi" w:eastAsia="Times New Roman" w:hAnsiTheme="minorHAnsi"/>
          <w:color w:val="333333"/>
        </w:rPr>
        <w:t xml:space="preserve"> list in </w:t>
      </w:r>
      <w:proofErr w:type="spellStart"/>
      <w:r w:rsidRPr="00B832BA">
        <w:rPr>
          <w:rFonts w:asciiTheme="minorHAnsi" w:eastAsia="Times New Roman" w:hAnsiTheme="minorHAnsi"/>
          <w:color w:val="333333"/>
        </w:rPr>
        <w:t>build.gradle</w:t>
      </w:r>
      <w:proofErr w:type="spellEnd"/>
      <w:r w:rsidRPr="00B832BA">
        <w:rPr>
          <w:rFonts w:asciiTheme="minorHAnsi" w:eastAsia="Times New Roman" w:hAnsiTheme="minorHAnsi"/>
          <w:color w:val="333333"/>
        </w:rPr>
        <w:t xml:space="preserve"> file</w:t>
      </w:r>
    </w:p>
    <w:tbl>
      <w:tblPr>
        <w:tblStyle w:val="TableGrid"/>
        <w:tblW w:w="0" w:type="auto"/>
        <w:tblInd w:w="828" w:type="dxa"/>
        <w:tblLook w:val="04A0"/>
      </w:tblPr>
      <w:tblGrid>
        <w:gridCol w:w="9569"/>
      </w:tblGrid>
      <w:tr w:rsidR="00B43062" w:rsidRPr="00B832BA" w:rsidTr="00B43062">
        <w:tc>
          <w:tcPr>
            <w:tcW w:w="9569" w:type="dxa"/>
          </w:tcPr>
          <w:p w:rsidR="00B43062" w:rsidRPr="00B832BA" w:rsidRDefault="00B43062" w:rsidP="00DD427C">
            <w:pPr>
              <w:autoSpaceDE w:val="0"/>
              <w:autoSpaceDN w:val="0"/>
              <w:adjustRightInd w:val="0"/>
              <w:spacing w:line="240" w:lineRule="auto"/>
              <w:contextualSpacing/>
              <w:rPr>
                <w:rFonts w:asciiTheme="minorHAnsi" w:eastAsia="Times New Roman" w:hAnsiTheme="minorHAnsi"/>
                <w:color w:val="333333"/>
                <w:sz w:val="22"/>
                <w:szCs w:val="22"/>
              </w:rPr>
            </w:pPr>
            <w:proofErr w:type="spellStart"/>
            <w:r w:rsidRPr="00B832BA">
              <w:rPr>
                <w:rFonts w:asciiTheme="minorHAnsi" w:eastAsia="Times New Roman" w:hAnsiTheme="minorHAnsi"/>
                <w:color w:val="333333"/>
                <w:sz w:val="22"/>
                <w:szCs w:val="22"/>
              </w:rPr>
              <w:t>pl.project.addons</w:t>
            </w:r>
            <w:proofErr w:type="spellEnd"/>
            <w:r w:rsidRPr="00B832BA">
              <w:rPr>
                <w:rFonts w:asciiTheme="minorHAnsi" w:eastAsia="Times New Roman" w:hAnsiTheme="minorHAnsi"/>
                <w:color w:val="333333"/>
                <w:sz w:val="22"/>
                <w:szCs w:val="22"/>
              </w:rPr>
              <w:t xml:space="preserve"> {</w:t>
            </w:r>
          </w:p>
          <w:p w:rsidR="00B43062" w:rsidRPr="00B832BA" w:rsidRDefault="00B43062" w:rsidP="00DD427C">
            <w:pPr>
              <w:spacing w:before="0"/>
              <w:contextualSpacing/>
              <w:rPr>
                <w:rFonts w:asciiTheme="minorHAnsi" w:eastAsia="Times New Roman" w:hAnsiTheme="minorHAnsi"/>
                <w:color w:val="333333"/>
                <w:sz w:val="22"/>
                <w:szCs w:val="22"/>
              </w:rPr>
            </w:pPr>
            <w:r w:rsidRPr="00B832BA">
              <w:rPr>
                <w:rFonts w:asciiTheme="minorHAnsi" w:eastAsia="Times New Roman" w:hAnsiTheme="minorHAnsi"/>
                <w:color w:val="333333"/>
                <w:sz w:val="22"/>
                <w:szCs w:val="22"/>
              </w:rPr>
              <w:t>names                                                               "liveeditaddon,b2bacceleratoraddon,commerceorgaddon,accountsummaryaddon,assistedservicestorefront,captchaaddon,</w:t>
            </w:r>
            <w:r w:rsidRPr="00B832BA">
              <w:rPr>
                <w:rFonts w:asciiTheme="minorHAnsi" w:hAnsiTheme="minorHAnsi"/>
              </w:rPr>
              <w:t xml:space="preserve"> </w:t>
            </w:r>
            <w:proofErr w:type="spellStart"/>
            <w:r w:rsidRPr="00B832BA">
              <w:rPr>
                <w:rFonts w:asciiTheme="minorHAnsi" w:eastAsia="Times New Roman" w:hAnsiTheme="minorHAnsi"/>
                <w:color w:val="333333"/>
                <w:sz w:val="22"/>
                <w:szCs w:val="22"/>
              </w:rPr>
              <w:t>productsearch</w:t>
            </w:r>
            <w:proofErr w:type="spellEnd"/>
            <w:r w:rsidRPr="00B832BA">
              <w:rPr>
                <w:rFonts w:asciiTheme="minorHAnsi" w:eastAsia="Times New Roman" w:hAnsiTheme="minorHAnsi"/>
                <w:color w:val="333333"/>
                <w:sz w:val="22"/>
                <w:szCs w:val="22"/>
              </w:rPr>
              <w:t>,</w:t>
            </w:r>
            <w:r w:rsidRPr="00B832BA">
              <w:rPr>
                <w:rFonts w:asciiTheme="minorHAnsi" w:eastAsia="Times New Roman" w:hAnsiTheme="minorHAnsi"/>
                <w:b/>
                <w:color w:val="333333"/>
                <w:sz w:val="22"/>
                <w:szCs w:val="22"/>
              </w:rPr>
              <w:t xml:space="preserve"> </w:t>
            </w:r>
            <w:proofErr w:type="spellStart"/>
            <w:r w:rsidRPr="00B832BA">
              <w:rPr>
                <w:rFonts w:asciiTheme="minorHAnsi" w:hAnsiTheme="minorHAnsi"/>
                <w:sz w:val="22"/>
                <w:szCs w:val="22"/>
              </w:rPr>
              <w:t>multicarts</w:t>
            </w:r>
            <w:proofErr w:type="spellEnd"/>
            <w:r w:rsidRPr="00B832BA">
              <w:rPr>
                <w:rFonts w:asciiTheme="minorHAnsi" w:hAnsiTheme="minorHAnsi"/>
                <w:sz w:val="22"/>
                <w:szCs w:val="22"/>
              </w:rPr>
              <w:t xml:space="preserve">, </w:t>
            </w:r>
            <w:proofErr w:type="spellStart"/>
            <w:r w:rsidRPr="00B832BA">
              <w:rPr>
                <w:rFonts w:asciiTheme="minorHAnsi" w:hAnsiTheme="minorHAnsi"/>
                <w:sz w:val="22"/>
                <w:szCs w:val="22"/>
              </w:rPr>
              <w:t>ordersearch</w:t>
            </w:r>
            <w:proofErr w:type="spellEnd"/>
            <w:r w:rsidRPr="00B832BA">
              <w:rPr>
                <w:rFonts w:asciiTheme="minorHAnsi" w:hAnsiTheme="minorHAnsi"/>
                <w:sz w:val="22"/>
                <w:szCs w:val="22"/>
              </w:rPr>
              <w:t xml:space="preserve">, </w:t>
            </w:r>
            <w:proofErr w:type="spellStart"/>
            <w:r w:rsidRPr="00B832BA">
              <w:rPr>
                <w:rFonts w:asciiTheme="minorHAnsi" w:hAnsiTheme="minorHAnsi"/>
                <w:b/>
              </w:rPr>
              <w:t>quickorder</w:t>
            </w:r>
            <w:proofErr w:type="spellEnd"/>
            <w:r w:rsidRPr="00B832BA">
              <w:rPr>
                <w:rFonts w:asciiTheme="minorHAnsi" w:eastAsia="Times New Roman" w:hAnsiTheme="minorHAnsi"/>
                <w:color w:val="333333"/>
                <w:sz w:val="22"/>
                <w:szCs w:val="22"/>
              </w:rPr>
              <w:t>"</w:t>
            </w:r>
          </w:p>
          <w:p w:rsidR="00B43062" w:rsidRPr="00B832BA" w:rsidRDefault="00B43062" w:rsidP="00DD427C">
            <w:pPr>
              <w:autoSpaceDE w:val="0"/>
              <w:autoSpaceDN w:val="0"/>
              <w:adjustRightInd w:val="0"/>
              <w:spacing w:line="240" w:lineRule="auto"/>
              <w:contextualSpacing/>
              <w:rPr>
                <w:rFonts w:asciiTheme="minorHAnsi" w:eastAsia="Times New Roman" w:hAnsiTheme="minorHAnsi"/>
                <w:color w:val="333333"/>
                <w:sz w:val="22"/>
                <w:szCs w:val="22"/>
              </w:rPr>
            </w:pPr>
            <w:r w:rsidRPr="00B832BA">
              <w:rPr>
                <w:rFonts w:asciiTheme="minorHAnsi" w:eastAsia="Times New Roman" w:hAnsiTheme="minorHAnsi"/>
                <w:color w:val="333333"/>
                <w:sz w:val="22"/>
                <w:szCs w:val="22"/>
              </w:rPr>
              <w:t>template "b2bassetsstorefront"</w:t>
            </w:r>
          </w:p>
          <w:p w:rsidR="00B43062" w:rsidRPr="00B832BA" w:rsidRDefault="00B43062" w:rsidP="00DD427C">
            <w:pPr>
              <w:autoSpaceDE w:val="0"/>
              <w:autoSpaceDN w:val="0"/>
              <w:adjustRightInd w:val="0"/>
              <w:spacing w:line="240" w:lineRule="auto"/>
              <w:contextualSpacing/>
              <w:rPr>
                <w:rFonts w:asciiTheme="minorHAnsi" w:eastAsia="Times New Roman" w:hAnsiTheme="minorHAnsi"/>
                <w:color w:val="333333"/>
                <w:sz w:val="22"/>
                <w:szCs w:val="22"/>
              </w:rPr>
            </w:pPr>
            <w:proofErr w:type="spellStart"/>
            <w:r w:rsidRPr="00B832BA">
              <w:rPr>
                <w:rFonts w:asciiTheme="minorHAnsi" w:eastAsia="Times New Roman" w:hAnsiTheme="minorHAnsi"/>
                <w:color w:val="333333"/>
                <w:sz w:val="22"/>
                <w:szCs w:val="22"/>
              </w:rPr>
              <w:t>storeFronts</w:t>
            </w:r>
            <w:proofErr w:type="spellEnd"/>
            <w:r w:rsidRPr="00B832BA">
              <w:rPr>
                <w:rFonts w:asciiTheme="minorHAnsi" w:eastAsia="Times New Roman" w:hAnsiTheme="minorHAnsi"/>
                <w:color w:val="333333"/>
                <w:sz w:val="22"/>
                <w:szCs w:val="22"/>
              </w:rPr>
              <w:t xml:space="preserve"> "b2bassetsstorefront"</w:t>
            </w:r>
          </w:p>
          <w:p w:rsidR="00B43062" w:rsidRPr="00B832BA" w:rsidRDefault="00B43062" w:rsidP="00DD427C">
            <w:pPr>
              <w:autoSpaceDE w:val="0"/>
              <w:autoSpaceDN w:val="0"/>
              <w:adjustRightInd w:val="0"/>
              <w:spacing w:line="240" w:lineRule="auto"/>
              <w:contextualSpacing/>
              <w:rPr>
                <w:rFonts w:asciiTheme="minorHAnsi" w:eastAsia="Times New Roman" w:hAnsiTheme="minorHAnsi"/>
                <w:color w:val="333333"/>
                <w:sz w:val="22"/>
                <w:szCs w:val="22"/>
              </w:rPr>
            </w:pPr>
            <w:r w:rsidRPr="00B832BA">
              <w:rPr>
                <w:rFonts w:asciiTheme="minorHAnsi" w:eastAsia="Times New Roman" w:hAnsiTheme="minorHAnsi"/>
                <w:color w:val="333333"/>
                <w:sz w:val="22"/>
                <w:szCs w:val="22"/>
              </w:rPr>
              <w:t>platform pl</w:t>
            </w:r>
          </w:p>
          <w:p w:rsidR="00B43062" w:rsidRPr="00B832BA" w:rsidRDefault="00B43062" w:rsidP="00DD427C">
            <w:pPr>
              <w:pStyle w:val="ListParagraph"/>
              <w:autoSpaceDE w:val="0"/>
              <w:autoSpaceDN w:val="0"/>
              <w:adjustRightInd w:val="0"/>
              <w:spacing w:line="240" w:lineRule="auto"/>
              <w:ind w:left="0"/>
              <w:contextualSpacing/>
              <w:rPr>
                <w:rFonts w:asciiTheme="minorHAnsi" w:eastAsia="Times New Roman" w:hAnsiTheme="minorHAnsi" w:cs="Arial"/>
                <w:color w:val="333333"/>
              </w:rPr>
            </w:pPr>
            <w:r w:rsidRPr="00B832BA">
              <w:rPr>
                <w:rFonts w:asciiTheme="minorHAnsi" w:eastAsia="Times New Roman" w:hAnsiTheme="minorHAnsi" w:cs="Arial"/>
                <w:color w:val="333333"/>
              </w:rPr>
              <w:t xml:space="preserve"> }</w:t>
            </w:r>
          </w:p>
        </w:tc>
      </w:tr>
    </w:tbl>
    <w:p w:rsidR="00B43062" w:rsidRPr="00B832BA" w:rsidRDefault="00B43062" w:rsidP="00B43062">
      <w:pPr>
        <w:autoSpaceDE w:val="0"/>
        <w:autoSpaceDN w:val="0"/>
        <w:adjustRightInd w:val="0"/>
        <w:spacing w:line="240" w:lineRule="auto"/>
        <w:contextualSpacing/>
        <w:rPr>
          <w:rFonts w:asciiTheme="minorHAnsi" w:eastAsia="Times New Roman" w:hAnsiTheme="minorHAnsi"/>
          <w:color w:val="333333"/>
        </w:rPr>
      </w:pPr>
    </w:p>
    <w:p w:rsidR="00B43062" w:rsidRPr="00B832BA" w:rsidRDefault="00B43062" w:rsidP="00B12D19">
      <w:pPr>
        <w:pStyle w:val="ListParagraph"/>
        <w:numPr>
          <w:ilvl w:val="0"/>
          <w:numId w:val="43"/>
        </w:numPr>
        <w:tabs>
          <w:tab w:val="left" w:pos="990"/>
        </w:tabs>
        <w:autoSpaceDE w:val="0"/>
        <w:autoSpaceDN w:val="0"/>
        <w:adjustRightInd w:val="0"/>
        <w:spacing w:line="240" w:lineRule="auto"/>
        <w:ind w:hanging="90"/>
        <w:contextualSpacing/>
        <w:rPr>
          <w:rFonts w:asciiTheme="minorHAnsi" w:eastAsia="Times New Roman" w:hAnsiTheme="minorHAnsi"/>
          <w:color w:val="333333"/>
        </w:rPr>
      </w:pPr>
      <w:r w:rsidRPr="00B832BA">
        <w:rPr>
          <w:rFonts w:asciiTheme="minorHAnsi" w:eastAsia="Times New Roman" w:hAnsiTheme="minorHAnsi"/>
          <w:color w:val="333333"/>
        </w:rPr>
        <w:t xml:space="preserve">Add following line in </w:t>
      </w:r>
      <w:proofErr w:type="spellStart"/>
      <w:r w:rsidRPr="00B832BA">
        <w:rPr>
          <w:rFonts w:asciiTheme="minorHAnsi" w:eastAsia="Times New Roman" w:hAnsiTheme="minorHAnsi"/>
          <w:b/>
          <w:color w:val="333333"/>
        </w:rPr>
        <w:t>build.gradle</w:t>
      </w:r>
      <w:proofErr w:type="spellEnd"/>
      <w:r w:rsidRPr="00B832BA">
        <w:rPr>
          <w:rFonts w:asciiTheme="minorHAnsi" w:eastAsia="Times New Roman" w:hAnsiTheme="minorHAnsi"/>
          <w:color w:val="333333"/>
        </w:rPr>
        <w:t xml:space="preserve"> file.</w:t>
      </w:r>
    </w:p>
    <w:tbl>
      <w:tblPr>
        <w:tblStyle w:val="TableGrid"/>
        <w:tblW w:w="0" w:type="auto"/>
        <w:tblInd w:w="828" w:type="dxa"/>
        <w:tblLook w:val="04A0"/>
      </w:tblPr>
      <w:tblGrid>
        <w:gridCol w:w="9569"/>
      </w:tblGrid>
      <w:tr w:rsidR="00B43062" w:rsidRPr="00B832BA" w:rsidTr="00801525">
        <w:tc>
          <w:tcPr>
            <w:tcW w:w="9569" w:type="dxa"/>
          </w:tcPr>
          <w:p w:rsidR="00B43062" w:rsidRPr="00B832BA" w:rsidRDefault="00B43062" w:rsidP="00DD427C">
            <w:pPr>
              <w:pStyle w:val="ListParagraph"/>
              <w:autoSpaceDE w:val="0"/>
              <w:autoSpaceDN w:val="0"/>
              <w:adjustRightInd w:val="0"/>
              <w:spacing w:line="240" w:lineRule="auto"/>
              <w:ind w:left="0"/>
              <w:contextualSpacing/>
              <w:rPr>
                <w:rFonts w:asciiTheme="minorHAnsi" w:eastAsia="Times New Roman" w:hAnsiTheme="minorHAnsi" w:cs="Arial"/>
                <w:color w:val="333333"/>
              </w:rPr>
            </w:pPr>
            <w:proofErr w:type="spellStart"/>
            <w:r w:rsidRPr="00B832BA">
              <w:rPr>
                <w:rFonts w:asciiTheme="minorHAnsi" w:eastAsia="Times New Roman" w:hAnsiTheme="minorHAnsi" w:cs="Arial"/>
                <w:color w:val="333333"/>
              </w:rPr>
              <w:lastRenderedPageBreak/>
              <w:t>localProperties</w:t>
            </w:r>
            <w:proofErr w:type="spellEnd"/>
            <w:r w:rsidRPr="00B832BA">
              <w:rPr>
                <w:rFonts w:asciiTheme="minorHAnsi" w:eastAsia="Times New Roman" w:hAnsiTheme="minorHAnsi" w:cs="Arial"/>
                <w:color w:val="333333"/>
              </w:rPr>
              <w:t xml:space="preserve"> {</w:t>
            </w:r>
          </w:p>
          <w:p w:rsidR="00B43062" w:rsidRPr="00B832BA" w:rsidRDefault="00B43062" w:rsidP="00DD427C">
            <w:pPr>
              <w:pStyle w:val="ListParagraph"/>
              <w:autoSpaceDE w:val="0"/>
              <w:autoSpaceDN w:val="0"/>
              <w:adjustRightInd w:val="0"/>
              <w:spacing w:before="240" w:line="240" w:lineRule="auto"/>
              <w:ind w:left="0"/>
              <w:contextualSpacing/>
              <w:rPr>
                <w:rFonts w:asciiTheme="minorHAnsi" w:eastAsia="Times New Roman" w:hAnsiTheme="minorHAnsi" w:cs="Arial"/>
                <w:color w:val="333333"/>
              </w:rPr>
            </w:pPr>
            <w:r w:rsidRPr="00B832BA">
              <w:rPr>
                <w:rFonts w:asciiTheme="minorHAnsi" w:eastAsia="Times New Roman" w:hAnsiTheme="minorHAnsi" w:cs="Arial"/>
                <w:color w:val="333333"/>
              </w:rPr>
              <w:t>...</w:t>
            </w:r>
          </w:p>
          <w:p w:rsidR="00B43062" w:rsidRPr="00B832BA" w:rsidRDefault="00B43062" w:rsidP="00DD427C">
            <w:pPr>
              <w:pStyle w:val="ListParagraph"/>
              <w:autoSpaceDE w:val="0"/>
              <w:autoSpaceDN w:val="0"/>
              <w:adjustRightInd w:val="0"/>
              <w:spacing w:before="240" w:line="240" w:lineRule="auto"/>
              <w:ind w:left="0"/>
              <w:contextualSpacing/>
              <w:rPr>
                <w:rFonts w:asciiTheme="minorHAnsi" w:eastAsia="Times New Roman" w:hAnsiTheme="minorHAnsi" w:cs="Arial"/>
                <w:color w:val="333333"/>
              </w:rPr>
            </w:pPr>
            <w:r w:rsidRPr="00B832BA">
              <w:rPr>
                <w:rFonts w:asciiTheme="minorHAnsi" w:eastAsia="Times New Roman" w:hAnsiTheme="minorHAnsi" w:cs="Arial"/>
                <w:color w:val="333333"/>
              </w:rPr>
              <w:t>property 'b2bassetsstorefront.additionalWebSpringConfigs.quickorder','classpath:/quickorder/web/spring/quickorder-web-spring.xml'</w:t>
            </w:r>
          </w:p>
          <w:p w:rsidR="00B43062" w:rsidRPr="00B832BA" w:rsidRDefault="00B43062" w:rsidP="00DD427C">
            <w:pPr>
              <w:pStyle w:val="ListParagraph"/>
              <w:autoSpaceDE w:val="0"/>
              <w:autoSpaceDN w:val="0"/>
              <w:adjustRightInd w:val="0"/>
              <w:spacing w:before="240" w:line="240" w:lineRule="auto"/>
              <w:ind w:left="0"/>
              <w:contextualSpacing/>
              <w:rPr>
                <w:rFonts w:asciiTheme="minorHAnsi" w:eastAsia="Times New Roman" w:hAnsiTheme="minorHAnsi" w:cs="Arial"/>
                <w:color w:val="333333"/>
              </w:rPr>
            </w:pPr>
            <w:r w:rsidRPr="00B832BA">
              <w:rPr>
                <w:rFonts w:asciiTheme="minorHAnsi" w:eastAsia="Times New Roman" w:hAnsiTheme="minorHAnsi" w:cs="Arial"/>
                <w:color w:val="333333"/>
              </w:rPr>
              <w:t>...}</w:t>
            </w:r>
          </w:p>
        </w:tc>
      </w:tr>
    </w:tbl>
    <w:p w:rsidR="00B43062" w:rsidRPr="00B832BA" w:rsidRDefault="00B43062" w:rsidP="00B43062">
      <w:pPr>
        <w:autoSpaceDE w:val="0"/>
        <w:autoSpaceDN w:val="0"/>
        <w:adjustRightInd w:val="0"/>
        <w:spacing w:line="240" w:lineRule="auto"/>
        <w:contextualSpacing/>
        <w:rPr>
          <w:rFonts w:asciiTheme="minorHAnsi" w:eastAsia="Times New Roman" w:hAnsiTheme="minorHAnsi"/>
          <w:color w:val="333333"/>
        </w:rPr>
      </w:pPr>
    </w:p>
    <w:p w:rsidR="00B43062" w:rsidRPr="00B832BA" w:rsidRDefault="00B43062" w:rsidP="00B12D19">
      <w:pPr>
        <w:pStyle w:val="ListParagraph"/>
        <w:numPr>
          <w:ilvl w:val="0"/>
          <w:numId w:val="43"/>
        </w:numPr>
        <w:tabs>
          <w:tab w:val="left" w:pos="990"/>
        </w:tabs>
        <w:autoSpaceDE w:val="0"/>
        <w:autoSpaceDN w:val="0"/>
        <w:adjustRightInd w:val="0"/>
        <w:spacing w:line="240" w:lineRule="auto"/>
        <w:ind w:hanging="90"/>
        <w:contextualSpacing/>
        <w:rPr>
          <w:rFonts w:asciiTheme="minorHAnsi" w:eastAsia="Times New Roman" w:hAnsiTheme="minorHAnsi" w:cs="Arial"/>
          <w:color w:val="333333"/>
        </w:rPr>
      </w:pPr>
      <w:r w:rsidRPr="00B832BA">
        <w:rPr>
          <w:rFonts w:asciiTheme="minorHAnsi" w:eastAsia="Times New Roman" w:hAnsiTheme="minorHAnsi" w:cs="Arial"/>
          <w:color w:val="333333"/>
        </w:rPr>
        <w:t>Navigate to the </w:t>
      </w:r>
      <w:r w:rsidRPr="00B832BA">
        <w:rPr>
          <w:rFonts w:asciiTheme="minorHAnsi" w:eastAsia="Times New Roman" w:hAnsiTheme="minorHAnsi" w:cs="Arial"/>
          <w:b/>
          <w:bCs/>
        </w:rPr>
        <w:t>{HYBRIS_HOME}</w:t>
      </w:r>
      <w:r w:rsidRPr="00B832BA">
        <w:rPr>
          <w:rFonts w:asciiTheme="minorHAnsi" w:eastAsia="Times New Roman" w:hAnsiTheme="minorHAnsi" w:cs="Arial"/>
        </w:rPr>
        <w:t>/installer</w:t>
      </w:r>
      <w:r w:rsidRPr="00B832BA">
        <w:rPr>
          <w:rFonts w:asciiTheme="minorHAnsi" w:eastAsia="Times New Roman" w:hAnsiTheme="minorHAnsi" w:cs="Arial"/>
          <w:color w:val="333333"/>
        </w:rPr>
        <w:t> directory. Invoke the Installer with the b2b_acc recipe by entering the following command:</w:t>
      </w:r>
    </w:p>
    <w:p w:rsidR="0037081F" w:rsidRDefault="00B43062" w:rsidP="0037081F">
      <w:pPr>
        <w:pStyle w:val="NormalWeb"/>
        <w:shd w:val="clear" w:color="auto" w:fill="FFFFFF"/>
        <w:spacing w:before="0" w:beforeAutospacing="0" w:after="240" w:afterAutospacing="0" w:line="239" w:lineRule="atLeast"/>
        <w:ind w:left="1440"/>
        <w:rPr>
          <w:rFonts w:asciiTheme="minorHAnsi" w:hAnsiTheme="minorHAnsi" w:cs="Arial"/>
          <w:b/>
          <w:bCs/>
          <w:color w:val="333333"/>
          <w:sz w:val="22"/>
          <w:szCs w:val="22"/>
        </w:rPr>
      </w:pPr>
      <w:r w:rsidRPr="00B832BA">
        <w:rPr>
          <w:rFonts w:asciiTheme="minorHAnsi" w:hAnsiTheme="minorHAnsi" w:cs="Arial"/>
          <w:color w:val="333333"/>
          <w:sz w:val="22"/>
          <w:szCs w:val="22"/>
        </w:rPr>
        <w:t>On Windows: </w:t>
      </w:r>
      <w:r w:rsidRPr="00B832BA">
        <w:rPr>
          <w:rFonts w:asciiTheme="minorHAnsi" w:hAnsiTheme="minorHAnsi" w:cs="Arial"/>
          <w:b/>
          <w:bCs/>
          <w:color w:val="333333"/>
          <w:sz w:val="22"/>
          <w:szCs w:val="22"/>
        </w:rPr>
        <w:t>install.bat -r b2b_acc_plus</w:t>
      </w:r>
      <w:ins w:id="142" w:author="derathor" w:date="2016-02-01T13:05:00Z">
        <w:r w:rsidR="00542D0C">
          <w:rPr>
            <w:rFonts w:asciiTheme="minorHAnsi" w:hAnsiTheme="minorHAnsi" w:cs="Arial"/>
            <w:b/>
            <w:bCs/>
            <w:color w:val="333333"/>
            <w:sz w:val="22"/>
            <w:szCs w:val="22"/>
          </w:rPr>
          <w:t xml:space="preserve"> </w:t>
        </w:r>
      </w:ins>
    </w:p>
    <w:p w:rsidR="00B43062" w:rsidRPr="00B832BA" w:rsidRDefault="0037081F" w:rsidP="0037081F">
      <w:pPr>
        <w:pStyle w:val="NormalWeb"/>
        <w:shd w:val="clear" w:color="auto" w:fill="FFFFFF"/>
        <w:spacing w:before="0" w:beforeAutospacing="0" w:after="240" w:afterAutospacing="0" w:line="239" w:lineRule="atLeast"/>
        <w:ind w:left="1440"/>
        <w:rPr>
          <w:rFonts w:asciiTheme="minorHAnsi" w:hAnsiTheme="minorHAnsi" w:cs="Arial"/>
          <w:b/>
          <w:bCs/>
          <w:color w:val="333333"/>
          <w:sz w:val="22"/>
          <w:szCs w:val="22"/>
        </w:rPr>
      </w:pPr>
      <w:r w:rsidRPr="0037081F">
        <w:rPr>
          <w:rFonts w:asciiTheme="minorHAnsi" w:hAnsiTheme="minorHAnsi" w:cs="Arial"/>
          <w:bCs/>
          <w:color w:val="333333"/>
          <w:sz w:val="22"/>
          <w:szCs w:val="22"/>
        </w:rPr>
        <w:t>On Linux or Mac</w:t>
      </w:r>
      <w:r w:rsidRPr="0037081F">
        <w:rPr>
          <w:rFonts w:asciiTheme="minorHAnsi" w:hAnsiTheme="minorHAnsi" w:cs="Arial"/>
          <w:b/>
          <w:bCs/>
          <w:color w:val="333333"/>
          <w:sz w:val="22"/>
          <w:szCs w:val="22"/>
        </w:rPr>
        <w:t>: ./install.sh -r b2b_acc_plus</w:t>
      </w:r>
      <w:ins w:id="143" w:author="derathor" w:date="2016-02-01T13:05:00Z">
        <w:r w:rsidR="00542D0C">
          <w:rPr>
            <w:rFonts w:asciiTheme="minorHAnsi" w:hAnsiTheme="minorHAnsi" w:cs="Arial"/>
            <w:b/>
            <w:bCs/>
            <w:color w:val="333333"/>
            <w:sz w:val="22"/>
            <w:szCs w:val="22"/>
          </w:rPr>
          <w:t xml:space="preserve"> </w:t>
        </w:r>
      </w:ins>
    </w:p>
    <w:p w:rsidR="00B43062" w:rsidRPr="00B832BA" w:rsidRDefault="00B43062" w:rsidP="00B12D19">
      <w:pPr>
        <w:pStyle w:val="NormalWeb"/>
        <w:numPr>
          <w:ilvl w:val="0"/>
          <w:numId w:val="43"/>
        </w:numPr>
        <w:shd w:val="clear" w:color="auto" w:fill="FFFFFF"/>
        <w:tabs>
          <w:tab w:val="left" w:pos="990"/>
        </w:tabs>
        <w:spacing w:before="0" w:beforeAutospacing="0" w:after="240" w:afterAutospacing="0" w:line="239" w:lineRule="atLeast"/>
        <w:ind w:hanging="90"/>
        <w:rPr>
          <w:rFonts w:asciiTheme="minorHAnsi" w:hAnsiTheme="minorHAnsi" w:cs="Arial"/>
          <w:b/>
          <w:bCs/>
          <w:color w:val="333333"/>
          <w:sz w:val="22"/>
          <w:szCs w:val="22"/>
        </w:rPr>
      </w:pPr>
      <w:r w:rsidRPr="00B832BA">
        <w:rPr>
          <w:rFonts w:asciiTheme="minorHAnsi" w:eastAsia="Arial" w:hAnsiTheme="minorHAnsi" w:cs="Arial"/>
          <w:color w:val="333333"/>
          <w:sz w:val="22"/>
          <w:szCs w:val="22"/>
          <w:shd w:val="clear" w:color="auto" w:fill="FFFFFF"/>
          <w:lang w:val="en-GB"/>
        </w:rPr>
        <w:t>The install script creates a new </w:t>
      </w:r>
      <w:r w:rsidRPr="00B832BA">
        <w:rPr>
          <w:rFonts w:asciiTheme="minorHAnsi" w:eastAsia="Arial" w:hAnsiTheme="minorHAnsi" w:cs="Arial"/>
          <w:b/>
          <w:bCs/>
          <w:color w:val="333333"/>
          <w:sz w:val="22"/>
          <w:szCs w:val="22"/>
          <w:lang w:val="en-GB"/>
        </w:rPr>
        <w:t>localextensions.xml</w:t>
      </w:r>
      <w:r w:rsidRPr="00B832BA">
        <w:rPr>
          <w:rFonts w:asciiTheme="minorHAnsi" w:eastAsia="Arial" w:hAnsiTheme="minorHAnsi" w:cs="Arial"/>
          <w:color w:val="333333"/>
          <w:sz w:val="22"/>
          <w:szCs w:val="22"/>
          <w:shd w:val="clear" w:color="auto" w:fill="FFFFFF"/>
          <w:lang w:val="en-GB"/>
        </w:rPr>
        <w:t> file using the newly created </w:t>
      </w:r>
      <w:proofErr w:type="spellStart"/>
      <w:r w:rsidRPr="00B832BA">
        <w:rPr>
          <w:rFonts w:asciiTheme="minorHAnsi" w:hAnsiTheme="minorHAnsi" w:cs="Arial"/>
          <w:b/>
          <w:bCs/>
          <w:color w:val="333333"/>
          <w:sz w:val="22"/>
          <w:szCs w:val="22"/>
        </w:rPr>
        <w:t>quickorder</w:t>
      </w:r>
      <w:proofErr w:type="spellEnd"/>
      <w:r w:rsidRPr="00B832BA">
        <w:rPr>
          <w:rFonts w:asciiTheme="minorHAnsi" w:eastAsia="Arial" w:hAnsiTheme="minorHAnsi" w:cs="Arial"/>
          <w:color w:val="333333"/>
          <w:sz w:val="22"/>
          <w:szCs w:val="22"/>
          <w:shd w:val="clear" w:color="auto" w:fill="FFFFFF"/>
          <w:lang w:val="en-GB"/>
        </w:rPr>
        <w:t xml:space="preserve"> extension, and also installs the required B2B </w:t>
      </w:r>
      <w:proofErr w:type="spellStart"/>
      <w:r w:rsidRPr="00B832BA">
        <w:rPr>
          <w:rFonts w:asciiTheme="minorHAnsi" w:eastAsia="Arial" w:hAnsiTheme="minorHAnsi" w:cs="Arial"/>
          <w:color w:val="333333"/>
          <w:sz w:val="22"/>
          <w:szCs w:val="22"/>
          <w:shd w:val="clear" w:color="auto" w:fill="FFFFFF"/>
          <w:lang w:val="en-GB"/>
        </w:rPr>
        <w:t>AddOns</w:t>
      </w:r>
      <w:proofErr w:type="spellEnd"/>
      <w:r w:rsidRPr="00B832BA">
        <w:rPr>
          <w:rFonts w:asciiTheme="minorHAnsi" w:eastAsia="Arial" w:hAnsiTheme="minorHAnsi" w:cs="Arial"/>
          <w:color w:val="333333"/>
          <w:sz w:val="22"/>
          <w:szCs w:val="22"/>
          <w:shd w:val="clear" w:color="auto" w:fill="FFFFFF"/>
          <w:lang w:val="en-GB"/>
        </w:rPr>
        <w:t xml:space="preserve"> into the new </w:t>
      </w:r>
      <w:r w:rsidRPr="00B832BA">
        <w:rPr>
          <w:rFonts w:asciiTheme="minorHAnsi" w:hAnsiTheme="minorHAnsi" w:cs="Arial"/>
          <w:b/>
          <w:color w:val="333333"/>
          <w:sz w:val="22"/>
          <w:szCs w:val="22"/>
        </w:rPr>
        <w:t>b2bassetsstorefront</w:t>
      </w:r>
      <w:r w:rsidRPr="00B832BA">
        <w:rPr>
          <w:rFonts w:asciiTheme="minorHAnsi" w:eastAsia="Arial" w:hAnsiTheme="minorHAnsi" w:cs="Arial"/>
          <w:color w:val="333333"/>
          <w:sz w:val="22"/>
          <w:szCs w:val="22"/>
          <w:shd w:val="clear" w:color="auto" w:fill="FFFFFF"/>
          <w:lang w:val="en-GB"/>
        </w:rPr>
        <w:t xml:space="preserve"> extension.</w:t>
      </w:r>
    </w:p>
    <w:tbl>
      <w:tblPr>
        <w:tblStyle w:val="TableGrid"/>
        <w:tblW w:w="0" w:type="auto"/>
        <w:tblInd w:w="828" w:type="dxa"/>
        <w:tblLook w:val="04A0"/>
      </w:tblPr>
      <w:tblGrid>
        <w:gridCol w:w="9569"/>
      </w:tblGrid>
      <w:tr w:rsidR="00B43062" w:rsidRPr="00B832BA" w:rsidTr="00801525">
        <w:tc>
          <w:tcPr>
            <w:tcW w:w="9569" w:type="dxa"/>
          </w:tcPr>
          <w:p w:rsidR="00B43062" w:rsidRPr="00B832BA" w:rsidRDefault="00B43062" w:rsidP="00DD427C">
            <w:pPr>
              <w:pStyle w:val="NormalWeb"/>
              <w:spacing w:before="0" w:beforeAutospacing="0" w:after="0" w:afterAutospacing="0" w:line="239" w:lineRule="atLeast"/>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config</w:t>
            </w:r>
            <w:proofErr w:type="spellEnd"/>
            <w:r w:rsidRPr="00B832BA">
              <w:rPr>
                <w:rFonts w:asciiTheme="minorHAnsi" w:hAnsiTheme="minorHAnsi" w:cs="Arial"/>
                <w:bCs/>
                <w:color w:val="333333"/>
                <w:sz w:val="22"/>
                <w:szCs w:val="22"/>
              </w:rPr>
              <w:t>/</w:t>
            </w:r>
            <w:r w:rsidRPr="00B832BA">
              <w:rPr>
                <w:rFonts w:asciiTheme="minorHAnsi" w:eastAsia="Arial" w:hAnsiTheme="minorHAnsi" w:cs="Arial"/>
                <w:b/>
                <w:bCs/>
                <w:color w:val="333333"/>
                <w:sz w:val="22"/>
                <w:szCs w:val="22"/>
                <w:lang w:val="en-GB"/>
              </w:rPr>
              <w:t xml:space="preserve"> localextensions.xml</w:t>
            </w:r>
            <w:r w:rsidRPr="00B832BA">
              <w:rPr>
                <w:rFonts w:asciiTheme="minorHAnsi" w:eastAsia="Arial" w:hAnsiTheme="minorHAnsi" w:cs="Arial"/>
                <w:color w:val="333333"/>
                <w:sz w:val="22"/>
                <w:szCs w:val="22"/>
                <w:shd w:val="clear" w:color="auto" w:fill="FFFFFF"/>
                <w:lang w:val="en-GB"/>
              </w:rPr>
              <w:t> </w:t>
            </w:r>
          </w:p>
        </w:tc>
      </w:tr>
      <w:tr w:rsidR="00B43062" w:rsidRPr="00B832BA" w:rsidTr="00801525">
        <w:tc>
          <w:tcPr>
            <w:tcW w:w="9569" w:type="dxa"/>
          </w:tcPr>
          <w:p w:rsidR="00B43062" w:rsidRPr="00B832BA" w:rsidRDefault="00B43062" w:rsidP="00DD427C">
            <w:pPr>
              <w:pStyle w:val="NormalWeb"/>
              <w:spacing w:before="0" w:beforeAutospacing="0" w:after="0" w:afterAutospacing="0" w:line="239" w:lineRule="atLeast"/>
              <w:rPr>
                <w:rFonts w:asciiTheme="minorHAnsi" w:hAnsiTheme="minorHAnsi" w:cs="Arial"/>
                <w:bCs/>
                <w:color w:val="333333"/>
                <w:sz w:val="22"/>
                <w:szCs w:val="22"/>
              </w:rPr>
            </w:pPr>
            <w:r w:rsidRPr="00B832BA">
              <w:rPr>
                <w:rFonts w:asciiTheme="minorHAnsi" w:hAnsiTheme="minorHAnsi" w:cs="Arial"/>
                <w:bCs/>
                <w:color w:val="333333"/>
                <w:sz w:val="22"/>
                <w:szCs w:val="22"/>
              </w:rPr>
              <w:t>&lt;extensions&gt;</w:t>
            </w:r>
          </w:p>
          <w:p w:rsidR="00B43062" w:rsidRPr="00B832BA" w:rsidRDefault="00B43062" w:rsidP="00DD427C">
            <w:pPr>
              <w:pStyle w:val="NormalWeb"/>
              <w:spacing w:before="0" w:beforeAutospacing="0" w:after="0" w:afterAutospacing="0" w:line="239" w:lineRule="atLeast"/>
              <w:rPr>
                <w:rFonts w:asciiTheme="minorHAnsi" w:hAnsiTheme="minorHAnsi" w:cs="Arial"/>
                <w:bCs/>
                <w:color w:val="333333"/>
                <w:sz w:val="22"/>
                <w:szCs w:val="22"/>
              </w:rPr>
            </w:pPr>
            <w:r w:rsidRPr="00B832BA">
              <w:rPr>
                <w:rFonts w:asciiTheme="minorHAnsi" w:hAnsiTheme="minorHAnsi" w:cs="Arial"/>
                <w:bCs/>
                <w:color w:val="333333"/>
                <w:sz w:val="22"/>
                <w:szCs w:val="22"/>
              </w:rPr>
              <w:t>…</w:t>
            </w:r>
          </w:p>
          <w:p w:rsidR="00B43062" w:rsidRPr="00B832BA" w:rsidRDefault="00B43062" w:rsidP="00DD427C">
            <w:pPr>
              <w:pStyle w:val="NormalWeb"/>
              <w:spacing w:before="0" w:beforeAutospacing="0" w:after="0" w:afterAutospacing="0" w:line="239" w:lineRule="atLeast"/>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proofErr w:type="spellStart"/>
            <w:r w:rsidRPr="00B832BA">
              <w:rPr>
                <w:rFonts w:asciiTheme="minorHAnsi" w:hAnsiTheme="minorHAnsi"/>
                <w:sz w:val="22"/>
                <w:szCs w:val="22"/>
              </w:rPr>
              <w:t>multicarts</w:t>
            </w:r>
            <w:proofErr w:type="spellEnd"/>
            <w:r w:rsidRPr="00B832BA">
              <w:rPr>
                <w:rFonts w:asciiTheme="minorHAnsi" w:hAnsiTheme="minorHAnsi" w:cs="Arial"/>
                <w:bCs/>
                <w:color w:val="333333"/>
                <w:sz w:val="22"/>
                <w:szCs w:val="22"/>
              </w:rPr>
              <w:t>' /&gt;</w:t>
            </w:r>
          </w:p>
          <w:p w:rsidR="00B43062" w:rsidRPr="00B832BA" w:rsidRDefault="00B43062" w:rsidP="00DD427C">
            <w:pPr>
              <w:pStyle w:val="NormalWeb"/>
              <w:spacing w:before="0" w:beforeAutospacing="0" w:after="0" w:afterAutospacing="0" w:line="239" w:lineRule="atLeast"/>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proofErr w:type="spellStart"/>
            <w:r w:rsidRPr="00B832BA">
              <w:rPr>
                <w:rFonts w:asciiTheme="minorHAnsi" w:hAnsiTheme="minorHAnsi"/>
                <w:sz w:val="22"/>
                <w:szCs w:val="22"/>
              </w:rPr>
              <w:t>ordersearch</w:t>
            </w:r>
            <w:proofErr w:type="spellEnd"/>
            <w:r w:rsidRPr="00B832BA">
              <w:rPr>
                <w:rFonts w:asciiTheme="minorHAnsi" w:hAnsiTheme="minorHAnsi" w:cs="Arial"/>
                <w:bCs/>
                <w:color w:val="333333"/>
                <w:sz w:val="22"/>
                <w:szCs w:val="22"/>
              </w:rPr>
              <w:t>' /&gt;</w:t>
            </w:r>
          </w:p>
          <w:p w:rsidR="00B43062" w:rsidRPr="00B832BA" w:rsidRDefault="00B43062" w:rsidP="00DD427C">
            <w:pPr>
              <w:pStyle w:val="NormalWeb"/>
              <w:spacing w:before="0" w:beforeAutospacing="0" w:after="0" w:afterAutospacing="0" w:line="239" w:lineRule="atLeast"/>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proofErr w:type="spellStart"/>
            <w:r w:rsidRPr="00B832BA">
              <w:rPr>
                <w:rFonts w:asciiTheme="minorHAnsi" w:hAnsiTheme="minorHAnsi" w:cs="Arial"/>
              </w:rPr>
              <w:t>productsearch</w:t>
            </w:r>
            <w:proofErr w:type="spellEnd"/>
            <w:r w:rsidRPr="00B832BA">
              <w:rPr>
                <w:rFonts w:asciiTheme="minorHAnsi" w:hAnsiTheme="minorHAnsi" w:cs="Arial"/>
                <w:bCs/>
                <w:color w:val="333333"/>
                <w:sz w:val="22"/>
                <w:szCs w:val="22"/>
              </w:rPr>
              <w:t>' /&gt;</w:t>
            </w:r>
          </w:p>
          <w:p w:rsidR="00B43062" w:rsidRPr="00B832BA" w:rsidRDefault="00B43062" w:rsidP="00DD427C">
            <w:pPr>
              <w:pStyle w:val="NormalWeb"/>
              <w:spacing w:before="0" w:beforeAutospacing="0" w:after="0" w:afterAutospacing="0" w:line="239" w:lineRule="atLeast"/>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r w:rsidRPr="00B832BA">
              <w:rPr>
                <w:rFonts w:asciiTheme="minorHAnsi" w:hAnsiTheme="minorHAnsi"/>
                <w:sz w:val="22"/>
                <w:szCs w:val="22"/>
              </w:rPr>
              <w:t>'</w:t>
            </w:r>
            <w:proofErr w:type="spellStart"/>
            <w:r w:rsidRPr="00B832BA">
              <w:rPr>
                <w:rFonts w:asciiTheme="minorHAnsi" w:hAnsiTheme="minorHAnsi"/>
                <w:b/>
              </w:rPr>
              <w:t>quickorder</w:t>
            </w:r>
            <w:proofErr w:type="spellEnd"/>
            <w:r w:rsidRPr="00B832BA">
              <w:rPr>
                <w:rFonts w:asciiTheme="minorHAnsi" w:hAnsiTheme="minorHAnsi"/>
                <w:sz w:val="22"/>
                <w:szCs w:val="22"/>
              </w:rPr>
              <w:t>'</w:t>
            </w:r>
            <w:r w:rsidRPr="00B832BA">
              <w:rPr>
                <w:rFonts w:asciiTheme="minorHAnsi" w:hAnsiTheme="minorHAnsi" w:cs="Arial"/>
                <w:bCs/>
                <w:color w:val="333333"/>
                <w:sz w:val="22"/>
                <w:szCs w:val="22"/>
              </w:rPr>
              <w:t>/&gt;</w:t>
            </w:r>
          </w:p>
          <w:p w:rsidR="00B43062" w:rsidRPr="00B832BA" w:rsidRDefault="00B43062" w:rsidP="00DD427C">
            <w:pPr>
              <w:pStyle w:val="NormalWeb"/>
              <w:spacing w:before="0" w:beforeAutospacing="0" w:after="0" w:afterAutospacing="0" w:line="239" w:lineRule="atLeast"/>
              <w:rPr>
                <w:rFonts w:asciiTheme="minorHAnsi" w:hAnsiTheme="minorHAnsi" w:cs="Arial"/>
                <w:bCs/>
                <w:color w:val="333333"/>
                <w:sz w:val="22"/>
                <w:szCs w:val="22"/>
              </w:rPr>
            </w:pPr>
            <w:r w:rsidRPr="00B832BA">
              <w:rPr>
                <w:rFonts w:asciiTheme="minorHAnsi" w:hAnsiTheme="minorHAnsi" w:cs="Arial"/>
                <w:bCs/>
                <w:color w:val="333333"/>
                <w:sz w:val="22"/>
                <w:szCs w:val="22"/>
              </w:rPr>
              <w:t>…</w:t>
            </w:r>
          </w:p>
          <w:p w:rsidR="00B43062" w:rsidRPr="00B832BA" w:rsidRDefault="00B43062" w:rsidP="00DD427C">
            <w:pPr>
              <w:pStyle w:val="NormalWeb"/>
              <w:spacing w:before="0" w:beforeAutospacing="0" w:after="0" w:afterAutospacing="0" w:line="239" w:lineRule="atLeast"/>
              <w:rPr>
                <w:rFonts w:asciiTheme="minorHAnsi" w:hAnsiTheme="minorHAnsi" w:cs="Arial"/>
                <w:b/>
                <w:bCs/>
                <w:color w:val="333333"/>
                <w:sz w:val="22"/>
                <w:szCs w:val="22"/>
              </w:rPr>
            </w:pPr>
            <w:r w:rsidRPr="00B832BA">
              <w:rPr>
                <w:rFonts w:asciiTheme="minorHAnsi" w:hAnsiTheme="minorHAnsi" w:cs="Arial"/>
                <w:bCs/>
                <w:color w:val="333333"/>
                <w:sz w:val="22"/>
                <w:szCs w:val="22"/>
              </w:rPr>
              <w:t>&lt;/extensions&gt;</w:t>
            </w:r>
          </w:p>
        </w:tc>
      </w:tr>
    </w:tbl>
    <w:p w:rsidR="00B43062" w:rsidRPr="00B832BA" w:rsidRDefault="00B43062" w:rsidP="00B43062">
      <w:pPr>
        <w:pStyle w:val="NormalWeb"/>
        <w:shd w:val="clear" w:color="auto" w:fill="FFFFFF"/>
        <w:spacing w:before="0" w:beforeAutospacing="0" w:after="0" w:afterAutospacing="0" w:line="239" w:lineRule="atLeast"/>
        <w:ind w:left="720"/>
        <w:rPr>
          <w:rFonts w:asciiTheme="minorHAnsi" w:hAnsiTheme="minorHAnsi" w:cs="Arial"/>
          <w:b/>
          <w:bCs/>
          <w:color w:val="333333"/>
          <w:sz w:val="22"/>
          <w:szCs w:val="22"/>
        </w:rPr>
      </w:pPr>
    </w:p>
    <w:p w:rsidR="00B43062" w:rsidRPr="00B832BA" w:rsidRDefault="00B43062" w:rsidP="00B12D19">
      <w:pPr>
        <w:pStyle w:val="NormalWeb"/>
        <w:numPr>
          <w:ilvl w:val="0"/>
          <w:numId w:val="43"/>
        </w:numPr>
        <w:shd w:val="clear" w:color="auto" w:fill="FFFFFF"/>
        <w:tabs>
          <w:tab w:val="left" w:pos="990"/>
        </w:tabs>
        <w:spacing w:before="0" w:beforeAutospacing="0" w:after="240" w:afterAutospacing="0" w:line="239" w:lineRule="atLeast"/>
        <w:ind w:hanging="90"/>
        <w:rPr>
          <w:rFonts w:asciiTheme="minorHAnsi" w:hAnsiTheme="minorHAnsi"/>
          <w:color w:val="333333"/>
          <w:sz w:val="22"/>
          <w:szCs w:val="22"/>
        </w:rPr>
      </w:pPr>
      <w:r w:rsidRPr="00B832BA">
        <w:rPr>
          <w:rFonts w:asciiTheme="minorHAnsi" w:hAnsiTheme="minorHAnsi"/>
          <w:color w:val="333333"/>
          <w:sz w:val="22"/>
          <w:szCs w:val="22"/>
        </w:rPr>
        <w:t xml:space="preserve">Copy </w:t>
      </w:r>
      <w:proofErr w:type="spellStart"/>
      <w:r w:rsidRPr="00B832BA">
        <w:rPr>
          <w:rFonts w:asciiTheme="minorHAnsi" w:hAnsiTheme="minorHAnsi"/>
          <w:color w:val="333333"/>
          <w:sz w:val="22"/>
          <w:szCs w:val="22"/>
        </w:rPr>
        <w:t>quickorder</w:t>
      </w:r>
      <w:proofErr w:type="spellEnd"/>
      <w:r w:rsidRPr="00B832BA">
        <w:rPr>
          <w:rFonts w:asciiTheme="minorHAnsi" w:hAnsiTheme="minorHAnsi"/>
          <w:color w:val="333333"/>
          <w:sz w:val="22"/>
          <w:szCs w:val="22"/>
        </w:rPr>
        <w:t xml:space="preserve"> module directory into </w:t>
      </w:r>
      <w:r w:rsidRPr="00B832BA">
        <w:rPr>
          <w:rFonts w:asciiTheme="minorHAnsi" w:hAnsiTheme="minorHAnsi"/>
          <w:b/>
          <w:color w:val="333333"/>
          <w:sz w:val="22"/>
          <w:szCs w:val="22"/>
        </w:rPr>
        <w:t xml:space="preserve">hybris/bin/custom </w:t>
      </w:r>
      <w:r w:rsidRPr="00B832BA">
        <w:rPr>
          <w:rFonts w:asciiTheme="minorHAnsi" w:hAnsiTheme="minorHAnsi"/>
          <w:color w:val="333333"/>
          <w:sz w:val="22"/>
          <w:szCs w:val="22"/>
        </w:rPr>
        <w:t>folder.</w:t>
      </w:r>
    </w:p>
    <w:p w:rsidR="00B43062" w:rsidRPr="00B832BA" w:rsidRDefault="00B43062" w:rsidP="00B12D19">
      <w:pPr>
        <w:pStyle w:val="NormalWeb"/>
        <w:numPr>
          <w:ilvl w:val="0"/>
          <w:numId w:val="43"/>
        </w:numPr>
        <w:shd w:val="clear" w:color="auto" w:fill="FFFFFF"/>
        <w:tabs>
          <w:tab w:val="left" w:pos="990"/>
        </w:tabs>
        <w:spacing w:before="0" w:beforeAutospacing="0" w:after="0" w:afterAutospacing="0" w:line="239" w:lineRule="atLeast"/>
        <w:ind w:hanging="90"/>
        <w:rPr>
          <w:rFonts w:asciiTheme="minorHAnsi" w:hAnsiTheme="minorHAnsi" w:cs="Arial"/>
          <w:bCs/>
          <w:color w:val="333333"/>
          <w:sz w:val="22"/>
          <w:szCs w:val="22"/>
        </w:rPr>
      </w:pPr>
      <w:r w:rsidRPr="00B832BA">
        <w:rPr>
          <w:rFonts w:asciiTheme="minorHAnsi" w:hAnsiTheme="minorHAnsi"/>
          <w:color w:val="333333"/>
        </w:rPr>
        <w:t xml:space="preserve">Replace </w:t>
      </w:r>
      <w:r w:rsidRPr="00B832BA">
        <w:rPr>
          <w:rFonts w:asciiTheme="minorHAnsi" w:hAnsiTheme="minorHAnsi" w:cs="Arial"/>
          <w:bCs/>
          <w:color w:val="333333"/>
          <w:sz w:val="22"/>
          <w:szCs w:val="22"/>
        </w:rPr>
        <w:t xml:space="preserve">yb2bacceleratorstorefront with </w:t>
      </w:r>
      <w:r w:rsidRPr="00B832BA">
        <w:rPr>
          <w:rFonts w:asciiTheme="minorHAnsi" w:hAnsiTheme="minorHAnsi" w:cs="Arial"/>
          <w:b/>
          <w:bCs/>
          <w:color w:val="333333"/>
          <w:sz w:val="22"/>
          <w:szCs w:val="22"/>
        </w:rPr>
        <w:t>b2bassetsstorefront</w:t>
      </w:r>
      <w:r w:rsidRPr="00B832BA">
        <w:rPr>
          <w:rFonts w:asciiTheme="minorHAnsi" w:hAnsiTheme="minorHAnsi" w:cs="Arial"/>
          <w:bCs/>
          <w:color w:val="333333"/>
          <w:sz w:val="22"/>
          <w:szCs w:val="22"/>
        </w:rPr>
        <w:t xml:space="preserve"> in </w:t>
      </w:r>
      <w:proofErr w:type="spellStart"/>
      <w:r w:rsidRPr="00B832BA">
        <w:rPr>
          <w:rFonts w:asciiTheme="minorHAnsi" w:hAnsiTheme="minorHAnsi" w:cs="Arial"/>
          <w:b/>
          <w:bCs/>
          <w:color w:val="333333"/>
          <w:sz w:val="22"/>
          <w:szCs w:val="22"/>
        </w:rPr>
        <w:t>project.properties.template</w:t>
      </w:r>
      <w:proofErr w:type="spellEnd"/>
      <w:r w:rsidRPr="00B832BA">
        <w:rPr>
          <w:rFonts w:asciiTheme="minorHAnsi" w:hAnsiTheme="minorHAnsi" w:cs="Arial"/>
          <w:bCs/>
          <w:color w:val="333333"/>
          <w:sz w:val="22"/>
          <w:szCs w:val="22"/>
        </w:rPr>
        <w:t xml:space="preserve"> file</w:t>
      </w:r>
      <w:r w:rsidRPr="00B832BA">
        <w:rPr>
          <w:rFonts w:asciiTheme="minorHAnsi" w:hAnsiTheme="minorHAnsi" w:cs="Arial"/>
          <w:bCs/>
          <w:color w:val="333333"/>
        </w:rPr>
        <w:t xml:space="preserve"> </w:t>
      </w:r>
      <w:r w:rsidRPr="00B832BA">
        <w:rPr>
          <w:rFonts w:asciiTheme="minorHAnsi" w:hAnsiTheme="minorHAnsi" w:cs="Arial"/>
          <w:bCs/>
          <w:color w:val="333333"/>
          <w:sz w:val="22"/>
          <w:szCs w:val="22"/>
        </w:rPr>
        <w:t>(hybris\bin\custom\</w:t>
      </w:r>
      <w:proofErr w:type="spellStart"/>
      <w:r w:rsidRPr="00B832BA">
        <w:rPr>
          <w:rFonts w:asciiTheme="minorHAnsi" w:hAnsiTheme="minorHAnsi" w:cs="Arial"/>
          <w:bCs/>
          <w:color w:val="333333"/>
          <w:sz w:val="22"/>
          <w:szCs w:val="22"/>
        </w:rPr>
        <w:t>quickorder</w:t>
      </w:r>
      <w:proofErr w:type="spellEnd"/>
      <w:r w:rsidRPr="00B832BA">
        <w:rPr>
          <w:rFonts w:asciiTheme="minorHAnsi" w:hAnsiTheme="minorHAnsi" w:cs="Arial"/>
          <w:bCs/>
          <w:color w:val="333333"/>
          <w:sz w:val="22"/>
          <w:szCs w:val="22"/>
        </w:rPr>
        <w:t>\</w:t>
      </w:r>
      <w:proofErr w:type="spellStart"/>
      <w:r w:rsidRPr="00B832BA">
        <w:rPr>
          <w:rFonts w:asciiTheme="minorHAnsi" w:hAnsiTheme="minorHAnsi" w:cs="Arial"/>
          <w:bCs/>
          <w:color w:val="333333"/>
          <w:sz w:val="22"/>
          <w:szCs w:val="22"/>
        </w:rPr>
        <w:t>project.properties.template</w:t>
      </w:r>
      <w:proofErr w:type="spellEnd"/>
      <w:r w:rsidRPr="00B832BA">
        <w:rPr>
          <w:rFonts w:asciiTheme="minorHAnsi" w:hAnsiTheme="minorHAnsi" w:cs="Arial"/>
          <w:bCs/>
          <w:color w:val="333333"/>
          <w:sz w:val="22"/>
          <w:szCs w:val="22"/>
        </w:rPr>
        <w:t xml:space="preserve">). Run </w:t>
      </w:r>
      <w:proofErr w:type="spellStart"/>
      <w:r w:rsidRPr="00B832BA">
        <w:rPr>
          <w:rFonts w:asciiTheme="minorHAnsi" w:hAnsiTheme="minorHAnsi" w:cs="Arial"/>
          <w:bCs/>
          <w:color w:val="333333"/>
          <w:sz w:val="22"/>
          <w:szCs w:val="22"/>
        </w:rPr>
        <w:t>addon</w:t>
      </w:r>
      <w:proofErr w:type="spellEnd"/>
      <w:r w:rsidRPr="00B832BA">
        <w:rPr>
          <w:rFonts w:asciiTheme="minorHAnsi" w:hAnsiTheme="minorHAnsi" w:cs="Arial"/>
          <w:bCs/>
          <w:color w:val="333333"/>
          <w:sz w:val="22"/>
          <w:szCs w:val="22"/>
        </w:rPr>
        <w:t xml:space="preserve"> install command.</w:t>
      </w:r>
    </w:p>
    <w:p w:rsidR="00B43062" w:rsidRPr="00B832BA" w:rsidRDefault="00B43062" w:rsidP="00B43062">
      <w:pPr>
        <w:pStyle w:val="ListParagraph"/>
        <w:autoSpaceDE w:val="0"/>
        <w:autoSpaceDN w:val="0"/>
        <w:adjustRightInd w:val="0"/>
        <w:spacing w:line="240" w:lineRule="auto"/>
        <w:contextualSpacing/>
        <w:rPr>
          <w:rFonts w:asciiTheme="minorHAnsi" w:eastAsia="Times New Roman" w:hAnsiTheme="minorHAnsi"/>
          <w:color w:val="333333"/>
        </w:rPr>
      </w:pPr>
    </w:p>
    <w:tbl>
      <w:tblPr>
        <w:tblStyle w:val="TableGrid"/>
        <w:tblW w:w="0" w:type="auto"/>
        <w:tblInd w:w="828" w:type="dxa"/>
        <w:tblLook w:val="04A0"/>
      </w:tblPr>
      <w:tblGrid>
        <w:gridCol w:w="9569"/>
      </w:tblGrid>
      <w:tr w:rsidR="00B43062" w:rsidRPr="00B832BA" w:rsidTr="00FE339F">
        <w:tc>
          <w:tcPr>
            <w:tcW w:w="9569" w:type="dxa"/>
          </w:tcPr>
          <w:p w:rsidR="00B43062" w:rsidRPr="00B832BA" w:rsidRDefault="00B43062" w:rsidP="00DD427C">
            <w:pPr>
              <w:pStyle w:val="ListParagraph"/>
              <w:autoSpaceDE w:val="0"/>
              <w:autoSpaceDN w:val="0"/>
              <w:adjustRightInd w:val="0"/>
              <w:spacing w:line="240" w:lineRule="auto"/>
              <w:ind w:left="0"/>
              <w:contextualSpacing/>
              <w:rPr>
                <w:rFonts w:asciiTheme="minorHAnsi" w:eastAsia="Times New Roman" w:hAnsiTheme="minorHAnsi" w:cs="Arial"/>
                <w:color w:val="333333"/>
              </w:rPr>
            </w:pPr>
            <w:r w:rsidRPr="00B832BA">
              <w:rPr>
                <w:rFonts w:asciiTheme="minorHAnsi" w:eastAsia="Times New Roman" w:hAnsiTheme="minorHAnsi" w:cs="Arial"/>
                <w:color w:val="333333"/>
              </w:rPr>
              <w:t>b2bassetsstorefront.additionalWebSpringConfigs.quickorder=classpath:/</w:t>
            </w:r>
            <w:r w:rsidRPr="00B832BA">
              <w:rPr>
                <w:rFonts w:asciiTheme="minorHAnsi" w:hAnsiTheme="minorHAnsi"/>
              </w:rPr>
              <w:t xml:space="preserve"> </w:t>
            </w:r>
            <w:proofErr w:type="spellStart"/>
            <w:r w:rsidRPr="00B832BA">
              <w:rPr>
                <w:rFonts w:asciiTheme="minorHAnsi" w:eastAsia="Times New Roman" w:hAnsiTheme="minorHAnsi" w:cs="Arial"/>
                <w:color w:val="333333"/>
              </w:rPr>
              <w:t>quickorder</w:t>
            </w:r>
            <w:proofErr w:type="spellEnd"/>
            <w:r w:rsidRPr="00B832BA">
              <w:rPr>
                <w:rFonts w:asciiTheme="minorHAnsi" w:eastAsia="Times New Roman" w:hAnsiTheme="minorHAnsi" w:cs="Arial"/>
                <w:color w:val="333333"/>
              </w:rPr>
              <w:t>/web/spring/quickorder-web-spring.xml</w:t>
            </w:r>
          </w:p>
        </w:tc>
      </w:tr>
    </w:tbl>
    <w:p w:rsidR="00B43062" w:rsidRPr="00B832BA" w:rsidRDefault="00B43062" w:rsidP="00B43062">
      <w:pPr>
        <w:pStyle w:val="NormalWeb"/>
        <w:shd w:val="clear" w:color="auto" w:fill="FFFFFF"/>
        <w:spacing w:before="0" w:beforeAutospacing="0" w:after="0" w:afterAutospacing="0" w:line="239" w:lineRule="atLeast"/>
        <w:ind w:left="360"/>
        <w:rPr>
          <w:rFonts w:asciiTheme="minorHAnsi" w:hAnsiTheme="minorHAnsi" w:cs="Arial"/>
          <w:b/>
          <w:bCs/>
          <w:color w:val="333333"/>
          <w:sz w:val="22"/>
          <w:szCs w:val="22"/>
        </w:rPr>
      </w:pPr>
    </w:p>
    <w:p w:rsidR="00B43062" w:rsidRPr="00B832BA" w:rsidRDefault="00B43062" w:rsidP="00B12D19">
      <w:pPr>
        <w:pStyle w:val="NormalWeb"/>
        <w:numPr>
          <w:ilvl w:val="0"/>
          <w:numId w:val="43"/>
        </w:numPr>
        <w:shd w:val="clear" w:color="auto" w:fill="FFFFFF"/>
        <w:tabs>
          <w:tab w:val="left" w:pos="990"/>
        </w:tabs>
        <w:spacing w:before="0" w:beforeAutospacing="0" w:after="0" w:afterAutospacing="0" w:line="239" w:lineRule="atLeast"/>
        <w:ind w:hanging="90"/>
        <w:rPr>
          <w:rFonts w:asciiTheme="minorHAnsi" w:hAnsiTheme="minorHAnsi" w:cs="Arial"/>
          <w:b/>
          <w:bCs/>
          <w:color w:val="333333"/>
          <w:sz w:val="22"/>
          <w:szCs w:val="22"/>
        </w:rPr>
      </w:pPr>
      <w:r w:rsidRPr="00B832BA">
        <w:rPr>
          <w:rFonts w:asciiTheme="minorHAnsi" w:eastAsia="Arial" w:hAnsiTheme="minorHAnsi" w:cs="Arial"/>
          <w:color w:val="333333"/>
          <w:sz w:val="22"/>
          <w:szCs w:val="22"/>
          <w:shd w:val="clear" w:color="auto" w:fill="FFFFFF"/>
          <w:lang w:val="en-GB"/>
        </w:rPr>
        <w:t xml:space="preserve">Run </w:t>
      </w:r>
      <w:proofErr w:type="spellStart"/>
      <w:r w:rsidRPr="00B832BA">
        <w:rPr>
          <w:rFonts w:asciiTheme="minorHAnsi" w:eastAsia="Arial" w:hAnsiTheme="minorHAnsi" w:cs="Arial"/>
          <w:color w:val="333333"/>
          <w:sz w:val="22"/>
          <w:szCs w:val="22"/>
          <w:shd w:val="clear" w:color="auto" w:fill="FFFFFF"/>
          <w:lang w:val="en-GB"/>
        </w:rPr>
        <w:t>addon</w:t>
      </w:r>
      <w:proofErr w:type="spellEnd"/>
      <w:r w:rsidRPr="00B832BA">
        <w:rPr>
          <w:rFonts w:asciiTheme="minorHAnsi" w:eastAsia="Arial" w:hAnsiTheme="minorHAnsi" w:cs="Arial"/>
          <w:color w:val="333333"/>
          <w:sz w:val="22"/>
          <w:szCs w:val="22"/>
          <w:shd w:val="clear" w:color="auto" w:fill="FFFFFF"/>
          <w:lang w:val="en-GB"/>
        </w:rPr>
        <w:t xml:space="preserve"> install command:</w:t>
      </w:r>
    </w:p>
    <w:p w:rsidR="00B43062" w:rsidRPr="00B832BA" w:rsidRDefault="00B43062" w:rsidP="00B43062">
      <w:pPr>
        <w:pStyle w:val="NormalWeb"/>
        <w:shd w:val="clear" w:color="auto" w:fill="FFFFFF"/>
        <w:spacing w:before="0" w:beforeAutospacing="0" w:after="240" w:afterAutospacing="0" w:line="239" w:lineRule="atLeast"/>
        <w:ind w:left="720"/>
        <w:rPr>
          <w:rFonts w:asciiTheme="minorHAnsi" w:hAnsiTheme="minorHAnsi" w:cs="Arial"/>
          <w:b/>
          <w:bCs/>
          <w:color w:val="333333"/>
          <w:sz w:val="22"/>
          <w:szCs w:val="22"/>
        </w:rPr>
      </w:pPr>
      <w:r w:rsidRPr="00B832BA">
        <w:rPr>
          <w:rFonts w:asciiTheme="minorHAnsi" w:eastAsia="Arial" w:hAnsiTheme="minorHAnsi" w:cs="Arial"/>
          <w:color w:val="333333"/>
          <w:sz w:val="22"/>
          <w:szCs w:val="22"/>
          <w:shd w:val="clear" w:color="auto" w:fill="FFFFFF"/>
          <w:lang w:val="en-GB"/>
        </w:rPr>
        <w:t xml:space="preserve">Navigate to </w:t>
      </w:r>
      <w:r w:rsidRPr="00B832BA">
        <w:rPr>
          <w:rFonts w:asciiTheme="minorHAnsi" w:hAnsiTheme="minorHAnsi" w:cs="Arial"/>
          <w:sz w:val="22"/>
          <w:szCs w:val="22"/>
        </w:rPr>
        <w:t xml:space="preserve">the </w:t>
      </w:r>
      <w:r w:rsidRPr="00B832BA">
        <w:rPr>
          <w:rFonts w:asciiTheme="minorHAnsi" w:hAnsiTheme="minorHAnsi" w:cs="Arial"/>
          <w:b/>
          <w:bCs/>
          <w:sz w:val="22"/>
          <w:szCs w:val="22"/>
        </w:rPr>
        <w:t>{HYBRIS_HOME}</w:t>
      </w:r>
      <w:r w:rsidRPr="00B832BA">
        <w:rPr>
          <w:rFonts w:asciiTheme="minorHAnsi" w:hAnsiTheme="minorHAnsi" w:cs="Arial"/>
          <w:sz w:val="22"/>
          <w:szCs w:val="22"/>
        </w:rPr>
        <w:t>/bin/platform directory and run following command-</w:t>
      </w:r>
    </w:p>
    <w:tbl>
      <w:tblPr>
        <w:tblStyle w:val="TableGrid"/>
        <w:tblW w:w="0" w:type="auto"/>
        <w:tblInd w:w="828" w:type="dxa"/>
        <w:tblLook w:val="04A0"/>
      </w:tblPr>
      <w:tblGrid>
        <w:gridCol w:w="9569"/>
      </w:tblGrid>
      <w:tr w:rsidR="00B43062" w:rsidRPr="00B832BA" w:rsidTr="00FE339F">
        <w:tc>
          <w:tcPr>
            <w:tcW w:w="9569" w:type="dxa"/>
          </w:tcPr>
          <w:p w:rsidR="00B43062" w:rsidRPr="00B832BA" w:rsidRDefault="00B43062" w:rsidP="00DD427C">
            <w:pPr>
              <w:pStyle w:val="NormalWeb"/>
              <w:tabs>
                <w:tab w:val="left" w:pos="1640"/>
              </w:tabs>
              <w:spacing w:before="240" w:beforeAutospacing="0" w:after="24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ant </w:t>
            </w:r>
            <w:proofErr w:type="spellStart"/>
            <w:r w:rsidRPr="00B832BA">
              <w:rPr>
                <w:rFonts w:asciiTheme="minorHAnsi" w:hAnsiTheme="minorHAnsi" w:cs="Arial"/>
                <w:bCs/>
                <w:color w:val="333333"/>
                <w:sz w:val="22"/>
                <w:szCs w:val="22"/>
              </w:rPr>
              <w:t>addoninstall</w:t>
            </w:r>
            <w:proofErr w:type="spellEnd"/>
            <w:r w:rsidRPr="00B832BA">
              <w:rPr>
                <w:rFonts w:asciiTheme="minorHAnsi" w:hAnsiTheme="minorHAnsi" w:cs="Arial"/>
                <w:bCs/>
                <w:color w:val="333333"/>
                <w:sz w:val="22"/>
                <w:szCs w:val="22"/>
              </w:rPr>
              <w:t xml:space="preserve"> -</w:t>
            </w:r>
            <w:proofErr w:type="spellStart"/>
            <w:r w:rsidRPr="00B832BA">
              <w:rPr>
                <w:rFonts w:asciiTheme="minorHAnsi" w:hAnsiTheme="minorHAnsi" w:cs="Arial"/>
                <w:bCs/>
                <w:color w:val="333333"/>
                <w:sz w:val="22"/>
                <w:szCs w:val="22"/>
              </w:rPr>
              <w:t>Daddonnames</w:t>
            </w:r>
            <w:proofErr w:type="spellEnd"/>
            <w:r w:rsidRPr="00B832BA">
              <w:rPr>
                <w:rFonts w:asciiTheme="minorHAnsi" w:hAnsiTheme="minorHAnsi" w:cs="Arial"/>
                <w:bCs/>
                <w:color w:val="333333"/>
                <w:sz w:val="22"/>
                <w:szCs w:val="22"/>
              </w:rPr>
              <w:t>="</w:t>
            </w:r>
            <w:proofErr w:type="spellStart"/>
            <w:r w:rsidRPr="00B832BA">
              <w:rPr>
                <w:rFonts w:asciiTheme="minorHAnsi" w:hAnsiTheme="minorHAnsi" w:cs="Arial"/>
                <w:bCs/>
                <w:color w:val="333333"/>
                <w:sz w:val="22"/>
                <w:szCs w:val="22"/>
              </w:rPr>
              <w:t>quickorder</w:t>
            </w:r>
            <w:proofErr w:type="spellEnd"/>
            <w:r w:rsidRPr="00B832BA">
              <w:rPr>
                <w:rFonts w:asciiTheme="minorHAnsi" w:hAnsiTheme="minorHAnsi" w:cs="Arial"/>
                <w:bCs/>
                <w:color w:val="333333"/>
                <w:sz w:val="22"/>
                <w:szCs w:val="22"/>
              </w:rPr>
              <w:t>" -DaddonStorefront.b2bassetsstorefront="b2bassetsstorefront"</w:t>
            </w:r>
          </w:p>
        </w:tc>
      </w:tr>
    </w:tbl>
    <w:p w:rsidR="00B43062" w:rsidRPr="00B832BA" w:rsidRDefault="00B43062" w:rsidP="00B43062">
      <w:pPr>
        <w:pStyle w:val="NormalWeb"/>
        <w:shd w:val="clear" w:color="auto" w:fill="FFFFFF"/>
        <w:spacing w:before="0" w:beforeAutospacing="0" w:after="0" w:afterAutospacing="0" w:line="239" w:lineRule="atLeast"/>
        <w:ind w:left="720"/>
        <w:rPr>
          <w:rFonts w:asciiTheme="minorHAnsi" w:hAnsiTheme="minorHAnsi" w:cs="Arial"/>
          <w:b/>
          <w:bCs/>
          <w:color w:val="333333"/>
          <w:sz w:val="22"/>
          <w:szCs w:val="22"/>
        </w:rPr>
      </w:pPr>
    </w:p>
    <w:p w:rsidR="00B43062" w:rsidRPr="00B832BA" w:rsidRDefault="00B43062" w:rsidP="00B12D19">
      <w:pPr>
        <w:pStyle w:val="IS-Bodytext"/>
        <w:numPr>
          <w:ilvl w:val="0"/>
          <w:numId w:val="43"/>
        </w:numPr>
        <w:tabs>
          <w:tab w:val="left" w:pos="990"/>
        </w:tabs>
        <w:spacing w:before="0" w:after="0"/>
        <w:ind w:hanging="90"/>
        <w:rPr>
          <w:rFonts w:asciiTheme="minorHAnsi" w:hAnsiTheme="minorHAnsi"/>
          <w:sz w:val="22"/>
          <w:szCs w:val="22"/>
          <w:lang w:val="en-US"/>
        </w:rPr>
      </w:pPr>
      <w:r w:rsidRPr="00B832BA">
        <w:rPr>
          <w:rFonts w:asciiTheme="minorHAnsi" w:hAnsiTheme="minorHAnsi"/>
          <w:sz w:val="22"/>
          <w:szCs w:val="22"/>
          <w:lang w:val="en-US"/>
        </w:rPr>
        <w:t xml:space="preserve">Navigate to the </w:t>
      </w:r>
      <w:r w:rsidRPr="00B832BA">
        <w:rPr>
          <w:rFonts w:asciiTheme="minorHAnsi" w:eastAsia="Times New Roman" w:hAnsiTheme="minorHAnsi"/>
          <w:b/>
          <w:bCs/>
          <w:sz w:val="22"/>
          <w:szCs w:val="22"/>
        </w:rPr>
        <w:t>{HYBRIS_HOME}</w:t>
      </w:r>
      <w:r w:rsidRPr="00B832BA">
        <w:rPr>
          <w:rFonts w:asciiTheme="minorHAnsi" w:eastAsia="Times New Roman" w:hAnsiTheme="minorHAnsi"/>
          <w:sz w:val="22"/>
          <w:szCs w:val="22"/>
        </w:rPr>
        <w:t>/bin/platform directory and build the server :</w:t>
      </w:r>
    </w:p>
    <w:p w:rsidR="00B43062" w:rsidRPr="00B832BA" w:rsidRDefault="00092BF3" w:rsidP="00092BF3">
      <w:pPr>
        <w:pStyle w:val="IS-Bodytext"/>
        <w:spacing w:before="0" w:after="0" w:line="240" w:lineRule="auto"/>
        <w:ind w:left="720"/>
        <w:rPr>
          <w:rFonts w:asciiTheme="minorHAnsi" w:hAnsiTheme="minorHAnsi"/>
          <w:b/>
          <w:sz w:val="22"/>
          <w:szCs w:val="22"/>
          <w:lang w:val="en-US"/>
        </w:rPr>
      </w:pPr>
      <w:r w:rsidRPr="00B832BA">
        <w:rPr>
          <w:rFonts w:asciiTheme="minorHAnsi" w:hAnsiTheme="minorHAnsi"/>
          <w:b/>
          <w:sz w:val="22"/>
          <w:szCs w:val="22"/>
          <w:lang w:val="en-US"/>
        </w:rPr>
        <w:t xml:space="preserve">     </w:t>
      </w:r>
      <w:proofErr w:type="gramStart"/>
      <w:r w:rsidR="00B43062" w:rsidRPr="00B832BA">
        <w:rPr>
          <w:rFonts w:asciiTheme="minorHAnsi" w:hAnsiTheme="minorHAnsi"/>
          <w:b/>
          <w:sz w:val="22"/>
          <w:szCs w:val="22"/>
          <w:lang w:val="en-US"/>
        </w:rPr>
        <w:t>ant</w:t>
      </w:r>
      <w:proofErr w:type="gramEnd"/>
      <w:r w:rsidR="00B43062" w:rsidRPr="00B832BA">
        <w:rPr>
          <w:rFonts w:asciiTheme="minorHAnsi" w:hAnsiTheme="minorHAnsi"/>
          <w:b/>
          <w:sz w:val="22"/>
          <w:szCs w:val="22"/>
          <w:lang w:val="en-US"/>
        </w:rPr>
        <w:t xml:space="preserve"> clean all</w:t>
      </w:r>
    </w:p>
    <w:p w:rsidR="00B43062" w:rsidRPr="00B832BA" w:rsidRDefault="00B43062" w:rsidP="00B43062">
      <w:pPr>
        <w:pStyle w:val="IS-Bodytext"/>
        <w:spacing w:before="0" w:after="0"/>
        <w:rPr>
          <w:rFonts w:asciiTheme="minorHAnsi" w:hAnsiTheme="minorHAnsi"/>
          <w:b/>
          <w:sz w:val="22"/>
          <w:szCs w:val="22"/>
          <w:lang w:val="en-US"/>
        </w:rPr>
      </w:pPr>
    </w:p>
    <w:p w:rsidR="00B43062" w:rsidRPr="00B832BA" w:rsidRDefault="00B43062" w:rsidP="00B12D19">
      <w:pPr>
        <w:pStyle w:val="ListParagraph"/>
        <w:numPr>
          <w:ilvl w:val="0"/>
          <w:numId w:val="43"/>
        </w:numPr>
        <w:tabs>
          <w:tab w:val="left" w:pos="990"/>
        </w:tabs>
        <w:autoSpaceDE w:val="0"/>
        <w:autoSpaceDN w:val="0"/>
        <w:adjustRightInd w:val="0"/>
        <w:spacing w:after="0" w:line="240" w:lineRule="auto"/>
        <w:ind w:hanging="90"/>
        <w:contextualSpacing/>
        <w:rPr>
          <w:rFonts w:asciiTheme="minorHAnsi" w:hAnsiTheme="minorHAnsi" w:cs="Arial"/>
        </w:rPr>
      </w:pPr>
      <w:r w:rsidRPr="00B832BA">
        <w:rPr>
          <w:rFonts w:asciiTheme="minorHAnsi" w:hAnsiTheme="minorHAnsi" w:cs="Arial"/>
        </w:rPr>
        <w:t xml:space="preserve">Start the hybris server </w:t>
      </w:r>
      <w:r w:rsidRPr="00B832BA">
        <w:rPr>
          <w:rFonts w:asciiTheme="minorHAnsi" w:hAnsiTheme="minorHAnsi" w:cs="Arial"/>
          <w:b/>
        </w:rPr>
        <w:t>hybrisserver.bat</w:t>
      </w:r>
      <w:r w:rsidRPr="00B832BA">
        <w:rPr>
          <w:rFonts w:asciiTheme="minorHAnsi" w:hAnsiTheme="minorHAnsi" w:cs="Arial"/>
        </w:rPr>
        <w:t xml:space="preserve"> and Update System with selecting </w:t>
      </w:r>
      <w:proofErr w:type="spellStart"/>
      <w:r w:rsidRPr="00B832BA">
        <w:rPr>
          <w:rFonts w:asciiTheme="minorHAnsi" w:hAnsiTheme="minorHAnsi" w:cs="Arial"/>
          <w:bCs/>
          <w:color w:val="333333"/>
        </w:rPr>
        <w:t>quickorder</w:t>
      </w:r>
      <w:proofErr w:type="spellEnd"/>
      <w:r w:rsidRPr="00B832BA">
        <w:rPr>
          <w:rFonts w:asciiTheme="minorHAnsi" w:hAnsiTheme="minorHAnsi" w:cs="Arial"/>
        </w:rPr>
        <w:t xml:space="preserve"> </w:t>
      </w:r>
      <w:proofErr w:type="spellStart"/>
      <w:r w:rsidRPr="00B832BA">
        <w:rPr>
          <w:rFonts w:asciiTheme="minorHAnsi" w:hAnsiTheme="minorHAnsi" w:cs="Arial"/>
        </w:rPr>
        <w:t>addon</w:t>
      </w:r>
      <w:proofErr w:type="spellEnd"/>
      <w:r w:rsidRPr="00B832BA">
        <w:rPr>
          <w:rFonts w:asciiTheme="minorHAnsi" w:hAnsiTheme="minorHAnsi" w:cs="Arial"/>
        </w:rPr>
        <w:t>.</w:t>
      </w:r>
    </w:p>
    <w:p w:rsidR="000272B5" w:rsidRPr="00B832BA" w:rsidRDefault="000272B5" w:rsidP="00B43062">
      <w:pPr>
        <w:spacing w:after="200"/>
        <w:ind w:left="630"/>
        <w:contextualSpacing/>
        <w:rPr>
          <w:rFonts w:asciiTheme="minorHAnsi" w:hAnsiTheme="minorHAnsi"/>
          <w:b/>
          <w:sz w:val="22"/>
          <w:szCs w:val="22"/>
          <w:lang w:val="en-US"/>
        </w:rPr>
      </w:pPr>
    </w:p>
    <w:p w:rsidR="00EB0EB2" w:rsidRPr="00B832BA" w:rsidRDefault="00EB0EB2" w:rsidP="00EB0EB2">
      <w:pPr>
        <w:pStyle w:val="IS-Heading2"/>
        <w:tabs>
          <w:tab w:val="left" w:pos="270"/>
        </w:tabs>
        <w:rPr>
          <w:rFonts w:asciiTheme="minorHAnsi" w:hAnsiTheme="minorHAnsi"/>
        </w:rPr>
      </w:pPr>
      <w:bookmarkStart w:id="144" w:name="_Toc442102802"/>
      <w:proofErr w:type="spellStart"/>
      <w:r w:rsidRPr="00B832BA">
        <w:rPr>
          <w:rFonts w:asciiTheme="minorHAnsi" w:hAnsiTheme="minorHAnsi"/>
        </w:rPr>
        <w:lastRenderedPageBreak/>
        <w:t>SingleViewOrders</w:t>
      </w:r>
      <w:bookmarkEnd w:id="144"/>
      <w:proofErr w:type="spellEnd"/>
    </w:p>
    <w:p w:rsidR="00EB0EB2" w:rsidRPr="00B832BA" w:rsidRDefault="00EB0EB2" w:rsidP="00536691">
      <w:pPr>
        <w:pStyle w:val="IS-Heading3"/>
        <w:tabs>
          <w:tab w:val="left" w:pos="634"/>
          <w:tab w:val="left" w:pos="720"/>
        </w:tabs>
        <w:spacing w:after="0" w:line="240" w:lineRule="auto"/>
        <w:rPr>
          <w:rFonts w:asciiTheme="minorHAnsi" w:hAnsiTheme="minorHAnsi"/>
        </w:rPr>
      </w:pPr>
      <w:bookmarkStart w:id="145" w:name="_Toc442102803"/>
      <w:r w:rsidRPr="00B832BA">
        <w:rPr>
          <w:rFonts w:asciiTheme="minorHAnsi" w:hAnsiTheme="minorHAnsi"/>
        </w:rPr>
        <w:t xml:space="preserve">Installation steps for </w:t>
      </w:r>
      <w:proofErr w:type="spellStart"/>
      <w:r w:rsidR="00503A54" w:rsidRPr="00B832BA">
        <w:rPr>
          <w:rFonts w:asciiTheme="minorHAnsi" w:hAnsiTheme="minorHAnsi"/>
        </w:rPr>
        <w:t>SingleViewOrders</w:t>
      </w:r>
      <w:proofErr w:type="spellEnd"/>
      <w:r w:rsidRPr="00B832BA">
        <w:rPr>
          <w:rFonts w:asciiTheme="minorHAnsi" w:hAnsiTheme="minorHAnsi"/>
        </w:rPr>
        <w:t xml:space="preserve"> </w:t>
      </w:r>
      <w:proofErr w:type="spellStart"/>
      <w:r w:rsidRPr="00B832BA">
        <w:rPr>
          <w:rFonts w:asciiTheme="minorHAnsi" w:hAnsiTheme="minorHAnsi"/>
        </w:rPr>
        <w:t>addon</w:t>
      </w:r>
      <w:bookmarkEnd w:id="145"/>
      <w:proofErr w:type="spellEnd"/>
    </w:p>
    <w:p w:rsidR="00EB0EB2" w:rsidRPr="00B832BA" w:rsidRDefault="00EB0EB2" w:rsidP="00EB0EB2">
      <w:pPr>
        <w:pStyle w:val="IS-Heading3"/>
        <w:numPr>
          <w:ilvl w:val="0"/>
          <w:numId w:val="0"/>
        </w:numPr>
        <w:tabs>
          <w:tab w:val="left" w:pos="634"/>
          <w:tab w:val="left" w:pos="720"/>
        </w:tabs>
        <w:spacing w:before="0" w:line="240" w:lineRule="auto"/>
        <w:ind w:left="630"/>
        <w:rPr>
          <w:rFonts w:asciiTheme="minorHAnsi" w:hAnsiTheme="minorHAnsi"/>
        </w:rPr>
      </w:pPr>
    </w:p>
    <w:p w:rsidR="005129BE" w:rsidRPr="00B832BA" w:rsidRDefault="005129BE" w:rsidP="00B12D19">
      <w:pPr>
        <w:pStyle w:val="ListParagraph"/>
        <w:numPr>
          <w:ilvl w:val="0"/>
          <w:numId w:val="44"/>
        </w:numPr>
        <w:tabs>
          <w:tab w:val="left" w:pos="990"/>
        </w:tabs>
        <w:ind w:hanging="90"/>
        <w:rPr>
          <w:rFonts w:asciiTheme="minorHAnsi" w:eastAsia="Times New Roman" w:hAnsiTheme="minorHAnsi"/>
          <w:color w:val="333333"/>
        </w:rPr>
      </w:pPr>
      <w:r w:rsidRPr="00B832BA">
        <w:rPr>
          <w:rFonts w:asciiTheme="minorHAnsi" w:eastAsia="Times New Roman" w:hAnsiTheme="minorHAnsi"/>
          <w:color w:val="333333"/>
        </w:rPr>
        <w:t xml:space="preserve">Add the </w:t>
      </w:r>
      <w:proofErr w:type="spellStart"/>
      <w:r w:rsidRPr="00B832BA">
        <w:rPr>
          <w:rFonts w:asciiTheme="minorHAnsi" w:eastAsia="Times New Roman" w:hAnsiTheme="minorHAnsi"/>
          <w:color w:val="333333"/>
        </w:rPr>
        <w:t>singlevieworders</w:t>
      </w:r>
      <w:proofErr w:type="spellEnd"/>
      <w:r w:rsidRPr="00B832BA">
        <w:rPr>
          <w:rFonts w:asciiTheme="minorHAnsi" w:eastAsia="Times New Roman" w:hAnsiTheme="minorHAnsi"/>
          <w:color w:val="333333"/>
        </w:rPr>
        <w:t xml:space="preserve"> extension in </w:t>
      </w:r>
      <w:proofErr w:type="spellStart"/>
      <w:r w:rsidRPr="00B832BA">
        <w:rPr>
          <w:rFonts w:asciiTheme="minorHAnsi" w:eastAsia="Times New Roman" w:hAnsiTheme="minorHAnsi"/>
          <w:b/>
          <w:color w:val="333333"/>
        </w:rPr>
        <w:t>build.gradle</w:t>
      </w:r>
      <w:proofErr w:type="spellEnd"/>
      <w:r w:rsidRPr="00B832BA">
        <w:rPr>
          <w:rFonts w:asciiTheme="minorHAnsi" w:eastAsia="Times New Roman" w:hAnsiTheme="minorHAnsi"/>
          <w:color w:val="333333"/>
        </w:rPr>
        <w:t xml:space="preserve"> file (installer\recipes\b2b_acc_plus\</w:t>
      </w:r>
      <w:proofErr w:type="spellStart"/>
      <w:r w:rsidRPr="00B832BA">
        <w:rPr>
          <w:rFonts w:asciiTheme="minorHAnsi" w:eastAsia="Times New Roman" w:hAnsiTheme="minorHAnsi"/>
          <w:color w:val="333333"/>
        </w:rPr>
        <w:t>build.gradle</w:t>
      </w:r>
      <w:proofErr w:type="spellEnd"/>
      <w:r w:rsidRPr="00B832BA">
        <w:rPr>
          <w:rFonts w:asciiTheme="minorHAnsi" w:eastAsia="Times New Roman" w:hAnsiTheme="minorHAnsi"/>
          <w:color w:val="333333"/>
        </w:rPr>
        <w:t>).</w:t>
      </w:r>
    </w:p>
    <w:tbl>
      <w:tblPr>
        <w:tblStyle w:val="TableGrid"/>
        <w:tblW w:w="0" w:type="auto"/>
        <w:tblInd w:w="828" w:type="dxa"/>
        <w:tblLook w:val="04A0"/>
      </w:tblPr>
      <w:tblGrid>
        <w:gridCol w:w="9569"/>
      </w:tblGrid>
      <w:tr w:rsidR="005129BE" w:rsidRPr="00B832BA" w:rsidTr="005129BE">
        <w:tc>
          <w:tcPr>
            <w:tcW w:w="9569" w:type="dxa"/>
          </w:tcPr>
          <w:p w:rsidR="005129BE" w:rsidRPr="00B832BA" w:rsidRDefault="005129BE" w:rsidP="00DD427C">
            <w:pPr>
              <w:spacing w:before="240"/>
              <w:contextualSpacing/>
              <w:rPr>
                <w:rFonts w:asciiTheme="minorHAnsi" w:hAnsiTheme="minorHAnsi"/>
                <w:sz w:val="22"/>
                <w:szCs w:val="22"/>
              </w:rPr>
            </w:pPr>
            <w:r w:rsidRPr="00B832BA">
              <w:rPr>
                <w:rFonts w:asciiTheme="minorHAnsi" w:hAnsiTheme="minorHAnsi"/>
                <w:sz w:val="22"/>
                <w:szCs w:val="22"/>
              </w:rPr>
              <w:t xml:space="preserve">extensions { </w:t>
            </w:r>
          </w:p>
          <w:p w:rsidR="005129BE" w:rsidRPr="00B832BA" w:rsidRDefault="005129BE" w:rsidP="00DD427C">
            <w:pPr>
              <w:spacing w:before="0"/>
              <w:contextualSpacing/>
              <w:rPr>
                <w:rFonts w:asciiTheme="minorHAnsi" w:hAnsiTheme="minorHAnsi"/>
                <w:sz w:val="22"/>
                <w:szCs w:val="22"/>
              </w:rPr>
            </w:pPr>
            <w:r w:rsidRPr="00B832BA">
              <w:rPr>
                <w:rFonts w:asciiTheme="minorHAnsi" w:hAnsiTheme="minorHAnsi"/>
                <w:sz w:val="22"/>
                <w:szCs w:val="22"/>
              </w:rPr>
              <w:t>…</w:t>
            </w:r>
          </w:p>
          <w:p w:rsidR="005129BE" w:rsidRPr="00B832BA" w:rsidRDefault="005129BE" w:rsidP="00DD427C">
            <w:pPr>
              <w:spacing w:before="0"/>
              <w:contextualSpacing/>
              <w:rPr>
                <w:rFonts w:asciiTheme="minorHAnsi" w:hAnsiTheme="minorHAnsi"/>
                <w:sz w:val="22"/>
                <w:szCs w:val="22"/>
              </w:rPr>
            </w:pPr>
            <w:proofErr w:type="spellStart"/>
            <w:r w:rsidRPr="00B832BA">
              <w:rPr>
                <w:rFonts w:asciiTheme="minorHAnsi" w:hAnsiTheme="minorHAnsi"/>
                <w:sz w:val="22"/>
                <w:szCs w:val="22"/>
              </w:rPr>
              <w:t>extName</w:t>
            </w:r>
            <w:proofErr w:type="spellEnd"/>
            <w:r w:rsidRPr="00B832BA">
              <w:rPr>
                <w:rFonts w:asciiTheme="minorHAnsi" w:hAnsiTheme="minorHAnsi"/>
                <w:sz w:val="22"/>
                <w:szCs w:val="22"/>
              </w:rPr>
              <w:t xml:space="preserve"> '</w:t>
            </w:r>
            <w:proofErr w:type="spellStart"/>
            <w:r w:rsidRPr="00B832BA">
              <w:rPr>
                <w:rFonts w:asciiTheme="minorHAnsi" w:hAnsiTheme="minorHAnsi"/>
                <w:sz w:val="22"/>
                <w:szCs w:val="22"/>
              </w:rPr>
              <w:t>multicarts</w:t>
            </w:r>
            <w:proofErr w:type="spellEnd"/>
            <w:r w:rsidRPr="00B832BA">
              <w:rPr>
                <w:rFonts w:asciiTheme="minorHAnsi" w:hAnsiTheme="minorHAnsi"/>
                <w:sz w:val="22"/>
                <w:szCs w:val="22"/>
              </w:rPr>
              <w:t>'</w:t>
            </w:r>
          </w:p>
          <w:p w:rsidR="005129BE" w:rsidRPr="00B832BA" w:rsidRDefault="005129BE" w:rsidP="00DD427C">
            <w:pPr>
              <w:spacing w:before="0"/>
              <w:contextualSpacing/>
              <w:rPr>
                <w:rFonts w:asciiTheme="minorHAnsi" w:hAnsiTheme="minorHAnsi"/>
                <w:sz w:val="22"/>
                <w:szCs w:val="22"/>
              </w:rPr>
            </w:pPr>
            <w:proofErr w:type="spellStart"/>
            <w:r w:rsidRPr="00B832BA">
              <w:rPr>
                <w:rFonts w:asciiTheme="minorHAnsi" w:hAnsiTheme="minorHAnsi"/>
                <w:sz w:val="22"/>
                <w:szCs w:val="22"/>
              </w:rPr>
              <w:t>extName</w:t>
            </w:r>
            <w:proofErr w:type="spellEnd"/>
            <w:r w:rsidRPr="00B832BA">
              <w:rPr>
                <w:rFonts w:asciiTheme="minorHAnsi" w:hAnsiTheme="minorHAnsi"/>
                <w:sz w:val="22"/>
                <w:szCs w:val="22"/>
              </w:rPr>
              <w:t xml:space="preserve"> '</w:t>
            </w:r>
            <w:proofErr w:type="spellStart"/>
            <w:r w:rsidRPr="00B832BA">
              <w:rPr>
                <w:rFonts w:asciiTheme="minorHAnsi" w:hAnsiTheme="minorHAnsi"/>
                <w:sz w:val="22"/>
                <w:szCs w:val="22"/>
              </w:rPr>
              <w:t>ordersearch</w:t>
            </w:r>
            <w:proofErr w:type="spellEnd"/>
            <w:r w:rsidRPr="00B832BA">
              <w:rPr>
                <w:rFonts w:asciiTheme="minorHAnsi" w:hAnsiTheme="minorHAnsi"/>
                <w:sz w:val="22"/>
                <w:szCs w:val="22"/>
              </w:rPr>
              <w:t>'</w:t>
            </w:r>
          </w:p>
          <w:p w:rsidR="005129BE" w:rsidRPr="00B832BA" w:rsidRDefault="005129BE" w:rsidP="00DD427C">
            <w:pPr>
              <w:spacing w:before="0"/>
              <w:contextualSpacing/>
              <w:rPr>
                <w:rFonts w:asciiTheme="minorHAnsi" w:hAnsiTheme="minorHAnsi"/>
                <w:sz w:val="22"/>
                <w:szCs w:val="22"/>
              </w:rPr>
            </w:pPr>
            <w:proofErr w:type="spellStart"/>
            <w:r w:rsidRPr="00B832BA">
              <w:rPr>
                <w:rFonts w:asciiTheme="minorHAnsi" w:hAnsiTheme="minorHAnsi"/>
                <w:sz w:val="22"/>
                <w:szCs w:val="22"/>
              </w:rPr>
              <w:t>extName</w:t>
            </w:r>
            <w:proofErr w:type="spellEnd"/>
            <w:r w:rsidRPr="00B832BA">
              <w:rPr>
                <w:rFonts w:asciiTheme="minorHAnsi" w:hAnsiTheme="minorHAnsi"/>
                <w:sz w:val="22"/>
                <w:szCs w:val="22"/>
              </w:rPr>
              <w:t xml:space="preserve"> '</w:t>
            </w:r>
            <w:proofErr w:type="spellStart"/>
            <w:r w:rsidRPr="00B832BA">
              <w:rPr>
                <w:rFonts w:asciiTheme="minorHAnsi" w:hAnsiTheme="minorHAnsi"/>
                <w:sz w:val="22"/>
                <w:szCs w:val="22"/>
              </w:rPr>
              <w:t>productsearch</w:t>
            </w:r>
            <w:proofErr w:type="spellEnd"/>
            <w:r w:rsidRPr="00B832BA">
              <w:rPr>
                <w:rFonts w:asciiTheme="minorHAnsi" w:hAnsiTheme="minorHAnsi"/>
                <w:sz w:val="22"/>
                <w:szCs w:val="22"/>
              </w:rPr>
              <w:t>'</w:t>
            </w:r>
          </w:p>
          <w:p w:rsidR="005129BE" w:rsidRPr="00B832BA" w:rsidRDefault="005129BE" w:rsidP="00DD427C">
            <w:pPr>
              <w:spacing w:before="0"/>
              <w:contextualSpacing/>
              <w:rPr>
                <w:rFonts w:asciiTheme="minorHAnsi" w:hAnsiTheme="minorHAnsi"/>
                <w:sz w:val="22"/>
                <w:szCs w:val="22"/>
              </w:rPr>
            </w:pPr>
            <w:proofErr w:type="spellStart"/>
            <w:r w:rsidRPr="00B832BA">
              <w:rPr>
                <w:rFonts w:asciiTheme="minorHAnsi" w:hAnsiTheme="minorHAnsi"/>
                <w:sz w:val="22"/>
                <w:szCs w:val="22"/>
              </w:rPr>
              <w:t>extName</w:t>
            </w:r>
            <w:proofErr w:type="spellEnd"/>
            <w:r w:rsidRPr="00B832BA">
              <w:rPr>
                <w:rFonts w:asciiTheme="minorHAnsi" w:hAnsiTheme="minorHAnsi"/>
                <w:sz w:val="22"/>
                <w:szCs w:val="22"/>
              </w:rPr>
              <w:t xml:space="preserve"> '</w:t>
            </w:r>
            <w:proofErr w:type="spellStart"/>
            <w:r w:rsidRPr="00B832BA">
              <w:rPr>
                <w:rFonts w:asciiTheme="minorHAnsi" w:hAnsiTheme="minorHAnsi"/>
                <w:sz w:val="22"/>
                <w:szCs w:val="22"/>
              </w:rPr>
              <w:t>quickorder</w:t>
            </w:r>
            <w:proofErr w:type="spellEnd"/>
            <w:r w:rsidRPr="00B832BA">
              <w:rPr>
                <w:rFonts w:asciiTheme="minorHAnsi" w:hAnsiTheme="minorHAnsi"/>
                <w:sz w:val="22"/>
                <w:szCs w:val="22"/>
              </w:rPr>
              <w:t>'</w:t>
            </w:r>
          </w:p>
          <w:p w:rsidR="005129BE" w:rsidRPr="00B832BA" w:rsidRDefault="005129BE" w:rsidP="00DD427C">
            <w:pPr>
              <w:spacing w:before="0"/>
              <w:contextualSpacing/>
              <w:rPr>
                <w:rFonts w:asciiTheme="minorHAnsi" w:hAnsiTheme="minorHAnsi"/>
                <w:sz w:val="22"/>
                <w:szCs w:val="22"/>
              </w:rPr>
            </w:pPr>
            <w:proofErr w:type="spellStart"/>
            <w:r w:rsidRPr="00B832BA">
              <w:rPr>
                <w:rFonts w:asciiTheme="minorHAnsi" w:hAnsiTheme="minorHAnsi"/>
                <w:sz w:val="22"/>
                <w:szCs w:val="22"/>
              </w:rPr>
              <w:t>extName</w:t>
            </w:r>
            <w:proofErr w:type="spellEnd"/>
            <w:r w:rsidRPr="00B832BA">
              <w:rPr>
                <w:rFonts w:asciiTheme="minorHAnsi" w:hAnsiTheme="minorHAnsi"/>
                <w:sz w:val="22"/>
                <w:szCs w:val="22"/>
              </w:rPr>
              <w:t xml:space="preserve"> </w:t>
            </w:r>
            <w:r w:rsidRPr="00B832BA">
              <w:rPr>
                <w:rFonts w:asciiTheme="minorHAnsi" w:hAnsiTheme="minorHAnsi"/>
                <w:b/>
                <w:sz w:val="22"/>
                <w:szCs w:val="22"/>
              </w:rPr>
              <w:t>'</w:t>
            </w:r>
            <w:proofErr w:type="spellStart"/>
            <w:r w:rsidRPr="00B832BA">
              <w:rPr>
                <w:rFonts w:asciiTheme="minorHAnsi" w:hAnsiTheme="minorHAnsi"/>
                <w:b/>
                <w:sz w:val="22"/>
                <w:szCs w:val="22"/>
              </w:rPr>
              <w:t>singlevieworders</w:t>
            </w:r>
            <w:proofErr w:type="spellEnd"/>
            <w:r w:rsidRPr="00B832BA">
              <w:rPr>
                <w:rFonts w:asciiTheme="minorHAnsi" w:hAnsiTheme="minorHAnsi"/>
                <w:b/>
                <w:sz w:val="22"/>
                <w:szCs w:val="22"/>
              </w:rPr>
              <w:t>'</w:t>
            </w:r>
          </w:p>
          <w:p w:rsidR="005129BE" w:rsidRPr="00B832BA" w:rsidRDefault="005129BE" w:rsidP="00DD427C">
            <w:pPr>
              <w:pStyle w:val="ListParagraph"/>
              <w:spacing w:after="0"/>
              <w:ind w:left="0"/>
              <w:contextualSpacing/>
              <w:rPr>
                <w:rFonts w:asciiTheme="minorHAnsi" w:hAnsiTheme="minorHAnsi" w:cs="Arial"/>
                <w:color w:val="2A00FF"/>
              </w:rPr>
            </w:pPr>
            <w:r w:rsidRPr="00B832BA">
              <w:rPr>
                <w:rFonts w:asciiTheme="minorHAnsi" w:hAnsiTheme="minorHAnsi" w:cs="Arial"/>
              </w:rPr>
              <w:t>… }</w:t>
            </w:r>
          </w:p>
        </w:tc>
      </w:tr>
    </w:tbl>
    <w:p w:rsidR="005129BE" w:rsidRPr="00B832BA" w:rsidRDefault="005129BE" w:rsidP="005129BE">
      <w:pPr>
        <w:pStyle w:val="ListParagraph"/>
        <w:autoSpaceDE w:val="0"/>
        <w:autoSpaceDN w:val="0"/>
        <w:adjustRightInd w:val="0"/>
        <w:spacing w:line="240" w:lineRule="auto"/>
        <w:contextualSpacing/>
        <w:rPr>
          <w:rFonts w:asciiTheme="minorHAnsi" w:eastAsia="Times New Roman" w:hAnsiTheme="minorHAnsi" w:cs="Arial"/>
          <w:color w:val="333333"/>
        </w:rPr>
      </w:pPr>
    </w:p>
    <w:p w:rsidR="005129BE" w:rsidRPr="00B832BA" w:rsidRDefault="005129BE" w:rsidP="00B12D19">
      <w:pPr>
        <w:pStyle w:val="ListParagraph"/>
        <w:numPr>
          <w:ilvl w:val="0"/>
          <w:numId w:val="44"/>
        </w:numPr>
        <w:tabs>
          <w:tab w:val="left" w:pos="990"/>
        </w:tabs>
        <w:autoSpaceDE w:val="0"/>
        <w:autoSpaceDN w:val="0"/>
        <w:adjustRightInd w:val="0"/>
        <w:spacing w:line="240" w:lineRule="auto"/>
        <w:ind w:hanging="90"/>
        <w:contextualSpacing/>
        <w:rPr>
          <w:rFonts w:asciiTheme="minorHAnsi" w:eastAsia="Times New Roman" w:hAnsiTheme="minorHAnsi"/>
          <w:color w:val="333333"/>
        </w:rPr>
      </w:pPr>
      <w:r w:rsidRPr="00B832BA">
        <w:rPr>
          <w:rFonts w:asciiTheme="minorHAnsi" w:eastAsia="Times New Roman" w:hAnsiTheme="minorHAnsi"/>
          <w:color w:val="333333"/>
        </w:rPr>
        <w:t xml:space="preserve">Add </w:t>
      </w:r>
      <w:proofErr w:type="spellStart"/>
      <w:r w:rsidRPr="00B832BA">
        <w:rPr>
          <w:rFonts w:asciiTheme="minorHAnsi" w:eastAsia="Times New Roman" w:hAnsiTheme="minorHAnsi"/>
          <w:color w:val="333333"/>
        </w:rPr>
        <w:t>singlevieworders</w:t>
      </w:r>
      <w:proofErr w:type="spellEnd"/>
      <w:r w:rsidRPr="00B832BA">
        <w:rPr>
          <w:rFonts w:asciiTheme="minorHAnsi" w:eastAsia="Times New Roman" w:hAnsiTheme="minorHAnsi"/>
          <w:color w:val="333333"/>
        </w:rPr>
        <w:t xml:space="preserve"> extension in </w:t>
      </w:r>
      <w:proofErr w:type="spellStart"/>
      <w:r w:rsidRPr="00B832BA">
        <w:rPr>
          <w:rFonts w:asciiTheme="minorHAnsi" w:eastAsia="Times New Roman" w:hAnsiTheme="minorHAnsi"/>
          <w:color w:val="333333"/>
        </w:rPr>
        <w:t>addons</w:t>
      </w:r>
      <w:proofErr w:type="spellEnd"/>
      <w:r w:rsidRPr="00B832BA">
        <w:rPr>
          <w:rFonts w:asciiTheme="minorHAnsi" w:eastAsia="Times New Roman" w:hAnsiTheme="minorHAnsi"/>
          <w:color w:val="333333"/>
        </w:rPr>
        <w:t xml:space="preserve"> list in </w:t>
      </w:r>
      <w:proofErr w:type="spellStart"/>
      <w:r w:rsidRPr="00B832BA">
        <w:rPr>
          <w:rFonts w:asciiTheme="minorHAnsi" w:eastAsia="Times New Roman" w:hAnsiTheme="minorHAnsi"/>
          <w:color w:val="333333"/>
        </w:rPr>
        <w:t>build.gradle</w:t>
      </w:r>
      <w:proofErr w:type="spellEnd"/>
      <w:r w:rsidRPr="00B832BA">
        <w:rPr>
          <w:rFonts w:asciiTheme="minorHAnsi" w:eastAsia="Times New Roman" w:hAnsiTheme="minorHAnsi"/>
          <w:color w:val="333333"/>
        </w:rPr>
        <w:t xml:space="preserve"> file</w:t>
      </w:r>
    </w:p>
    <w:tbl>
      <w:tblPr>
        <w:tblStyle w:val="TableGrid"/>
        <w:tblW w:w="0" w:type="auto"/>
        <w:tblInd w:w="828" w:type="dxa"/>
        <w:tblLook w:val="04A0"/>
      </w:tblPr>
      <w:tblGrid>
        <w:gridCol w:w="9569"/>
      </w:tblGrid>
      <w:tr w:rsidR="005129BE" w:rsidRPr="00B832BA" w:rsidTr="005129BE">
        <w:tc>
          <w:tcPr>
            <w:tcW w:w="9569" w:type="dxa"/>
          </w:tcPr>
          <w:p w:rsidR="005129BE" w:rsidRPr="00B832BA" w:rsidRDefault="005129BE" w:rsidP="00DD427C">
            <w:pPr>
              <w:autoSpaceDE w:val="0"/>
              <w:autoSpaceDN w:val="0"/>
              <w:adjustRightInd w:val="0"/>
              <w:spacing w:line="240" w:lineRule="auto"/>
              <w:contextualSpacing/>
              <w:rPr>
                <w:rFonts w:asciiTheme="minorHAnsi" w:eastAsia="Times New Roman" w:hAnsiTheme="minorHAnsi"/>
                <w:color w:val="333333"/>
                <w:sz w:val="22"/>
                <w:szCs w:val="22"/>
              </w:rPr>
            </w:pPr>
            <w:proofErr w:type="spellStart"/>
            <w:r w:rsidRPr="00B832BA">
              <w:rPr>
                <w:rFonts w:asciiTheme="minorHAnsi" w:eastAsia="Times New Roman" w:hAnsiTheme="minorHAnsi"/>
                <w:color w:val="333333"/>
                <w:sz w:val="22"/>
                <w:szCs w:val="22"/>
              </w:rPr>
              <w:t>pl.project.addons</w:t>
            </w:r>
            <w:proofErr w:type="spellEnd"/>
            <w:r w:rsidRPr="00B832BA">
              <w:rPr>
                <w:rFonts w:asciiTheme="minorHAnsi" w:eastAsia="Times New Roman" w:hAnsiTheme="minorHAnsi"/>
                <w:color w:val="333333"/>
                <w:sz w:val="22"/>
                <w:szCs w:val="22"/>
              </w:rPr>
              <w:t xml:space="preserve"> {</w:t>
            </w:r>
          </w:p>
          <w:p w:rsidR="005129BE" w:rsidRPr="00B832BA" w:rsidRDefault="005129BE" w:rsidP="00DD427C">
            <w:pPr>
              <w:spacing w:before="0"/>
              <w:contextualSpacing/>
              <w:rPr>
                <w:rFonts w:asciiTheme="minorHAnsi" w:eastAsia="Times New Roman" w:hAnsiTheme="minorHAnsi"/>
                <w:color w:val="333333"/>
                <w:sz w:val="22"/>
                <w:szCs w:val="22"/>
              </w:rPr>
            </w:pPr>
            <w:r w:rsidRPr="00B832BA">
              <w:rPr>
                <w:rFonts w:asciiTheme="minorHAnsi" w:eastAsia="Times New Roman" w:hAnsiTheme="minorHAnsi"/>
                <w:color w:val="333333"/>
                <w:sz w:val="22"/>
                <w:szCs w:val="22"/>
              </w:rPr>
              <w:t>names                                                               "liveeditaddon,b2bacceleratoraddon,commerceorgaddon,accountsummaryaddon,assistedservicestorefront,captchaaddon,</w:t>
            </w:r>
            <w:r w:rsidRPr="00B832BA">
              <w:rPr>
                <w:rFonts w:asciiTheme="minorHAnsi" w:hAnsiTheme="minorHAnsi"/>
                <w:sz w:val="22"/>
                <w:szCs w:val="22"/>
              </w:rPr>
              <w:t xml:space="preserve"> </w:t>
            </w:r>
            <w:proofErr w:type="spellStart"/>
            <w:r w:rsidRPr="00B832BA">
              <w:rPr>
                <w:rFonts w:asciiTheme="minorHAnsi" w:eastAsia="Times New Roman" w:hAnsiTheme="minorHAnsi"/>
                <w:color w:val="333333"/>
                <w:sz w:val="22"/>
                <w:szCs w:val="22"/>
              </w:rPr>
              <w:t>productsearch</w:t>
            </w:r>
            <w:proofErr w:type="spellEnd"/>
            <w:r w:rsidRPr="00B832BA">
              <w:rPr>
                <w:rFonts w:asciiTheme="minorHAnsi" w:eastAsia="Times New Roman" w:hAnsiTheme="minorHAnsi"/>
                <w:color w:val="333333"/>
                <w:sz w:val="22"/>
                <w:szCs w:val="22"/>
              </w:rPr>
              <w:t>,</w:t>
            </w:r>
            <w:r w:rsidRPr="00B832BA">
              <w:rPr>
                <w:rFonts w:asciiTheme="minorHAnsi" w:eastAsia="Times New Roman" w:hAnsiTheme="minorHAnsi"/>
                <w:b/>
                <w:color w:val="333333"/>
                <w:sz w:val="22"/>
                <w:szCs w:val="22"/>
              </w:rPr>
              <w:t xml:space="preserve"> </w:t>
            </w:r>
            <w:proofErr w:type="spellStart"/>
            <w:r w:rsidRPr="00B832BA">
              <w:rPr>
                <w:rFonts w:asciiTheme="minorHAnsi" w:hAnsiTheme="minorHAnsi"/>
                <w:sz w:val="22"/>
                <w:szCs w:val="22"/>
              </w:rPr>
              <w:t>multicarts</w:t>
            </w:r>
            <w:proofErr w:type="spellEnd"/>
            <w:r w:rsidRPr="00B832BA">
              <w:rPr>
                <w:rFonts w:asciiTheme="minorHAnsi" w:hAnsiTheme="minorHAnsi"/>
                <w:sz w:val="22"/>
                <w:szCs w:val="22"/>
              </w:rPr>
              <w:t xml:space="preserve">, </w:t>
            </w:r>
            <w:proofErr w:type="spellStart"/>
            <w:r w:rsidRPr="00B832BA">
              <w:rPr>
                <w:rFonts w:asciiTheme="minorHAnsi" w:hAnsiTheme="minorHAnsi"/>
                <w:sz w:val="22"/>
                <w:szCs w:val="22"/>
              </w:rPr>
              <w:t>ordersearch</w:t>
            </w:r>
            <w:proofErr w:type="spellEnd"/>
            <w:r w:rsidRPr="00B832BA">
              <w:rPr>
                <w:rFonts w:asciiTheme="minorHAnsi" w:hAnsiTheme="minorHAnsi"/>
                <w:sz w:val="22"/>
                <w:szCs w:val="22"/>
              </w:rPr>
              <w:t xml:space="preserve">, </w:t>
            </w:r>
            <w:proofErr w:type="spellStart"/>
            <w:r w:rsidRPr="00B832BA">
              <w:rPr>
                <w:rFonts w:asciiTheme="minorHAnsi" w:hAnsiTheme="minorHAnsi"/>
                <w:sz w:val="22"/>
                <w:szCs w:val="22"/>
              </w:rPr>
              <w:t>quickorder</w:t>
            </w:r>
            <w:proofErr w:type="spellEnd"/>
            <w:r w:rsidRPr="00B832BA">
              <w:rPr>
                <w:rFonts w:asciiTheme="minorHAnsi" w:hAnsiTheme="minorHAnsi"/>
                <w:sz w:val="22"/>
                <w:szCs w:val="22"/>
              </w:rPr>
              <w:t xml:space="preserve">, </w:t>
            </w:r>
            <w:proofErr w:type="spellStart"/>
            <w:r w:rsidRPr="00B832BA">
              <w:rPr>
                <w:rFonts w:asciiTheme="minorHAnsi" w:eastAsia="Times New Roman" w:hAnsiTheme="minorHAnsi"/>
                <w:b/>
                <w:color w:val="333333"/>
                <w:sz w:val="22"/>
                <w:szCs w:val="22"/>
              </w:rPr>
              <w:t>singlevieworders</w:t>
            </w:r>
            <w:proofErr w:type="spellEnd"/>
            <w:r w:rsidRPr="00B832BA">
              <w:rPr>
                <w:rFonts w:asciiTheme="minorHAnsi" w:eastAsia="Times New Roman" w:hAnsiTheme="minorHAnsi"/>
                <w:color w:val="333333"/>
                <w:sz w:val="22"/>
                <w:szCs w:val="22"/>
              </w:rPr>
              <w:t>"</w:t>
            </w:r>
          </w:p>
          <w:p w:rsidR="005129BE" w:rsidRPr="00B832BA" w:rsidRDefault="005129BE" w:rsidP="00DD427C">
            <w:pPr>
              <w:autoSpaceDE w:val="0"/>
              <w:autoSpaceDN w:val="0"/>
              <w:adjustRightInd w:val="0"/>
              <w:spacing w:line="240" w:lineRule="auto"/>
              <w:contextualSpacing/>
              <w:rPr>
                <w:rFonts w:asciiTheme="minorHAnsi" w:eastAsia="Times New Roman" w:hAnsiTheme="minorHAnsi"/>
                <w:color w:val="333333"/>
                <w:sz w:val="22"/>
                <w:szCs w:val="22"/>
              </w:rPr>
            </w:pPr>
            <w:r w:rsidRPr="00B832BA">
              <w:rPr>
                <w:rFonts w:asciiTheme="minorHAnsi" w:eastAsia="Times New Roman" w:hAnsiTheme="minorHAnsi"/>
                <w:color w:val="333333"/>
                <w:sz w:val="22"/>
                <w:szCs w:val="22"/>
              </w:rPr>
              <w:t>template "b2bassetsstorefront"</w:t>
            </w:r>
          </w:p>
          <w:p w:rsidR="005129BE" w:rsidRPr="00B832BA" w:rsidRDefault="005129BE" w:rsidP="00DD427C">
            <w:pPr>
              <w:autoSpaceDE w:val="0"/>
              <w:autoSpaceDN w:val="0"/>
              <w:adjustRightInd w:val="0"/>
              <w:spacing w:line="240" w:lineRule="auto"/>
              <w:contextualSpacing/>
              <w:rPr>
                <w:rFonts w:asciiTheme="minorHAnsi" w:eastAsia="Times New Roman" w:hAnsiTheme="minorHAnsi"/>
                <w:color w:val="333333"/>
                <w:sz w:val="22"/>
                <w:szCs w:val="22"/>
              </w:rPr>
            </w:pPr>
            <w:proofErr w:type="spellStart"/>
            <w:r w:rsidRPr="00B832BA">
              <w:rPr>
                <w:rFonts w:asciiTheme="minorHAnsi" w:eastAsia="Times New Roman" w:hAnsiTheme="minorHAnsi"/>
                <w:color w:val="333333"/>
                <w:sz w:val="22"/>
                <w:szCs w:val="22"/>
              </w:rPr>
              <w:t>storeFronts</w:t>
            </w:r>
            <w:proofErr w:type="spellEnd"/>
            <w:r w:rsidRPr="00B832BA">
              <w:rPr>
                <w:rFonts w:asciiTheme="minorHAnsi" w:eastAsia="Times New Roman" w:hAnsiTheme="minorHAnsi"/>
                <w:color w:val="333333"/>
                <w:sz w:val="22"/>
                <w:szCs w:val="22"/>
              </w:rPr>
              <w:t xml:space="preserve"> "b2bassetsstorefront"</w:t>
            </w:r>
          </w:p>
          <w:p w:rsidR="005129BE" w:rsidRPr="00B832BA" w:rsidRDefault="005129BE" w:rsidP="00DD427C">
            <w:pPr>
              <w:autoSpaceDE w:val="0"/>
              <w:autoSpaceDN w:val="0"/>
              <w:adjustRightInd w:val="0"/>
              <w:spacing w:line="240" w:lineRule="auto"/>
              <w:contextualSpacing/>
              <w:rPr>
                <w:rFonts w:asciiTheme="minorHAnsi" w:eastAsia="Times New Roman" w:hAnsiTheme="minorHAnsi"/>
                <w:color w:val="333333"/>
                <w:sz w:val="22"/>
                <w:szCs w:val="22"/>
              </w:rPr>
            </w:pPr>
            <w:r w:rsidRPr="00B832BA">
              <w:rPr>
                <w:rFonts w:asciiTheme="minorHAnsi" w:eastAsia="Times New Roman" w:hAnsiTheme="minorHAnsi"/>
                <w:color w:val="333333"/>
                <w:sz w:val="22"/>
                <w:szCs w:val="22"/>
              </w:rPr>
              <w:t>platform pl</w:t>
            </w:r>
          </w:p>
          <w:p w:rsidR="005129BE" w:rsidRPr="00B832BA" w:rsidRDefault="005129BE" w:rsidP="00DD427C">
            <w:pPr>
              <w:pStyle w:val="ListParagraph"/>
              <w:autoSpaceDE w:val="0"/>
              <w:autoSpaceDN w:val="0"/>
              <w:adjustRightInd w:val="0"/>
              <w:spacing w:line="240" w:lineRule="auto"/>
              <w:ind w:left="0"/>
              <w:contextualSpacing/>
              <w:rPr>
                <w:rFonts w:asciiTheme="minorHAnsi" w:eastAsia="Times New Roman" w:hAnsiTheme="minorHAnsi" w:cs="Arial"/>
                <w:color w:val="333333"/>
              </w:rPr>
            </w:pPr>
            <w:r w:rsidRPr="00B832BA">
              <w:rPr>
                <w:rFonts w:asciiTheme="minorHAnsi" w:eastAsia="Times New Roman" w:hAnsiTheme="minorHAnsi" w:cs="Arial"/>
                <w:color w:val="333333"/>
              </w:rPr>
              <w:t xml:space="preserve"> }</w:t>
            </w:r>
          </w:p>
        </w:tc>
      </w:tr>
    </w:tbl>
    <w:p w:rsidR="005129BE" w:rsidRPr="00B832BA" w:rsidRDefault="005129BE" w:rsidP="005129BE">
      <w:pPr>
        <w:autoSpaceDE w:val="0"/>
        <w:autoSpaceDN w:val="0"/>
        <w:adjustRightInd w:val="0"/>
        <w:spacing w:line="240" w:lineRule="auto"/>
        <w:contextualSpacing/>
        <w:rPr>
          <w:rFonts w:asciiTheme="minorHAnsi" w:eastAsia="Times New Roman" w:hAnsiTheme="minorHAnsi"/>
          <w:color w:val="333333"/>
        </w:rPr>
      </w:pPr>
    </w:p>
    <w:p w:rsidR="005129BE" w:rsidRPr="00B832BA" w:rsidRDefault="005129BE" w:rsidP="00B12D19">
      <w:pPr>
        <w:pStyle w:val="ListParagraph"/>
        <w:numPr>
          <w:ilvl w:val="0"/>
          <w:numId w:val="44"/>
        </w:numPr>
        <w:tabs>
          <w:tab w:val="left" w:pos="990"/>
        </w:tabs>
        <w:autoSpaceDE w:val="0"/>
        <w:autoSpaceDN w:val="0"/>
        <w:adjustRightInd w:val="0"/>
        <w:spacing w:line="240" w:lineRule="auto"/>
        <w:ind w:hanging="90"/>
        <w:contextualSpacing/>
        <w:rPr>
          <w:rFonts w:asciiTheme="minorHAnsi" w:eastAsia="Times New Roman" w:hAnsiTheme="minorHAnsi"/>
          <w:color w:val="333333"/>
        </w:rPr>
      </w:pPr>
      <w:r w:rsidRPr="00B832BA">
        <w:rPr>
          <w:rFonts w:asciiTheme="minorHAnsi" w:eastAsia="Times New Roman" w:hAnsiTheme="minorHAnsi"/>
          <w:color w:val="333333"/>
        </w:rPr>
        <w:t xml:space="preserve">Add following line in </w:t>
      </w:r>
      <w:proofErr w:type="spellStart"/>
      <w:r w:rsidRPr="00B832BA">
        <w:rPr>
          <w:rFonts w:asciiTheme="minorHAnsi" w:eastAsia="Times New Roman" w:hAnsiTheme="minorHAnsi"/>
          <w:b/>
          <w:color w:val="333333"/>
        </w:rPr>
        <w:t>build.gradle</w:t>
      </w:r>
      <w:proofErr w:type="spellEnd"/>
      <w:r w:rsidRPr="00B832BA">
        <w:rPr>
          <w:rFonts w:asciiTheme="minorHAnsi" w:eastAsia="Times New Roman" w:hAnsiTheme="minorHAnsi"/>
          <w:color w:val="333333"/>
        </w:rPr>
        <w:t xml:space="preserve"> file.</w:t>
      </w:r>
    </w:p>
    <w:tbl>
      <w:tblPr>
        <w:tblStyle w:val="TableGrid"/>
        <w:tblW w:w="0" w:type="auto"/>
        <w:tblInd w:w="828" w:type="dxa"/>
        <w:tblLook w:val="04A0"/>
      </w:tblPr>
      <w:tblGrid>
        <w:gridCol w:w="9569"/>
      </w:tblGrid>
      <w:tr w:rsidR="005129BE" w:rsidRPr="00B832BA" w:rsidTr="005129BE">
        <w:tc>
          <w:tcPr>
            <w:tcW w:w="9569" w:type="dxa"/>
          </w:tcPr>
          <w:p w:rsidR="005129BE" w:rsidRPr="00B832BA" w:rsidRDefault="005129BE" w:rsidP="00DD427C">
            <w:pPr>
              <w:pStyle w:val="ListParagraph"/>
              <w:autoSpaceDE w:val="0"/>
              <w:autoSpaceDN w:val="0"/>
              <w:adjustRightInd w:val="0"/>
              <w:spacing w:line="240" w:lineRule="auto"/>
              <w:ind w:left="0"/>
              <w:contextualSpacing/>
              <w:rPr>
                <w:rFonts w:asciiTheme="minorHAnsi" w:eastAsia="Times New Roman" w:hAnsiTheme="minorHAnsi" w:cs="Arial"/>
                <w:color w:val="333333"/>
              </w:rPr>
            </w:pPr>
            <w:proofErr w:type="spellStart"/>
            <w:r w:rsidRPr="00B832BA">
              <w:rPr>
                <w:rFonts w:asciiTheme="minorHAnsi" w:eastAsia="Times New Roman" w:hAnsiTheme="minorHAnsi" w:cs="Arial"/>
                <w:color w:val="333333"/>
              </w:rPr>
              <w:t>localProperties</w:t>
            </w:r>
            <w:proofErr w:type="spellEnd"/>
            <w:r w:rsidRPr="00B832BA">
              <w:rPr>
                <w:rFonts w:asciiTheme="minorHAnsi" w:eastAsia="Times New Roman" w:hAnsiTheme="minorHAnsi" w:cs="Arial"/>
                <w:color w:val="333333"/>
              </w:rPr>
              <w:t xml:space="preserve"> {</w:t>
            </w:r>
          </w:p>
          <w:p w:rsidR="005129BE" w:rsidRPr="00B832BA" w:rsidRDefault="005129BE" w:rsidP="00DD427C">
            <w:pPr>
              <w:pStyle w:val="ListParagraph"/>
              <w:autoSpaceDE w:val="0"/>
              <w:autoSpaceDN w:val="0"/>
              <w:adjustRightInd w:val="0"/>
              <w:spacing w:before="240" w:line="240" w:lineRule="auto"/>
              <w:ind w:left="0"/>
              <w:contextualSpacing/>
              <w:rPr>
                <w:rFonts w:asciiTheme="minorHAnsi" w:eastAsia="Times New Roman" w:hAnsiTheme="minorHAnsi" w:cs="Arial"/>
                <w:color w:val="333333"/>
              </w:rPr>
            </w:pPr>
            <w:r w:rsidRPr="00B832BA">
              <w:rPr>
                <w:rFonts w:asciiTheme="minorHAnsi" w:eastAsia="Times New Roman" w:hAnsiTheme="minorHAnsi" w:cs="Arial"/>
                <w:color w:val="333333"/>
              </w:rPr>
              <w:t>...</w:t>
            </w:r>
          </w:p>
          <w:p w:rsidR="005129BE" w:rsidRPr="00B832BA" w:rsidRDefault="005129BE" w:rsidP="00DD427C">
            <w:pPr>
              <w:pStyle w:val="ListParagraph"/>
              <w:autoSpaceDE w:val="0"/>
              <w:autoSpaceDN w:val="0"/>
              <w:adjustRightInd w:val="0"/>
              <w:spacing w:before="240" w:line="240" w:lineRule="auto"/>
              <w:ind w:left="0"/>
              <w:contextualSpacing/>
              <w:rPr>
                <w:rFonts w:asciiTheme="minorHAnsi" w:eastAsia="Times New Roman" w:hAnsiTheme="minorHAnsi" w:cs="Arial"/>
                <w:color w:val="333333"/>
              </w:rPr>
            </w:pPr>
            <w:r w:rsidRPr="00B832BA">
              <w:rPr>
                <w:rFonts w:asciiTheme="minorHAnsi" w:eastAsia="Times New Roman" w:hAnsiTheme="minorHAnsi" w:cs="Arial"/>
                <w:color w:val="333333"/>
              </w:rPr>
              <w:t>property 'b2bassetsstorefront.additionalWebSpringConfigs.singlevieworders','classpath:/singlevieworders/web/spring/singlevieworders-web-spring.xml'</w:t>
            </w:r>
          </w:p>
          <w:p w:rsidR="005129BE" w:rsidRPr="00B832BA" w:rsidRDefault="005129BE" w:rsidP="00DD427C">
            <w:pPr>
              <w:pStyle w:val="ListParagraph"/>
              <w:autoSpaceDE w:val="0"/>
              <w:autoSpaceDN w:val="0"/>
              <w:adjustRightInd w:val="0"/>
              <w:spacing w:before="240" w:line="240" w:lineRule="auto"/>
              <w:ind w:left="0"/>
              <w:contextualSpacing/>
              <w:rPr>
                <w:rFonts w:asciiTheme="minorHAnsi" w:eastAsia="Times New Roman" w:hAnsiTheme="minorHAnsi" w:cs="Arial"/>
                <w:color w:val="333333"/>
              </w:rPr>
            </w:pPr>
            <w:r w:rsidRPr="00B832BA">
              <w:rPr>
                <w:rFonts w:asciiTheme="minorHAnsi" w:eastAsia="Times New Roman" w:hAnsiTheme="minorHAnsi" w:cs="Arial"/>
                <w:color w:val="333333"/>
              </w:rPr>
              <w:t>...}</w:t>
            </w:r>
          </w:p>
        </w:tc>
      </w:tr>
    </w:tbl>
    <w:p w:rsidR="005129BE" w:rsidRPr="00B832BA" w:rsidRDefault="005129BE" w:rsidP="005129BE">
      <w:pPr>
        <w:autoSpaceDE w:val="0"/>
        <w:autoSpaceDN w:val="0"/>
        <w:adjustRightInd w:val="0"/>
        <w:spacing w:line="240" w:lineRule="auto"/>
        <w:contextualSpacing/>
        <w:rPr>
          <w:rFonts w:asciiTheme="minorHAnsi" w:eastAsia="Times New Roman" w:hAnsiTheme="minorHAnsi"/>
          <w:color w:val="333333"/>
        </w:rPr>
      </w:pPr>
    </w:p>
    <w:p w:rsidR="005129BE" w:rsidRPr="00B832BA" w:rsidRDefault="005129BE" w:rsidP="00B12D19">
      <w:pPr>
        <w:pStyle w:val="ListParagraph"/>
        <w:numPr>
          <w:ilvl w:val="0"/>
          <w:numId w:val="44"/>
        </w:numPr>
        <w:tabs>
          <w:tab w:val="left" w:pos="990"/>
        </w:tabs>
        <w:autoSpaceDE w:val="0"/>
        <w:autoSpaceDN w:val="0"/>
        <w:adjustRightInd w:val="0"/>
        <w:spacing w:line="240" w:lineRule="auto"/>
        <w:ind w:hanging="90"/>
        <w:contextualSpacing/>
        <w:rPr>
          <w:rFonts w:asciiTheme="minorHAnsi" w:eastAsia="Times New Roman" w:hAnsiTheme="minorHAnsi" w:cs="Arial"/>
          <w:color w:val="333333"/>
        </w:rPr>
      </w:pPr>
      <w:r w:rsidRPr="00B832BA">
        <w:rPr>
          <w:rFonts w:asciiTheme="minorHAnsi" w:eastAsia="Times New Roman" w:hAnsiTheme="minorHAnsi" w:cs="Arial"/>
          <w:color w:val="333333"/>
        </w:rPr>
        <w:t>Navigate to the </w:t>
      </w:r>
      <w:r w:rsidRPr="00B832BA">
        <w:rPr>
          <w:rFonts w:asciiTheme="minorHAnsi" w:eastAsia="Times New Roman" w:hAnsiTheme="minorHAnsi" w:cs="Arial"/>
          <w:b/>
          <w:bCs/>
        </w:rPr>
        <w:t>{HYBRIS_HOME}</w:t>
      </w:r>
      <w:r w:rsidRPr="00B832BA">
        <w:rPr>
          <w:rFonts w:asciiTheme="minorHAnsi" w:eastAsia="Times New Roman" w:hAnsiTheme="minorHAnsi" w:cs="Arial"/>
        </w:rPr>
        <w:t>/installer</w:t>
      </w:r>
      <w:r w:rsidRPr="00B832BA">
        <w:rPr>
          <w:rFonts w:asciiTheme="minorHAnsi" w:eastAsia="Times New Roman" w:hAnsiTheme="minorHAnsi" w:cs="Arial"/>
          <w:color w:val="333333"/>
        </w:rPr>
        <w:t xml:space="preserve"> directory. Invoke the Installer with the b2b_acc recipe by </w:t>
      </w:r>
      <w:r w:rsidR="007F4FAE" w:rsidRPr="00B832BA">
        <w:rPr>
          <w:rFonts w:asciiTheme="minorHAnsi" w:eastAsia="Times New Roman" w:hAnsiTheme="minorHAnsi" w:cs="Arial"/>
          <w:color w:val="333333"/>
        </w:rPr>
        <w:t xml:space="preserve">  </w:t>
      </w:r>
      <w:r w:rsidRPr="00B832BA">
        <w:rPr>
          <w:rFonts w:asciiTheme="minorHAnsi" w:eastAsia="Times New Roman" w:hAnsiTheme="minorHAnsi" w:cs="Arial"/>
          <w:color w:val="333333"/>
        </w:rPr>
        <w:t>entering the following command:</w:t>
      </w:r>
    </w:p>
    <w:p w:rsidR="0037081F" w:rsidRDefault="005129BE" w:rsidP="0037081F">
      <w:pPr>
        <w:pStyle w:val="NormalWeb"/>
        <w:shd w:val="clear" w:color="auto" w:fill="FFFFFF"/>
        <w:spacing w:before="0" w:beforeAutospacing="0" w:after="240" w:afterAutospacing="0" w:line="239" w:lineRule="atLeast"/>
        <w:ind w:left="1440"/>
        <w:rPr>
          <w:rFonts w:asciiTheme="minorHAnsi" w:hAnsiTheme="minorHAnsi" w:cs="Arial"/>
          <w:b/>
          <w:bCs/>
          <w:color w:val="333333"/>
          <w:sz w:val="22"/>
          <w:szCs w:val="22"/>
        </w:rPr>
      </w:pPr>
      <w:r w:rsidRPr="00B832BA">
        <w:rPr>
          <w:rFonts w:asciiTheme="minorHAnsi" w:hAnsiTheme="minorHAnsi" w:cs="Arial"/>
          <w:color w:val="333333"/>
          <w:sz w:val="22"/>
          <w:szCs w:val="22"/>
        </w:rPr>
        <w:t>On Windows: </w:t>
      </w:r>
      <w:r w:rsidRPr="00B832BA">
        <w:rPr>
          <w:rFonts w:asciiTheme="minorHAnsi" w:hAnsiTheme="minorHAnsi" w:cs="Arial"/>
          <w:b/>
          <w:bCs/>
          <w:color w:val="333333"/>
          <w:sz w:val="22"/>
          <w:szCs w:val="22"/>
        </w:rPr>
        <w:t>install.bat -r b2b_acc_plus</w:t>
      </w:r>
    </w:p>
    <w:p w:rsidR="005129BE" w:rsidRPr="00B832BA" w:rsidRDefault="0037081F" w:rsidP="0037081F">
      <w:pPr>
        <w:pStyle w:val="NormalWeb"/>
        <w:shd w:val="clear" w:color="auto" w:fill="FFFFFF"/>
        <w:spacing w:before="0" w:beforeAutospacing="0" w:after="240" w:afterAutospacing="0" w:line="239" w:lineRule="atLeast"/>
        <w:ind w:left="1440"/>
        <w:rPr>
          <w:rFonts w:asciiTheme="minorHAnsi" w:hAnsiTheme="minorHAnsi" w:cs="Arial"/>
          <w:b/>
          <w:bCs/>
          <w:color w:val="333333"/>
          <w:sz w:val="22"/>
          <w:szCs w:val="22"/>
        </w:rPr>
      </w:pPr>
      <w:r w:rsidRPr="0037081F">
        <w:rPr>
          <w:rFonts w:asciiTheme="minorHAnsi" w:hAnsiTheme="minorHAnsi" w:cs="Arial"/>
          <w:bCs/>
          <w:color w:val="333333"/>
          <w:sz w:val="22"/>
          <w:szCs w:val="22"/>
        </w:rPr>
        <w:t>On Linux or Mac:</w:t>
      </w:r>
      <w:r w:rsidRPr="0037081F">
        <w:rPr>
          <w:rFonts w:asciiTheme="minorHAnsi" w:hAnsiTheme="minorHAnsi" w:cs="Arial"/>
          <w:b/>
          <w:bCs/>
          <w:color w:val="333333"/>
          <w:sz w:val="22"/>
          <w:szCs w:val="22"/>
        </w:rPr>
        <w:t xml:space="preserve"> ./install.sh -r b2b_acc_plus</w:t>
      </w:r>
      <w:ins w:id="146" w:author="derathor" w:date="2016-02-01T13:06:00Z">
        <w:r w:rsidR="007C2DAA">
          <w:rPr>
            <w:rFonts w:asciiTheme="minorHAnsi" w:hAnsiTheme="minorHAnsi" w:cs="Arial"/>
            <w:b/>
            <w:bCs/>
            <w:color w:val="333333"/>
            <w:sz w:val="22"/>
            <w:szCs w:val="22"/>
          </w:rPr>
          <w:t xml:space="preserve"> </w:t>
        </w:r>
      </w:ins>
    </w:p>
    <w:p w:rsidR="005129BE" w:rsidRPr="00B832BA" w:rsidRDefault="005129BE" w:rsidP="00B12D19">
      <w:pPr>
        <w:pStyle w:val="NormalWeb"/>
        <w:numPr>
          <w:ilvl w:val="0"/>
          <w:numId w:val="44"/>
        </w:numPr>
        <w:shd w:val="clear" w:color="auto" w:fill="FFFFFF"/>
        <w:tabs>
          <w:tab w:val="left" w:pos="990"/>
        </w:tabs>
        <w:spacing w:before="0" w:beforeAutospacing="0" w:after="240" w:afterAutospacing="0" w:line="239" w:lineRule="atLeast"/>
        <w:ind w:hanging="90"/>
        <w:rPr>
          <w:rFonts w:asciiTheme="minorHAnsi" w:hAnsiTheme="minorHAnsi" w:cs="Arial"/>
          <w:b/>
          <w:bCs/>
          <w:color w:val="333333"/>
          <w:sz w:val="22"/>
          <w:szCs w:val="22"/>
        </w:rPr>
      </w:pPr>
      <w:r w:rsidRPr="00B832BA">
        <w:rPr>
          <w:rFonts w:asciiTheme="minorHAnsi" w:eastAsia="Arial" w:hAnsiTheme="minorHAnsi" w:cs="Arial"/>
          <w:color w:val="333333"/>
          <w:sz w:val="22"/>
          <w:szCs w:val="22"/>
          <w:shd w:val="clear" w:color="auto" w:fill="FFFFFF"/>
          <w:lang w:val="en-GB"/>
        </w:rPr>
        <w:t>The install script creates a new </w:t>
      </w:r>
      <w:r w:rsidRPr="00B832BA">
        <w:rPr>
          <w:rFonts w:asciiTheme="minorHAnsi" w:eastAsia="Arial" w:hAnsiTheme="minorHAnsi" w:cs="Arial"/>
          <w:b/>
          <w:bCs/>
          <w:color w:val="333333"/>
          <w:sz w:val="22"/>
          <w:szCs w:val="22"/>
          <w:lang w:val="en-GB"/>
        </w:rPr>
        <w:t>localextensions.xml</w:t>
      </w:r>
      <w:r w:rsidRPr="00B832BA">
        <w:rPr>
          <w:rFonts w:asciiTheme="minorHAnsi" w:eastAsia="Arial" w:hAnsiTheme="minorHAnsi" w:cs="Arial"/>
          <w:color w:val="333333"/>
          <w:sz w:val="22"/>
          <w:szCs w:val="22"/>
          <w:shd w:val="clear" w:color="auto" w:fill="FFFFFF"/>
          <w:lang w:val="en-GB"/>
        </w:rPr>
        <w:t> file using the newly created </w:t>
      </w:r>
      <w:proofErr w:type="spellStart"/>
      <w:r w:rsidRPr="00B832BA">
        <w:rPr>
          <w:rFonts w:asciiTheme="minorHAnsi" w:hAnsiTheme="minorHAnsi"/>
          <w:b/>
          <w:color w:val="333333"/>
          <w:sz w:val="22"/>
          <w:szCs w:val="22"/>
        </w:rPr>
        <w:t>singlevieworders</w:t>
      </w:r>
      <w:proofErr w:type="spellEnd"/>
      <w:r w:rsidRPr="00B832BA">
        <w:rPr>
          <w:rFonts w:asciiTheme="minorHAnsi" w:eastAsia="Arial" w:hAnsiTheme="minorHAnsi" w:cs="Arial"/>
          <w:color w:val="333333"/>
          <w:sz w:val="22"/>
          <w:szCs w:val="22"/>
          <w:shd w:val="clear" w:color="auto" w:fill="FFFFFF"/>
          <w:lang w:val="en-GB"/>
        </w:rPr>
        <w:t xml:space="preserve"> extension, and also installs the required B2B </w:t>
      </w:r>
      <w:proofErr w:type="spellStart"/>
      <w:r w:rsidRPr="00B832BA">
        <w:rPr>
          <w:rFonts w:asciiTheme="minorHAnsi" w:eastAsia="Arial" w:hAnsiTheme="minorHAnsi" w:cs="Arial"/>
          <w:color w:val="333333"/>
          <w:sz w:val="22"/>
          <w:szCs w:val="22"/>
          <w:shd w:val="clear" w:color="auto" w:fill="FFFFFF"/>
          <w:lang w:val="en-GB"/>
        </w:rPr>
        <w:t>AddOns</w:t>
      </w:r>
      <w:proofErr w:type="spellEnd"/>
      <w:r w:rsidRPr="00B832BA">
        <w:rPr>
          <w:rFonts w:asciiTheme="minorHAnsi" w:eastAsia="Arial" w:hAnsiTheme="minorHAnsi" w:cs="Arial"/>
          <w:color w:val="333333"/>
          <w:sz w:val="22"/>
          <w:szCs w:val="22"/>
          <w:shd w:val="clear" w:color="auto" w:fill="FFFFFF"/>
          <w:lang w:val="en-GB"/>
        </w:rPr>
        <w:t xml:space="preserve"> into the new </w:t>
      </w:r>
      <w:r w:rsidRPr="00B832BA">
        <w:rPr>
          <w:rFonts w:asciiTheme="minorHAnsi" w:hAnsiTheme="minorHAnsi" w:cs="Arial"/>
          <w:b/>
          <w:color w:val="333333"/>
          <w:sz w:val="22"/>
          <w:szCs w:val="22"/>
        </w:rPr>
        <w:t>b2bassetsstorefront</w:t>
      </w:r>
      <w:r w:rsidRPr="00B832BA">
        <w:rPr>
          <w:rFonts w:asciiTheme="minorHAnsi" w:eastAsia="Arial" w:hAnsiTheme="minorHAnsi" w:cs="Arial"/>
          <w:color w:val="333333"/>
          <w:sz w:val="22"/>
          <w:szCs w:val="22"/>
          <w:shd w:val="clear" w:color="auto" w:fill="FFFFFF"/>
          <w:lang w:val="en-GB"/>
        </w:rPr>
        <w:t xml:space="preserve"> extension.</w:t>
      </w:r>
    </w:p>
    <w:tbl>
      <w:tblPr>
        <w:tblStyle w:val="TableGrid"/>
        <w:tblW w:w="0" w:type="auto"/>
        <w:tblInd w:w="828" w:type="dxa"/>
        <w:tblLook w:val="04A0"/>
      </w:tblPr>
      <w:tblGrid>
        <w:gridCol w:w="9569"/>
      </w:tblGrid>
      <w:tr w:rsidR="005129BE" w:rsidRPr="00B832BA" w:rsidTr="007F4FAE">
        <w:tc>
          <w:tcPr>
            <w:tcW w:w="9569" w:type="dxa"/>
          </w:tcPr>
          <w:p w:rsidR="005129BE" w:rsidRPr="00B832BA" w:rsidRDefault="005129BE" w:rsidP="00DD427C">
            <w:pPr>
              <w:pStyle w:val="NormalWeb"/>
              <w:spacing w:before="0" w:beforeAutospacing="0" w:after="0" w:afterAutospacing="0" w:line="239" w:lineRule="atLeast"/>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config</w:t>
            </w:r>
            <w:proofErr w:type="spellEnd"/>
            <w:r w:rsidRPr="00B832BA">
              <w:rPr>
                <w:rFonts w:asciiTheme="minorHAnsi" w:hAnsiTheme="minorHAnsi" w:cs="Arial"/>
                <w:bCs/>
                <w:color w:val="333333"/>
                <w:sz w:val="22"/>
                <w:szCs w:val="22"/>
              </w:rPr>
              <w:t>/</w:t>
            </w:r>
            <w:r w:rsidRPr="00B832BA">
              <w:rPr>
                <w:rFonts w:asciiTheme="minorHAnsi" w:eastAsia="Arial" w:hAnsiTheme="minorHAnsi" w:cs="Arial"/>
                <w:b/>
                <w:bCs/>
                <w:color w:val="333333"/>
                <w:sz w:val="22"/>
                <w:szCs w:val="22"/>
                <w:lang w:val="en-GB"/>
              </w:rPr>
              <w:t xml:space="preserve"> localextensions.xml</w:t>
            </w:r>
            <w:r w:rsidRPr="00B832BA">
              <w:rPr>
                <w:rFonts w:asciiTheme="minorHAnsi" w:eastAsia="Arial" w:hAnsiTheme="minorHAnsi" w:cs="Arial"/>
                <w:color w:val="333333"/>
                <w:sz w:val="22"/>
                <w:szCs w:val="22"/>
                <w:shd w:val="clear" w:color="auto" w:fill="FFFFFF"/>
                <w:lang w:val="en-GB"/>
              </w:rPr>
              <w:t> </w:t>
            </w:r>
          </w:p>
        </w:tc>
      </w:tr>
      <w:tr w:rsidR="005129BE" w:rsidRPr="00B832BA" w:rsidTr="007F4FAE">
        <w:tc>
          <w:tcPr>
            <w:tcW w:w="9569" w:type="dxa"/>
          </w:tcPr>
          <w:p w:rsidR="005129BE" w:rsidRPr="00B832BA" w:rsidRDefault="005129BE"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&lt;extensions&gt;</w:t>
            </w:r>
          </w:p>
          <w:p w:rsidR="005129BE" w:rsidRPr="00B832BA" w:rsidRDefault="005129BE"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w:t>
            </w:r>
          </w:p>
          <w:p w:rsidR="005129BE" w:rsidRPr="00B832BA" w:rsidRDefault="005129BE"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proofErr w:type="spellStart"/>
            <w:r w:rsidRPr="00B832BA">
              <w:rPr>
                <w:rFonts w:asciiTheme="minorHAnsi" w:hAnsiTheme="minorHAnsi"/>
                <w:sz w:val="22"/>
                <w:szCs w:val="22"/>
              </w:rPr>
              <w:t>multicarts</w:t>
            </w:r>
            <w:proofErr w:type="spellEnd"/>
            <w:r w:rsidRPr="00B832BA">
              <w:rPr>
                <w:rFonts w:asciiTheme="minorHAnsi" w:hAnsiTheme="minorHAnsi" w:cs="Arial"/>
                <w:bCs/>
                <w:color w:val="333333"/>
                <w:sz w:val="22"/>
                <w:szCs w:val="22"/>
              </w:rPr>
              <w:t>' /&gt;</w:t>
            </w:r>
          </w:p>
          <w:p w:rsidR="005129BE" w:rsidRPr="00B832BA" w:rsidRDefault="005129BE"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proofErr w:type="spellStart"/>
            <w:r w:rsidRPr="00B832BA">
              <w:rPr>
                <w:rFonts w:asciiTheme="minorHAnsi" w:hAnsiTheme="minorHAnsi"/>
                <w:sz w:val="22"/>
                <w:szCs w:val="22"/>
              </w:rPr>
              <w:t>ordersearch</w:t>
            </w:r>
            <w:proofErr w:type="spellEnd"/>
            <w:r w:rsidRPr="00B832BA">
              <w:rPr>
                <w:rFonts w:asciiTheme="minorHAnsi" w:hAnsiTheme="minorHAnsi" w:cs="Arial"/>
                <w:bCs/>
                <w:color w:val="333333"/>
                <w:sz w:val="22"/>
                <w:szCs w:val="22"/>
              </w:rPr>
              <w:t>' /&gt;</w:t>
            </w:r>
          </w:p>
          <w:p w:rsidR="005129BE" w:rsidRPr="00B832BA" w:rsidRDefault="005129BE"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proofErr w:type="spellStart"/>
            <w:r w:rsidRPr="00B832BA">
              <w:rPr>
                <w:rFonts w:asciiTheme="minorHAnsi" w:hAnsiTheme="minorHAnsi" w:cs="Arial"/>
              </w:rPr>
              <w:t>productsearch</w:t>
            </w:r>
            <w:proofErr w:type="spellEnd"/>
            <w:r w:rsidRPr="00B832BA">
              <w:rPr>
                <w:rFonts w:asciiTheme="minorHAnsi" w:hAnsiTheme="minorHAnsi" w:cs="Arial"/>
                <w:bCs/>
                <w:color w:val="333333"/>
                <w:sz w:val="22"/>
                <w:szCs w:val="22"/>
              </w:rPr>
              <w:t>' /&gt;</w:t>
            </w:r>
          </w:p>
          <w:p w:rsidR="005129BE" w:rsidRPr="00B832BA" w:rsidRDefault="005129BE"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lastRenderedPageBreak/>
              <w:t xml:space="preserve">          &lt;extension name=</w:t>
            </w:r>
            <w:r w:rsidRPr="00B832BA">
              <w:rPr>
                <w:rFonts w:asciiTheme="minorHAnsi" w:hAnsiTheme="minorHAnsi"/>
                <w:sz w:val="22"/>
                <w:szCs w:val="22"/>
              </w:rPr>
              <w:t>'</w:t>
            </w:r>
            <w:proofErr w:type="spellStart"/>
            <w:r w:rsidRPr="00B832BA">
              <w:rPr>
                <w:rFonts w:asciiTheme="minorHAnsi" w:hAnsiTheme="minorHAnsi"/>
              </w:rPr>
              <w:t>quickorder</w:t>
            </w:r>
            <w:proofErr w:type="spellEnd"/>
            <w:r w:rsidRPr="00B832BA">
              <w:rPr>
                <w:rFonts w:asciiTheme="minorHAnsi" w:hAnsiTheme="minorHAnsi"/>
                <w:sz w:val="22"/>
                <w:szCs w:val="22"/>
              </w:rPr>
              <w:t>'</w:t>
            </w:r>
            <w:r w:rsidRPr="00B832BA">
              <w:rPr>
                <w:rFonts w:asciiTheme="minorHAnsi" w:hAnsiTheme="minorHAnsi" w:cs="Arial"/>
                <w:bCs/>
                <w:color w:val="333333"/>
                <w:sz w:val="22"/>
                <w:szCs w:val="22"/>
              </w:rPr>
              <w:t>/&gt;</w:t>
            </w:r>
          </w:p>
          <w:p w:rsidR="005129BE" w:rsidRPr="00B832BA" w:rsidRDefault="005129BE"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r w:rsidRPr="00B832BA">
              <w:rPr>
                <w:rFonts w:asciiTheme="minorHAnsi" w:hAnsiTheme="minorHAnsi"/>
                <w:b/>
                <w:sz w:val="22"/>
                <w:szCs w:val="22"/>
              </w:rPr>
              <w:t>'</w:t>
            </w:r>
            <w:proofErr w:type="spellStart"/>
            <w:r w:rsidRPr="00B832BA">
              <w:rPr>
                <w:rFonts w:asciiTheme="minorHAnsi" w:hAnsiTheme="minorHAnsi"/>
                <w:b/>
                <w:color w:val="333333"/>
                <w:sz w:val="22"/>
                <w:szCs w:val="22"/>
              </w:rPr>
              <w:t>singlevieworders</w:t>
            </w:r>
            <w:proofErr w:type="spellEnd"/>
            <w:r w:rsidRPr="00B832BA">
              <w:rPr>
                <w:rFonts w:asciiTheme="minorHAnsi" w:hAnsiTheme="minorHAnsi"/>
                <w:b/>
                <w:sz w:val="22"/>
                <w:szCs w:val="22"/>
              </w:rPr>
              <w:t>'</w:t>
            </w:r>
            <w:r w:rsidRPr="00B832BA">
              <w:rPr>
                <w:rFonts w:asciiTheme="minorHAnsi" w:hAnsiTheme="minorHAnsi"/>
                <w:color w:val="333333"/>
                <w:sz w:val="22"/>
                <w:szCs w:val="22"/>
              </w:rPr>
              <w:t>/&gt;</w:t>
            </w:r>
          </w:p>
          <w:p w:rsidR="005129BE" w:rsidRPr="00B832BA" w:rsidRDefault="005129BE"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w:t>
            </w:r>
          </w:p>
          <w:p w:rsidR="005129BE" w:rsidRPr="00B832BA" w:rsidRDefault="005129BE" w:rsidP="00DD427C">
            <w:pPr>
              <w:pStyle w:val="NormalWeb"/>
              <w:spacing w:before="0" w:beforeAutospacing="0" w:after="0" w:afterAutospacing="0"/>
              <w:rPr>
                <w:rFonts w:asciiTheme="minorHAnsi" w:hAnsiTheme="minorHAnsi" w:cs="Arial"/>
                <w:b/>
                <w:bCs/>
                <w:color w:val="333333"/>
                <w:sz w:val="22"/>
                <w:szCs w:val="22"/>
              </w:rPr>
            </w:pPr>
            <w:r w:rsidRPr="00B832BA">
              <w:rPr>
                <w:rFonts w:asciiTheme="minorHAnsi" w:hAnsiTheme="minorHAnsi" w:cs="Arial"/>
                <w:bCs/>
                <w:color w:val="333333"/>
                <w:sz w:val="22"/>
                <w:szCs w:val="22"/>
              </w:rPr>
              <w:t>&lt;/extensions&gt;</w:t>
            </w:r>
          </w:p>
        </w:tc>
      </w:tr>
    </w:tbl>
    <w:p w:rsidR="005129BE" w:rsidRPr="00B832BA" w:rsidRDefault="005129BE" w:rsidP="005129BE">
      <w:pPr>
        <w:pStyle w:val="NormalWeb"/>
        <w:shd w:val="clear" w:color="auto" w:fill="FFFFFF"/>
        <w:spacing w:before="0" w:beforeAutospacing="0" w:after="0" w:afterAutospacing="0" w:line="239" w:lineRule="atLeast"/>
        <w:ind w:left="720"/>
        <w:rPr>
          <w:rFonts w:asciiTheme="minorHAnsi" w:hAnsiTheme="minorHAnsi" w:cs="Arial"/>
          <w:b/>
          <w:bCs/>
          <w:color w:val="333333"/>
          <w:sz w:val="22"/>
          <w:szCs w:val="22"/>
        </w:rPr>
      </w:pPr>
    </w:p>
    <w:p w:rsidR="005129BE" w:rsidRPr="00B832BA" w:rsidRDefault="005129BE" w:rsidP="00B12D19">
      <w:pPr>
        <w:pStyle w:val="NormalWeb"/>
        <w:numPr>
          <w:ilvl w:val="0"/>
          <w:numId w:val="44"/>
        </w:numPr>
        <w:shd w:val="clear" w:color="auto" w:fill="FFFFFF"/>
        <w:tabs>
          <w:tab w:val="left" w:pos="990"/>
        </w:tabs>
        <w:spacing w:before="0" w:beforeAutospacing="0" w:after="240" w:afterAutospacing="0" w:line="239" w:lineRule="atLeast"/>
        <w:ind w:hanging="90"/>
        <w:rPr>
          <w:rFonts w:asciiTheme="minorHAnsi" w:hAnsiTheme="minorHAnsi"/>
          <w:color w:val="333333"/>
          <w:sz w:val="22"/>
          <w:szCs w:val="22"/>
        </w:rPr>
      </w:pPr>
      <w:r w:rsidRPr="00B832BA">
        <w:rPr>
          <w:rFonts w:asciiTheme="minorHAnsi" w:hAnsiTheme="minorHAnsi"/>
          <w:color w:val="333333"/>
          <w:sz w:val="22"/>
          <w:szCs w:val="22"/>
        </w:rPr>
        <w:t xml:space="preserve">Copy </w:t>
      </w:r>
      <w:proofErr w:type="spellStart"/>
      <w:r w:rsidRPr="00B832BA">
        <w:rPr>
          <w:rFonts w:asciiTheme="minorHAnsi" w:hAnsiTheme="minorHAnsi"/>
          <w:color w:val="333333"/>
          <w:sz w:val="22"/>
          <w:szCs w:val="22"/>
        </w:rPr>
        <w:t>singlevieworders</w:t>
      </w:r>
      <w:proofErr w:type="spellEnd"/>
      <w:r w:rsidRPr="00B832BA">
        <w:rPr>
          <w:rFonts w:asciiTheme="minorHAnsi" w:hAnsiTheme="minorHAnsi"/>
          <w:color w:val="333333"/>
          <w:sz w:val="22"/>
          <w:szCs w:val="22"/>
        </w:rPr>
        <w:t xml:space="preserve"> module directory into </w:t>
      </w:r>
      <w:r w:rsidRPr="00B832BA">
        <w:rPr>
          <w:rFonts w:asciiTheme="minorHAnsi" w:hAnsiTheme="minorHAnsi"/>
          <w:b/>
          <w:color w:val="333333"/>
          <w:sz w:val="22"/>
          <w:szCs w:val="22"/>
        </w:rPr>
        <w:t xml:space="preserve">hybris/bin/custom </w:t>
      </w:r>
      <w:r w:rsidRPr="00B832BA">
        <w:rPr>
          <w:rFonts w:asciiTheme="minorHAnsi" w:hAnsiTheme="minorHAnsi"/>
          <w:color w:val="333333"/>
          <w:sz w:val="22"/>
          <w:szCs w:val="22"/>
        </w:rPr>
        <w:t>folder.</w:t>
      </w:r>
    </w:p>
    <w:p w:rsidR="005129BE" w:rsidRPr="00B832BA" w:rsidRDefault="005129BE" w:rsidP="00B12D19">
      <w:pPr>
        <w:pStyle w:val="NormalWeb"/>
        <w:numPr>
          <w:ilvl w:val="0"/>
          <w:numId w:val="44"/>
        </w:numPr>
        <w:shd w:val="clear" w:color="auto" w:fill="FFFFFF"/>
        <w:tabs>
          <w:tab w:val="left" w:pos="990"/>
        </w:tabs>
        <w:spacing w:before="0" w:beforeAutospacing="0" w:after="0" w:afterAutospacing="0" w:line="239" w:lineRule="atLeast"/>
        <w:ind w:hanging="90"/>
        <w:rPr>
          <w:rFonts w:asciiTheme="minorHAnsi" w:hAnsiTheme="minorHAnsi" w:cs="Arial"/>
          <w:bCs/>
          <w:color w:val="333333"/>
          <w:sz w:val="22"/>
          <w:szCs w:val="22"/>
        </w:rPr>
      </w:pPr>
      <w:r w:rsidRPr="00B832BA">
        <w:rPr>
          <w:rFonts w:asciiTheme="minorHAnsi" w:hAnsiTheme="minorHAnsi"/>
          <w:color w:val="333333"/>
        </w:rPr>
        <w:t xml:space="preserve">Replace </w:t>
      </w:r>
      <w:r w:rsidRPr="00B832BA">
        <w:rPr>
          <w:rFonts w:asciiTheme="minorHAnsi" w:hAnsiTheme="minorHAnsi" w:cs="Arial"/>
          <w:bCs/>
          <w:color w:val="333333"/>
          <w:sz w:val="22"/>
          <w:szCs w:val="22"/>
        </w:rPr>
        <w:t xml:space="preserve">yb2bacceleratorstorefront with </w:t>
      </w:r>
      <w:r w:rsidRPr="00B832BA">
        <w:rPr>
          <w:rFonts w:asciiTheme="minorHAnsi" w:hAnsiTheme="minorHAnsi" w:cs="Arial"/>
          <w:b/>
          <w:bCs/>
          <w:color w:val="333333"/>
          <w:sz w:val="22"/>
          <w:szCs w:val="22"/>
        </w:rPr>
        <w:t>b2bassetsstorefront</w:t>
      </w:r>
      <w:r w:rsidRPr="00B832BA">
        <w:rPr>
          <w:rFonts w:asciiTheme="minorHAnsi" w:hAnsiTheme="minorHAnsi" w:cs="Arial"/>
          <w:bCs/>
          <w:color w:val="333333"/>
          <w:sz w:val="22"/>
          <w:szCs w:val="22"/>
        </w:rPr>
        <w:t xml:space="preserve"> in </w:t>
      </w:r>
      <w:proofErr w:type="spellStart"/>
      <w:r w:rsidRPr="00B832BA">
        <w:rPr>
          <w:rFonts w:asciiTheme="minorHAnsi" w:hAnsiTheme="minorHAnsi" w:cs="Arial"/>
          <w:b/>
          <w:bCs/>
          <w:color w:val="333333"/>
          <w:sz w:val="22"/>
          <w:szCs w:val="22"/>
        </w:rPr>
        <w:t>project.properties.template</w:t>
      </w:r>
      <w:proofErr w:type="spellEnd"/>
      <w:r w:rsidRPr="00B832BA">
        <w:rPr>
          <w:rFonts w:asciiTheme="minorHAnsi" w:hAnsiTheme="minorHAnsi" w:cs="Arial"/>
          <w:bCs/>
          <w:color w:val="333333"/>
          <w:sz w:val="22"/>
          <w:szCs w:val="22"/>
        </w:rPr>
        <w:t xml:space="preserve"> file</w:t>
      </w:r>
      <w:r w:rsidRPr="00B832BA">
        <w:rPr>
          <w:rFonts w:asciiTheme="minorHAnsi" w:hAnsiTheme="minorHAnsi" w:cs="Arial"/>
          <w:bCs/>
          <w:color w:val="333333"/>
        </w:rPr>
        <w:t xml:space="preserve"> </w:t>
      </w:r>
      <w:r w:rsidRPr="00B832BA">
        <w:rPr>
          <w:rFonts w:asciiTheme="minorHAnsi" w:hAnsiTheme="minorHAnsi" w:cs="Arial"/>
          <w:bCs/>
          <w:color w:val="333333"/>
          <w:sz w:val="22"/>
          <w:szCs w:val="22"/>
        </w:rPr>
        <w:t>(hybris\bin\custom\</w:t>
      </w:r>
      <w:r w:rsidRPr="00B832BA">
        <w:rPr>
          <w:rFonts w:asciiTheme="minorHAnsi" w:hAnsiTheme="minorHAnsi"/>
          <w:color w:val="333333"/>
          <w:sz w:val="22"/>
          <w:szCs w:val="22"/>
        </w:rPr>
        <w:t>singlevieworders</w:t>
      </w:r>
      <w:r w:rsidRPr="00B832BA">
        <w:rPr>
          <w:rFonts w:asciiTheme="minorHAnsi" w:hAnsiTheme="minorHAnsi" w:cs="Arial"/>
          <w:bCs/>
          <w:color w:val="333333"/>
          <w:sz w:val="22"/>
          <w:szCs w:val="22"/>
        </w:rPr>
        <w:t xml:space="preserve">\project.properties.template). Run </w:t>
      </w:r>
      <w:proofErr w:type="spellStart"/>
      <w:r w:rsidRPr="00B832BA">
        <w:rPr>
          <w:rFonts w:asciiTheme="minorHAnsi" w:hAnsiTheme="minorHAnsi" w:cs="Arial"/>
          <w:bCs/>
          <w:color w:val="333333"/>
          <w:sz w:val="22"/>
          <w:szCs w:val="22"/>
        </w:rPr>
        <w:t>addon</w:t>
      </w:r>
      <w:proofErr w:type="spellEnd"/>
      <w:r w:rsidRPr="00B832BA">
        <w:rPr>
          <w:rFonts w:asciiTheme="minorHAnsi" w:hAnsiTheme="minorHAnsi" w:cs="Arial"/>
          <w:bCs/>
          <w:color w:val="333333"/>
          <w:sz w:val="22"/>
          <w:szCs w:val="22"/>
        </w:rPr>
        <w:t xml:space="preserve"> install command.</w:t>
      </w:r>
    </w:p>
    <w:p w:rsidR="005129BE" w:rsidRPr="00B832BA" w:rsidRDefault="005129BE" w:rsidP="005129BE">
      <w:pPr>
        <w:pStyle w:val="ListParagraph"/>
        <w:autoSpaceDE w:val="0"/>
        <w:autoSpaceDN w:val="0"/>
        <w:adjustRightInd w:val="0"/>
        <w:spacing w:line="240" w:lineRule="auto"/>
        <w:contextualSpacing/>
        <w:rPr>
          <w:rFonts w:asciiTheme="minorHAnsi" w:eastAsia="Times New Roman" w:hAnsiTheme="minorHAnsi"/>
          <w:color w:val="333333"/>
        </w:rPr>
      </w:pPr>
    </w:p>
    <w:tbl>
      <w:tblPr>
        <w:tblStyle w:val="TableGrid"/>
        <w:tblW w:w="0" w:type="auto"/>
        <w:tblInd w:w="828" w:type="dxa"/>
        <w:tblLook w:val="04A0"/>
      </w:tblPr>
      <w:tblGrid>
        <w:gridCol w:w="9569"/>
      </w:tblGrid>
      <w:tr w:rsidR="005129BE" w:rsidRPr="00B832BA" w:rsidTr="0090545E">
        <w:tc>
          <w:tcPr>
            <w:tcW w:w="9569" w:type="dxa"/>
          </w:tcPr>
          <w:p w:rsidR="005129BE" w:rsidRPr="00B832BA" w:rsidRDefault="005129BE" w:rsidP="00DD427C">
            <w:pPr>
              <w:pStyle w:val="ListParagraph"/>
              <w:autoSpaceDE w:val="0"/>
              <w:autoSpaceDN w:val="0"/>
              <w:adjustRightInd w:val="0"/>
              <w:spacing w:after="0" w:line="240" w:lineRule="auto"/>
              <w:ind w:left="0"/>
              <w:contextualSpacing/>
              <w:rPr>
                <w:rFonts w:asciiTheme="minorHAnsi" w:eastAsia="Times New Roman" w:hAnsiTheme="minorHAnsi" w:cs="Arial"/>
                <w:color w:val="333333"/>
              </w:rPr>
            </w:pPr>
            <w:r w:rsidRPr="00B832BA">
              <w:rPr>
                <w:rFonts w:asciiTheme="minorHAnsi" w:eastAsia="Times New Roman" w:hAnsiTheme="minorHAnsi" w:cs="Arial"/>
                <w:color w:val="333333"/>
              </w:rPr>
              <w:t>b2bassetsstorefront.additionalWebSpringConfigs.</w:t>
            </w:r>
            <w:r w:rsidRPr="00B832BA">
              <w:rPr>
                <w:rFonts w:asciiTheme="minorHAnsi" w:eastAsia="Times New Roman" w:hAnsiTheme="minorHAnsi"/>
                <w:color w:val="333333"/>
              </w:rPr>
              <w:t>singlevieworders</w:t>
            </w:r>
            <w:r w:rsidRPr="00B832BA">
              <w:rPr>
                <w:rFonts w:asciiTheme="minorHAnsi" w:eastAsia="Times New Roman" w:hAnsiTheme="minorHAnsi" w:cs="Arial"/>
                <w:color w:val="333333"/>
              </w:rPr>
              <w:t xml:space="preserve"> =</w:t>
            </w:r>
            <w:proofErr w:type="spellStart"/>
            <w:r w:rsidRPr="00B832BA">
              <w:rPr>
                <w:rFonts w:asciiTheme="minorHAnsi" w:eastAsia="Times New Roman" w:hAnsiTheme="minorHAnsi" w:cs="Arial"/>
                <w:color w:val="333333"/>
              </w:rPr>
              <w:t>classpath</w:t>
            </w:r>
            <w:proofErr w:type="spellEnd"/>
            <w:r w:rsidRPr="00B832BA">
              <w:rPr>
                <w:rFonts w:asciiTheme="minorHAnsi" w:eastAsia="Times New Roman" w:hAnsiTheme="minorHAnsi" w:cs="Arial"/>
                <w:color w:val="333333"/>
              </w:rPr>
              <w:t>:/</w:t>
            </w:r>
            <w:proofErr w:type="spellStart"/>
            <w:r w:rsidRPr="00B832BA">
              <w:rPr>
                <w:rFonts w:asciiTheme="minorHAnsi" w:eastAsia="Times New Roman" w:hAnsiTheme="minorHAnsi"/>
                <w:color w:val="333333"/>
              </w:rPr>
              <w:t>singlevieworders</w:t>
            </w:r>
            <w:proofErr w:type="spellEnd"/>
            <w:r w:rsidRPr="00B832BA">
              <w:rPr>
                <w:rFonts w:asciiTheme="minorHAnsi" w:eastAsia="Times New Roman" w:hAnsiTheme="minorHAnsi" w:cs="Arial"/>
                <w:color w:val="333333"/>
              </w:rPr>
              <w:t xml:space="preserve"> /web/spring/</w:t>
            </w:r>
            <w:r w:rsidRPr="00B832BA">
              <w:rPr>
                <w:rFonts w:asciiTheme="minorHAnsi" w:eastAsia="Times New Roman" w:hAnsiTheme="minorHAnsi"/>
                <w:color w:val="333333"/>
              </w:rPr>
              <w:t>singlevieworders</w:t>
            </w:r>
            <w:r w:rsidRPr="00B832BA">
              <w:rPr>
                <w:rFonts w:asciiTheme="minorHAnsi" w:eastAsia="Times New Roman" w:hAnsiTheme="minorHAnsi" w:cs="Arial"/>
                <w:color w:val="333333"/>
              </w:rPr>
              <w:t>-web-spring.xml</w:t>
            </w:r>
          </w:p>
        </w:tc>
      </w:tr>
    </w:tbl>
    <w:p w:rsidR="005129BE" w:rsidRPr="00B832BA" w:rsidRDefault="005129BE" w:rsidP="005129BE">
      <w:pPr>
        <w:pStyle w:val="NormalWeb"/>
        <w:shd w:val="clear" w:color="auto" w:fill="FFFFFF"/>
        <w:spacing w:before="0" w:beforeAutospacing="0" w:after="0" w:afterAutospacing="0" w:line="239" w:lineRule="atLeast"/>
        <w:ind w:left="360"/>
        <w:rPr>
          <w:rFonts w:asciiTheme="minorHAnsi" w:hAnsiTheme="minorHAnsi" w:cs="Arial"/>
          <w:b/>
          <w:bCs/>
          <w:color w:val="333333"/>
          <w:sz w:val="22"/>
          <w:szCs w:val="22"/>
        </w:rPr>
      </w:pPr>
    </w:p>
    <w:p w:rsidR="005129BE" w:rsidRPr="00B832BA" w:rsidRDefault="005129BE" w:rsidP="00B12D19">
      <w:pPr>
        <w:pStyle w:val="NormalWeb"/>
        <w:numPr>
          <w:ilvl w:val="0"/>
          <w:numId w:val="44"/>
        </w:numPr>
        <w:shd w:val="clear" w:color="auto" w:fill="FFFFFF"/>
        <w:tabs>
          <w:tab w:val="left" w:pos="990"/>
        </w:tabs>
        <w:spacing w:before="0" w:beforeAutospacing="0" w:after="0" w:afterAutospacing="0" w:line="239" w:lineRule="atLeast"/>
        <w:ind w:hanging="90"/>
        <w:rPr>
          <w:rFonts w:asciiTheme="minorHAnsi" w:hAnsiTheme="minorHAnsi" w:cs="Arial"/>
          <w:b/>
          <w:bCs/>
          <w:color w:val="333333"/>
          <w:sz w:val="22"/>
          <w:szCs w:val="22"/>
        </w:rPr>
      </w:pPr>
      <w:r w:rsidRPr="00B832BA">
        <w:rPr>
          <w:rFonts w:asciiTheme="minorHAnsi" w:eastAsia="Arial" w:hAnsiTheme="minorHAnsi" w:cs="Arial"/>
          <w:color w:val="333333"/>
          <w:sz w:val="22"/>
          <w:szCs w:val="22"/>
          <w:shd w:val="clear" w:color="auto" w:fill="FFFFFF"/>
          <w:lang w:val="en-GB"/>
        </w:rPr>
        <w:t xml:space="preserve">Run </w:t>
      </w:r>
      <w:proofErr w:type="spellStart"/>
      <w:r w:rsidRPr="00B832BA">
        <w:rPr>
          <w:rFonts w:asciiTheme="minorHAnsi" w:eastAsia="Arial" w:hAnsiTheme="minorHAnsi" w:cs="Arial"/>
          <w:color w:val="333333"/>
          <w:sz w:val="22"/>
          <w:szCs w:val="22"/>
          <w:shd w:val="clear" w:color="auto" w:fill="FFFFFF"/>
          <w:lang w:val="en-GB"/>
        </w:rPr>
        <w:t>addon</w:t>
      </w:r>
      <w:proofErr w:type="spellEnd"/>
      <w:r w:rsidRPr="00B832BA">
        <w:rPr>
          <w:rFonts w:asciiTheme="minorHAnsi" w:eastAsia="Arial" w:hAnsiTheme="minorHAnsi" w:cs="Arial"/>
          <w:color w:val="333333"/>
          <w:sz w:val="22"/>
          <w:szCs w:val="22"/>
          <w:shd w:val="clear" w:color="auto" w:fill="FFFFFF"/>
          <w:lang w:val="en-GB"/>
        </w:rPr>
        <w:t xml:space="preserve"> install command:</w:t>
      </w:r>
    </w:p>
    <w:p w:rsidR="005129BE" w:rsidRPr="00B832BA" w:rsidRDefault="005129BE" w:rsidP="005129BE">
      <w:pPr>
        <w:pStyle w:val="NormalWeb"/>
        <w:shd w:val="clear" w:color="auto" w:fill="FFFFFF"/>
        <w:spacing w:before="0" w:beforeAutospacing="0" w:after="240" w:afterAutospacing="0" w:line="239" w:lineRule="atLeast"/>
        <w:ind w:left="720"/>
        <w:rPr>
          <w:rFonts w:asciiTheme="minorHAnsi" w:hAnsiTheme="minorHAnsi" w:cs="Arial"/>
          <w:b/>
          <w:bCs/>
          <w:color w:val="333333"/>
          <w:sz w:val="22"/>
          <w:szCs w:val="22"/>
        </w:rPr>
      </w:pPr>
      <w:r w:rsidRPr="00B832BA">
        <w:rPr>
          <w:rFonts w:asciiTheme="minorHAnsi" w:eastAsia="Arial" w:hAnsiTheme="minorHAnsi" w:cs="Arial"/>
          <w:color w:val="333333"/>
          <w:sz w:val="22"/>
          <w:szCs w:val="22"/>
          <w:shd w:val="clear" w:color="auto" w:fill="FFFFFF"/>
          <w:lang w:val="en-GB"/>
        </w:rPr>
        <w:t xml:space="preserve">Navigate to </w:t>
      </w:r>
      <w:r w:rsidRPr="00B832BA">
        <w:rPr>
          <w:rFonts w:asciiTheme="minorHAnsi" w:hAnsiTheme="minorHAnsi" w:cs="Arial"/>
          <w:sz w:val="22"/>
          <w:szCs w:val="22"/>
        </w:rPr>
        <w:t xml:space="preserve">the </w:t>
      </w:r>
      <w:r w:rsidRPr="00B832BA">
        <w:rPr>
          <w:rFonts w:asciiTheme="minorHAnsi" w:hAnsiTheme="minorHAnsi" w:cs="Arial"/>
          <w:b/>
          <w:bCs/>
          <w:sz w:val="22"/>
          <w:szCs w:val="22"/>
        </w:rPr>
        <w:t>{HYBRIS_HOME}</w:t>
      </w:r>
      <w:r w:rsidRPr="00B832BA">
        <w:rPr>
          <w:rFonts w:asciiTheme="minorHAnsi" w:hAnsiTheme="minorHAnsi" w:cs="Arial"/>
          <w:sz w:val="22"/>
          <w:szCs w:val="22"/>
        </w:rPr>
        <w:t>/bin/platform directory and run following command-</w:t>
      </w:r>
    </w:p>
    <w:tbl>
      <w:tblPr>
        <w:tblStyle w:val="TableGrid"/>
        <w:tblW w:w="0" w:type="auto"/>
        <w:tblInd w:w="828" w:type="dxa"/>
        <w:tblLook w:val="04A0"/>
      </w:tblPr>
      <w:tblGrid>
        <w:gridCol w:w="9569"/>
      </w:tblGrid>
      <w:tr w:rsidR="005129BE" w:rsidRPr="00B832BA" w:rsidTr="006C4C2F">
        <w:tc>
          <w:tcPr>
            <w:tcW w:w="9569" w:type="dxa"/>
          </w:tcPr>
          <w:p w:rsidR="005129BE" w:rsidRPr="00B832BA" w:rsidRDefault="005129BE" w:rsidP="00DD427C">
            <w:pPr>
              <w:pStyle w:val="NormalWeb"/>
              <w:tabs>
                <w:tab w:val="left" w:pos="1640"/>
              </w:tabs>
              <w:spacing w:before="240" w:beforeAutospacing="0" w:after="24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ant </w:t>
            </w:r>
            <w:proofErr w:type="spellStart"/>
            <w:r w:rsidRPr="00B832BA">
              <w:rPr>
                <w:rFonts w:asciiTheme="minorHAnsi" w:hAnsiTheme="minorHAnsi" w:cs="Arial"/>
                <w:bCs/>
                <w:color w:val="333333"/>
                <w:sz w:val="22"/>
                <w:szCs w:val="22"/>
              </w:rPr>
              <w:t>addoninstall</w:t>
            </w:r>
            <w:proofErr w:type="spellEnd"/>
            <w:r w:rsidRPr="00B832BA">
              <w:rPr>
                <w:rFonts w:asciiTheme="minorHAnsi" w:hAnsiTheme="minorHAnsi" w:cs="Arial"/>
                <w:bCs/>
                <w:color w:val="333333"/>
                <w:sz w:val="22"/>
                <w:szCs w:val="22"/>
              </w:rPr>
              <w:t xml:space="preserve"> -</w:t>
            </w:r>
            <w:proofErr w:type="spellStart"/>
            <w:r w:rsidRPr="00B832BA">
              <w:rPr>
                <w:rFonts w:asciiTheme="minorHAnsi" w:hAnsiTheme="minorHAnsi" w:cs="Arial"/>
                <w:bCs/>
                <w:color w:val="333333"/>
                <w:sz w:val="22"/>
                <w:szCs w:val="22"/>
              </w:rPr>
              <w:t>Daddonnames</w:t>
            </w:r>
            <w:proofErr w:type="spellEnd"/>
            <w:r w:rsidRPr="00B832BA">
              <w:rPr>
                <w:rFonts w:asciiTheme="minorHAnsi" w:hAnsiTheme="minorHAnsi" w:cs="Arial"/>
                <w:bCs/>
                <w:color w:val="333333"/>
                <w:sz w:val="22"/>
                <w:szCs w:val="22"/>
              </w:rPr>
              <w:t>="</w:t>
            </w:r>
            <w:proofErr w:type="spellStart"/>
            <w:r w:rsidRPr="00B832BA">
              <w:rPr>
                <w:rFonts w:asciiTheme="minorHAnsi" w:hAnsiTheme="minorHAnsi"/>
                <w:color w:val="333333"/>
                <w:sz w:val="22"/>
                <w:szCs w:val="22"/>
              </w:rPr>
              <w:t>singlevieworders</w:t>
            </w:r>
            <w:proofErr w:type="spellEnd"/>
            <w:r w:rsidRPr="00B832BA">
              <w:rPr>
                <w:rFonts w:asciiTheme="minorHAnsi" w:hAnsiTheme="minorHAnsi" w:cs="Arial"/>
                <w:bCs/>
                <w:color w:val="333333"/>
                <w:sz w:val="22"/>
                <w:szCs w:val="22"/>
              </w:rPr>
              <w:t>" -DaddonStorefront.b2bassetsstorefront="b2bassetsstorefront"</w:t>
            </w:r>
          </w:p>
        </w:tc>
      </w:tr>
    </w:tbl>
    <w:p w:rsidR="005129BE" w:rsidRPr="00B832BA" w:rsidRDefault="005129BE" w:rsidP="005129BE">
      <w:pPr>
        <w:pStyle w:val="NormalWeb"/>
        <w:shd w:val="clear" w:color="auto" w:fill="FFFFFF"/>
        <w:spacing w:before="0" w:beforeAutospacing="0" w:after="0" w:afterAutospacing="0" w:line="239" w:lineRule="atLeast"/>
        <w:ind w:left="720"/>
        <w:rPr>
          <w:rFonts w:asciiTheme="minorHAnsi" w:hAnsiTheme="minorHAnsi" w:cs="Arial"/>
          <w:b/>
          <w:bCs/>
          <w:color w:val="333333"/>
          <w:sz w:val="22"/>
          <w:szCs w:val="22"/>
        </w:rPr>
      </w:pPr>
    </w:p>
    <w:p w:rsidR="005129BE" w:rsidRPr="00B832BA" w:rsidRDefault="005129BE" w:rsidP="00B12D19">
      <w:pPr>
        <w:pStyle w:val="IS-Bodytext"/>
        <w:numPr>
          <w:ilvl w:val="0"/>
          <w:numId w:val="44"/>
        </w:numPr>
        <w:tabs>
          <w:tab w:val="left" w:pos="990"/>
        </w:tabs>
        <w:spacing w:before="0" w:after="0"/>
        <w:ind w:hanging="90"/>
        <w:rPr>
          <w:rFonts w:asciiTheme="minorHAnsi" w:hAnsiTheme="minorHAnsi"/>
          <w:sz w:val="22"/>
          <w:szCs w:val="22"/>
          <w:lang w:val="en-US"/>
        </w:rPr>
      </w:pPr>
      <w:r w:rsidRPr="00B832BA">
        <w:rPr>
          <w:rFonts w:asciiTheme="minorHAnsi" w:hAnsiTheme="minorHAnsi"/>
          <w:sz w:val="22"/>
          <w:szCs w:val="22"/>
          <w:lang w:val="en-US"/>
        </w:rPr>
        <w:t xml:space="preserve">Navigate to the </w:t>
      </w:r>
      <w:r w:rsidRPr="00B832BA">
        <w:rPr>
          <w:rFonts w:asciiTheme="minorHAnsi" w:eastAsia="Times New Roman" w:hAnsiTheme="minorHAnsi"/>
          <w:b/>
          <w:bCs/>
          <w:sz w:val="22"/>
          <w:szCs w:val="22"/>
        </w:rPr>
        <w:t>{HYBRIS_HOME}</w:t>
      </w:r>
      <w:r w:rsidRPr="00B832BA">
        <w:rPr>
          <w:rFonts w:asciiTheme="minorHAnsi" w:eastAsia="Times New Roman" w:hAnsiTheme="minorHAnsi"/>
          <w:sz w:val="22"/>
          <w:szCs w:val="22"/>
        </w:rPr>
        <w:t>/bin/platform directory and build the server :</w:t>
      </w:r>
    </w:p>
    <w:p w:rsidR="005129BE" w:rsidRPr="00B832BA" w:rsidRDefault="005129BE" w:rsidP="005129BE">
      <w:pPr>
        <w:pStyle w:val="IS-Bodytext"/>
        <w:spacing w:before="0" w:after="0" w:line="240" w:lineRule="auto"/>
        <w:ind w:left="720"/>
        <w:rPr>
          <w:rFonts w:asciiTheme="minorHAnsi" w:hAnsiTheme="minorHAnsi"/>
          <w:b/>
          <w:sz w:val="22"/>
          <w:szCs w:val="22"/>
          <w:lang w:val="en-US"/>
        </w:rPr>
      </w:pPr>
      <w:proofErr w:type="gramStart"/>
      <w:r w:rsidRPr="00B832BA">
        <w:rPr>
          <w:rFonts w:asciiTheme="minorHAnsi" w:hAnsiTheme="minorHAnsi"/>
          <w:b/>
          <w:sz w:val="22"/>
          <w:szCs w:val="22"/>
          <w:lang w:val="en-US"/>
        </w:rPr>
        <w:t>ant</w:t>
      </w:r>
      <w:proofErr w:type="gramEnd"/>
      <w:r w:rsidRPr="00B832BA">
        <w:rPr>
          <w:rFonts w:asciiTheme="minorHAnsi" w:hAnsiTheme="minorHAnsi"/>
          <w:b/>
          <w:sz w:val="22"/>
          <w:szCs w:val="22"/>
          <w:lang w:val="en-US"/>
        </w:rPr>
        <w:t xml:space="preserve"> clean all</w:t>
      </w:r>
    </w:p>
    <w:p w:rsidR="00EB0EB2" w:rsidRPr="00B832BA" w:rsidRDefault="00EB0EB2" w:rsidP="00EB0EB2">
      <w:pPr>
        <w:spacing w:after="200"/>
        <w:ind w:left="630"/>
        <w:contextualSpacing/>
        <w:rPr>
          <w:rFonts w:asciiTheme="minorHAnsi" w:hAnsiTheme="minorHAnsi"/>
          <w:b/>
          <w:sz w:val="22"/>
          <w:szCs w:val="22"/>
          <w:lang w:val="en-US"/>
        </w:rPr>
      </w:pPr>
    </w:p>
    <w:p w:rsidR="00AD3EE8" w:rsidRPr="00B832BA" w:rsidRDefault="00AD3EE8" w:rsidP="00EB0EB2">
      <w:pPr>
        <w:spacing w:after="200"/>
        <w:ind w:left="630"/>
        <w:contextualSpacing/>
        <w:rPr>
          <w:rFonts w:asciiTheme="minorHAnsi" w:hAnsiTheme="minorHAnsi"/>
          <w:b/>
          <w:sz w:val="22"/>
          <w:szCs w:val="22"/>
          <w:lang w:val="en-US"/>
        </w:rPr>
      </w:pPr>
    </w:p>
    <w:p w:rsidR="00AD3EE8" w:rsidRPr="00B832BA" w:rsidRDefault="00AD3EE8" w:rsidP="00EB0EB2">
      <w:pPr>
        <w:spacing w:after="200"/>
        <w:ind w:left="630"/>
        <w:contextualSpacing/>
        <w:rPr>
          <w:rFonts w:asciiTheme="minorHAnsi" w:hAnsiTheme="minorHAnsi"/>
          <w:b/>
          <w:sz w:val="22"/>
          <w:szCs w:val="22"/>
          <w:lang w:val="en-US"/>
        </w:rPr>
      </w:pPr>
    </w:p>
    <w:p w:rsidR="00AD3EE8" w:rsidRPr="00B832BA" w:rsidRDefault="00AD3EE8" w:rsidP="00EB0EB2">
      <w:pPr>
        <w:spacing w:after="200"/>
        <w:ind w:left="630"/>
        <w:contextualSpacing/>
        <w:rPr>
          <w:rFonts w:asciiTheme="minorHAnsi" w:hAnsiTheme="minorHAnsi"/>
          <w:b/>
          <w:sz w:val="22"/>
          <w:szCs w:val="22"/>
          <w:lang w:val="en-US"/>
        </w:rPr>
      </w:pPr>
    </w:p>
    <w:p w:rsidR="00AD3EE8" w:rsidRPr="00B832BA" w:rsidRDefault="00AD3EE8" w:rsidP="00EB0EB2">
      <w:pPr>
        <w:spacing w:after="200"/>
        <w:ind w:left="630"/>
        <w:contextualSpacing/>
        <w:rPr>
          <w:rFonts w:asciiTheme="minorHAnsi" w:hAnsiTheme="minorHAnsi"/>
          <w:b/>
          <w:sz w:val="22"/>
          <w:szCs w:val="22"/>
          <w:lang w:val="en-US"/>
        </w:rPr>
      </w:pPr>
    </w:p>
    <w:p w:rsidR="00AD3EE8" w:rsidRPr="00B832BA" w:rsidRDefault="00AD3EE8" w:rsidP="008E050C">
      <w:pPr>
        <w:pStyle w:val="IS-Heading3"/>
        <w:tabs>
          <w:tab w:val="left" w:pos="180"/>
          <w:tab w:val="left" w:pos="634"/>
          <w:tab w:val="num" w:pos="936"/>
        </w:tabs>
        <w:spacing w:after="0" w:line="240" w:lineRule="auto"/>
        <w:rPr>
          <w:rFonts w:asciiTheme="minorHAnsi" w:hAnsiTheme="minorHAnsi"/>
        </w:rPr>
      </w:pPr>
      <w:bookmarkStart w:id="147" w:name="_Toc442102804"/>
      <w:r w:rsidRPr="00B832BA">
        <w:rPr>
          <w:rFonts w:asciiTheme="minorHAnsi" w:hAnsiTheme="minorHAnsi"/>
        </w:rPr>
        <w:t xml:space="preserve">Configuration steps for the </w:t>
      </w:r>
      <w:proofErr w:type="spellStart"/>
      <w:r w:rsidR="00411EBE" w:rsidRPr="00B832BA">
        <w:rPr>
          <w:rFonts w:asciiTheme="minorHAnsi" w:hAnsiTheme="minorHAnsi"/>
        </w:rPr>
        <w:t>SingleViewOrders</w:t>
      </w:r>
      <w:proofErr w:type="spellEnd"/>
      <w:r w:rsidR="00411EBE" w:rsidRPr="00B832BA">
        <w:rPr>
          <w:rFonts w:asciiTheme="minorHAnsi" w:hAnsiTheme="minorHAnsi"/>
        </w:rPr>
        <w:t xml:space="preserve"> </w:t>
      </w:r>
      <w:proofErr w:type="spellStart"/>
      <w:r w:rsidRPr="00B832BA">
        <w:rPr>
          <w:rFonts w:asciiTheme="minorHAnsi" w:hAnsiTheme="minorHAnsi"/>
        </w:rPr>
        <w:t>addon</w:t>
      </w:r>
      <w:bookmarkEnd w:id="147"/>
      <w:proofErr w:type="spellEnd"/>
    </w:p>
    <w:p w:rsidR="008E050C" w:rsidRPr="00B832BA" w:rsidRDefault="008E050C" w:rsidP="008E050C">
      <w:pPr>
        <w:pStyle w:val="IS-Heading3"/>
        <w:numPr>
          <w:ilvl w:val="0"/>
          <w:numId w:val="0"/>
        </w:numPr>
        <w:tabs>
          <w:tab w:val="left" w:pos="180"/>
          <w:tab w:val="left" w:pos="634"/>
        </w:tabs>
        <w:spacing w:before="0" w:line="240" w:lineRule="auto"/>
        <w:ind w:left="1566"/>
        <w:rPr>
          <w:rFonts w:asciiTheme="minorHAnsi" w:hAnsiTheme="minorHAnsi"/>
        </w:rPr>
      </w:pPr>
    </w:p>
    <w:p w:rsidR="00AD3EE8" w:rsidRPr="00B832BA" w:rsidRDefault="00AD3EE8" w:rsidP="008E050C">
      <w:pPr>
        <w:spacing w:before="0" w:after="120" w:line="360" w:lineRule="auto"/>
        <w:ind w:firstLine="630"/>
        <w:rPr>
          <w:rFonts w:asciiTheme="minorHAnsi" w:hAnsiTheme="minorHAnsi"/>
          <w:b/>
          <w:bCs/>
          <w:iCs/>
          <w:color w:val="009BCC" w:themeColor="text2"/>
          <w:sz w:val="22"/>
          <w:szCs w:val="22"/>
          <w:u w:val="single"/>
          <w:lang w:val="en-US"/>
        </w:rPr>
      </w:pPr>
      <w:r w:rsidRPr="00B832BA">
        <w:rPr>
          <w:rFonts w:asciiTheme="minorHAnsi" w:hAnsiTheme="minorHAnsi"/>
          <w:b/>
          <w:bCs/>
          <w:iCs/>
          <w:color w:val="009BCC" w:themeColor="text2"/>
          <w:sz w:val="22"/>
          <w:szCs w:val="22"/>
          <w:u w:val="single"/>
          <w:lang w:val="en-US"/>
        </w:rPr>
        <w:t>Solving Reorder Issue:</w:t>
      </w:r>
    </w:p>
    <w:p w:rsidR="00AD3EE8" w:rsidRPr="00B832BA" w:rsidRDefault="00AD3EE8" w:rsidP="008E050C">
      <w:pPr>
        <w:pStyle w:val="IS-Bodytext"/>
        <w:numPr>
          <w:ilvl w:val="0"/>
          <w:numId w:val="45"/>
        </w:numPr>
        <w:tabs>
          <w:tab w:val="left" w:pos="990"/>
        </w:tabs>
        <w:spacing w:before="0"/>
        <w:ind w:hanging="90"/>
        <w:rPr>
          <w:rFonts w:asciiTheme="minorHAnsi" w:hAnsiTheme="minorHAnsi"/>
          <w:b/>
          <w:sz w:val="22"/>
          <w:szCs w:val="22"/>
          <w:lang w:val="en-US"/>
        </w:rPr>
      </w:pPr>
      <w:r w:rsidRPr="00B832BA">
        <w:rPr>
          <w:rFonts w:asciiTheme="minorHAnsi" w:hAnsiTheme="minorHAnsi"/>
          <w:sz w:val="22"/>
          <w:szCs w:val="22"/>
          <w:lang w:val="en-US"/>
        </w:rPr>
        <w:t xml:space="preserve">Add </w:t>
      </w:r>
      <w:r w:rsidRPr="00B832BA">
        <w:rPr>
          <w:rFonts w:asciiTheme="minorHAnsi" w:hAnsiTheme="minorHAnsi"/>
          <w:b/>
          <w:sz w:val="22"/>
          <w:szCs w:val="22"/>
          <w:lang w:val="en-US"/>
        </w:rPr>
        <w:t>site(</w:t>
      </w:r>
      <w:proofErr w:type="spellStart"/>
      <w:r w:rsidRPr="00B832BA">
        <w:rPr>
          <w:rFonts w:asciiTheme="minorHAnsi" w:hAnsiTheme="minorHAnsi"/>
          <w:b/>
          <w:sz w:val="22"/>
          <w:szCs w:val="22"/>
          <w:lang w:val="en-US"/>
        </w:rPr>
        <w:t>uid</w:t>
      </w:r>
      <w:proofErr w:type="spellEnd"/>
      <w:r w:rsidRPr="00B832BA">
        <w:rPr>
          <w:rFonts w:asciiTheme="minorHAnsi" w:hAnsiTheme="minorHAnsi"/>
          <w:b/>
          <w:sz w:val="22"/>
          <w:szCs w:val="22"/>
          <w:lang w:val="en-US"/>
        </w:rPr>
        <w:t>)</w:t>
      </w:r>
      <w:r w:rsidRPr="00B832BA">
        <w:rPr>
          <w:rFonts w:asciiTheme="minorHAnsi" w:hAnsiTheme="minorHAnsi"/>
          <w:sz w:val="22"/>
          <w:szCs w:val="22"/>
          <w:lang w:val="en-US"/>
        </w:rPr>
        <w:t xml:space="preserve"> attribute in value of </w:t>
      </w:r>
      <w:proofErr w:type="spellStart"/>
      <w:r w:rsidRPr="00B832BA">
        <w:rPr>
          <w:rFonts w:asciiTheme="minorHAnsi" w:hAnsiTheme="minorHAnsi"/>
          <w:sz w:val="22"/>
          <w:szCs w:val="22"/>
          <w:lang w:val="en-US"/>
        </w:rPr>
        <w:t>singleViewOrdersBatchOrderConverter</w:t>
      </w:r>
      <w:proofErr w:type="spellEnd"/>
      <w:r w:rsidRPr="00B832BA">
        <w:rPr>
          <w:rFonts w:asciiTheme="minorHAnsi" w:hAnsiTheme="minorHAnsi"/>
          <w:sz w:val="22"/>
          <w:szCs w:val="22"/>
          <w:lang w:val="en-US"/>
        </w:rPr>
        <w:t xml:space="preserve"> bean in file </w:t>
      </w:r>
      <w:r w:rsidRPr="00B832BA">
        <w:rPr>
          <w:rFonts w:asciiTheme="minorHAnsi" w:hAnsiTheme="minorHAnsi"/>
          <w:b/>
          <w:sz w:val="22"/>
          <w:szCs w:val="22"/>
          <w:lang w:val="en-US"/>
        </w:rPr>
        <w:t>hot-folder-ordertracking-spring.xml</w:t>
      </w:r>
      <w:r w:rsidRPr="00B832BA">
        <w:rPr>
          <w:rFonts w:asciiTheme="minorHAnsi" w:hAnsiTheme="minorHAnsi"/>
          <w:sz w:val="22"/>
          <w:szCs w:val="22"/>
          <w:lang w:val="en-US"/>
        </w:rPr>
        <w:t xml:space="preserve"> (hybris\bin\custom\singlevieworders\resources\singlevieworders\integration\</w:t>
      </w:r>
      <w:r w:rsidRPr="00B832BA">
        <w:rPr>
          <w:rFonts w:asciiTheme="minorHAnsi" w:hAnsiTheme="minorHAnsi"/>
        </w:rPr>
        <w:t xml:space="preserve"> </w:t>
      </w:r>
      <w:r w:rsidRPr="00B832BA">
        <w:rPr>
          <w:rFonts w:asciiTheme="minorHAnsi" w:hAnsiTheme="minorHAnsi"/>
          <w:sz w:val="22"/>
          <w:szCs w:val="22"/>
          <w:lang w:val="en-US"/>
        </w:rPr>
        <w:t>hot-folder-ordertracking-spring.xml)</w:t>
      </w:r>
    </w:p>
    <w:p w:rsidR="0074099C" w:rsidRPr="00B832BA" w:rsidRDefault="00AD3EE8" w:rsidP="00B12D19">
      <w:pPr>
        <w:pStyle w:val="IS-Bodytext"/>
        <w:numPr>
          <w:ilvl w:val="0"/>
          <w:numId w:val="45"/>
        </w:numPr>
        <w:tabs>
          <w:tab w:val="left" w:pos="990"/>
        </w:tabs>
        <w:ind w:hanging="90"/>
        <w:rPr>
          <w:rFonts w:asciiTheme="minorHAnsi" w:hAnsiTheme="minorHAnsi"/>
          <w:b/>
          <w:sz w:val="22"/>
          <w:szCs w:val="22"/>
          <w:lang w:val="en-US"/>
        </w:rPr>
      </w:pPr>
      <w:r w:rsidRPr="00B832BA">
        <w:rPr>
          <w:rFonts w:asciiTheme="minorHAnsi" w:hAnsiTheme="minorHAnsi"/>
          <w:sz w:val="22"/>
          <w:szCs w:val="22"/>
        </w:rPr>
        <w:t xml:space="preserve">Add following lines in </w:t>
      </w:r>
      <w:proofErr w:type="spellStart"/>
      <w:r w:rsidRPr="00B832BA">
        <w:rPr>
          <w:rFonts w:asciiTheme="minorHAnsi" w:hAnsiTheme="minorHAnsi"/>
          <w:b/>
          <w:sz w:val="22"/>
          <w:szCs w:val="22"/>
        </w:rPr>
        <w:t>project.properties.template</w:t>
      </w:r>
      <w:proofErr w:type="spellEnd"/>
      <w:r w:rsidRPr="00B832BA">
        <w:rPr>
          <w:rFonts w:asciiTheme="minorHAnsi" w:hAnsiTheme="minorHAnsi"/>
          <w:sz w:val="22"/>
          <w:szCs w:val="22"/>
        </w:rPr>
        <w:t xml:space="preserve"> &amp; </w:t>
      </w:r>
      <w:proofErr w:type="spellStart"/>
      <w:r w:rsidRPr="00B832BA">
        <w:rPr>
          <w:rFonts w:asciiTheme="minorHAnsi" w:hAnsiTheme="minorHAnsi"/>
          <w:b/>
          <w:sz w:val="22"/>
          <w:szCs w:val="22"/>
        </w:rPr>
        <w:t>project.properties</w:t>
      </w:r>
      <w:proofErr w:type="spellEnd"/>
      <w:r w:rsidRPr="00B832BA">
        <w:rPr>
          <w:rFonts w:asciiTheme="minorHAnsi" w:hAnsiTheme="minorHAnsi"/>
          <w:sz w:val="22"/>
          <w:szCs w:val="22"/>
        </w:rPr>
        <w:t xml:space="preserve"> files (hybris\bin\custom\</w:t>
      </w:r>
      <w:proofErr w:type="spellStart"/>
      <w:r w:rsidRPr="00B832BA">
        <w:rPr>
          <w:rFonts w:asciiTheme="minorHAnsi" w:hAnsiTheme="minorHAnsi"/>
          <w:sz w:val="22"/>
          <w:szCs w:val="22"/>
        </w:rPr>
        <w:t>singlevieworders</w:t>
      </w:r>
      <w:proofErr w:type="spellEnd"/>
      <w:r w:rsidRPr="00B832BA">
        <w:rPr>
          <w:rFonts w:asciiTheme="minorHAnsi" w:hAnsiTheme="minorHAnsi"/>
          <w:sz w:val="22"/>
          <w:szCs w:val="22"/>
        </w:rPr>
        <w:t>\</w:t>
      </w:r>
      <w:proofErr w:type="gramStart"/>
      <w:r w:rsidRPr="00B832BA">
        <w:rPr>
          <w:rFonts w:asciiTheme="minorHAnsi" w:hAnsiTheme="minorHAnsi"/>
          <w:sz w:val="22"/>
          <w:szCs w:val="22"/>
        </w:rPr>
        <w:t>.. )</w:t>
      </w:r>
      <w:proofErr w:type="gramEnd"/>
    </w:p>
    <w:tbl>
      <w:tblPr>
        <w:tblStyle w:val="TableGrid"/>
        <w:tblW w:w="0" w:type="auto"/>
        <w:tblInd w:w="828" w:type="dxa"/>
        <w:tblLook w:val="04A0"/>
      </w:tblPr>
      <w:tblGrid>
        <w:gridCol w:w="9569"/>
      </w:tblGrid>
      <w:tr w:rsidR="0074099C" w:rsidRPr="00B832BA" w:rsidTr="00407F6E">
        <w:tc>
          <w:tcPr>
            <w:tcW w:w="9569" w:type="dxa"/>
          </w:tcPr>
          <w:p w:rsidR="0074099C" w:rsidRPr="00B832BA" w:rsidRDefault="0074099C" w:rsidP="00DD427C">
            <w:pPr>
              <w:spacing w:before="0"/>
              <w:rPr>
                <w:rFonts w:asciiTheme="minorHAnsi" w:eastAsia="Times New Roman" w:hAnsiTheme="minorHAnsi"/>
                <w:color w:val="000000" w:themeColor="text1"/>
                <w:sz w:val="22"/>
                <w:szCs w:val="22"/>
              </w:rPr>
            </w:pPr>
            <w:r w:rsidRPr="00B832BA">
              <w:rPr>
                <w:rFonts w:asciiTheme="minorHAnsi" w:eastAsia="Times New Roman" w:hAnsiTheme="minorHAnsi"/>
                <w:color w:val="000000" w:themeColor="text1"/>
                <w:sz w:val="22"/>
                <w:szCs w:val="22"/>
              </w:rPr>
              <w:t>########## Order interface ##########</w:t>
            </w:r>
          </w:p>
          <w:p w:rsidR="0074099C" w:rsidRPr="00B832BA" w:rsidRDefault="0074099C" w:rsidP="00DD427C">
            <w:pPr>
              <w:spacing w:before="0"/>
              <w:rPr>
                <w:rFonts w:asciiTheme="minorHAnsi" w:eastAsia="Times New Roman" w:hAnsiTheme="minorHAnsi"/>
                <w:color w:val="FF0000"/>
                <w:sz w:val="22"/>
                <w:szCs w:val="22"/>
              </w:rPr>
            </w:pPr>
          </w:p>
          <w:p w:rsidR="0074099C" w:rsidRPr="00B832BA" w:rsidRDefault="0074099C" w:rsidP="00DD427C">
            <w:pPr>
              <w:spacing w:before="0"/>
              <w:rPr>
                <w:rFonts w:asciiTheme="minorHAnsi" w:eastAsia="Times New Roman" w:hAnsiTheme="minorHAnsi"/>
                <w:color w:val="000000" w:themeColor="text1"/>
                <w:sz w:val="22"/>
                <w:szCs w:val="22"/>
              </w:rPr>
            </w:pPr>
            <w:r w:rsidRPr="00B832BA">
              <w:rPr>
                <w:rFonts w:asciiTheme="minorHAnsi" w:eastAsia="Times New Roman" w:hAnsiTheme="minorHAnsi"/>
                <w:color w:val="000000" w:themeColor="text1"/>
                <w:sz w:val="22"/>
                <w:szCs w:val="22"/>
              </w:rPr>
              <w:t># Frequency in ms of the directory scan</w:t>
            </w:r>
          </w:p>
          <w:p w:rsidR="0074099C" w:rsidRPr="00B832BA" w:rsidRDefault="0074099C" w:rsidP="00DD427C">
            <w:pPr>
              <w:spacing w:before="0"/>
              <w:rPr>
                <w:rFonts w:asciiTheme="minorHAnsi" w:eastAsia="Times New Roman" w:hAnsiTheme="minorHAnsi"/>
                <w:color w:val="000000" w:themeColor="text1"/>
                <w:sz w:val="22"/>
                <w:szCs w:val="22"/>
              </w:rPr>
            </w:pPr>
            <w:r w:rsidRPr="00B832BA">
              <w:rPr>
                <w:rFonts w:asciiTheme="minorHAnsi" w:eastAsia="Times New Roman" w:hAnsiTheme="minorHAnsi"/>
                <w:color w:val="000000" w:themeColor="text1"/>
                <w:sz w:val="22"/>
                <w:szCs w:val="22"/>
              </w:rPr>
              <w:t xml:space="preserve">    </w:t>
            </w:r>
            <w:proofErr w:type="spellStart"/>
            <w:r w:rsidRPr="00B832BA">
              <w:rPr>
                <w:rFonts w:asciiTheme="minorHAnsi" w:eastAsia="Times New Roman" w:hAnsiTheme="minorHAnsi"/>
                <w:color w:val="000000" w:themeColor="text1"/>
                <w:sz w:val="22"/>
                <w:szCs w:val="22"/>
              </w:rPr>
              <w:t>singlevieworders.order.poller.rate</w:t>
            </w:r>
            <w:proofErr w:type="spellEnd"/>
            <w:r w:rsidRPr="00B832BA">
              <w:rPr>
                <w:rFonts w:asciiTheme="minorHAnsi" w:eastAsia="Times New Roman" w:hAnsiTheme="minorHAnsi"/>
                <w:color w:val="000000" w:themeColor="text1"/>
                <w:sz w:val="22"/>
                <w:szCs w:val="22"/>
              </w:rPr>
              <w:t>=1000</w:t>
            </w:r>
          </w:p>
          <w:p w:rsidR="0074099C" w:rsidRPr="00B832BA" w:rsidRDefault="0074099C" w:rsidP="00DD427C">
            <w:pPr>
              <w:spacing w:before="0"/>
              <w:rPr>
                <w:rFonts w:asciiTheme="minorHAnsi" w:eastAsia="Times New Roman" w:hAnsiTheme="minorHAnsi"/>
                <w:color w:val="000000" w:themeColor="text1"/>
                <w:sz w:val="22"/>
                <w:szCs w:val="22"/>
              </w:rPr>
            </w:pPr>
            <w:r w:rsidRPr="00B832BA">
              <w:rPr>
                <w:rFonts w:asciiTheme="minorHAnsi" w:eastAsia="Times New Roman" w:hAnsiTheme="minorHAnsi"/>
                <w:color w:val="000000" w:themeColor="text1"/>
                <w:sz w:val="22"/>
                <w:szCs w:val="22"/>
              </w:rPr>
              <w:t xml:space="preserve"># The name of the default </w:t>
            </w:r>
            <w:proofErr w:type="spellStart"/>
            <w:r w:rsidRPr="00B832BA">
              <w:rPr>
                <w:rFonts w:asciiTheme="minorHAnsi" w:eastAsia="Times New Roman" w:hAnsiTheme="minorHAnsi"/>
                <w:color w:val="000000" w:themeColor="text1"/>
                <w:sz w:val="22"/>
                <w:szCs w:val="22"/>
              </w:rPr>
              <w:t>catalog</w:t>
            </w:r>
            <w:proofErr w:type="spellEnd"/>
          </w:p>
          <w:p w:rsidR="0074099C" w:rsidRPr="00B832BA" w:rsidRDefault="0074099C" w:rsidP="00DD427C">
            <w:pPr>
              <w:spacing w:before="0"/>
              <w:rPr>
                <w:rFonts w:asciiTheme="minorHAnsi" w:eastAsia="Times New Roman" w:hAnsiTheme="minorHAnsi"/>
                <w:color w:val="000000" w:themeColor="text1"/>
                <w:sz w:val="22"/>
                <w:szCs w:val="22"/>
              </w:rPr>
            </w:pPr>
            <w:r w:rsidRPr="00B832BA">
              <w:rPr>
                <w:rFonts w:asciiTheme="minorHAnsi" w:eastAsia="Times New Roman" w:hAnsiTheme="minorHAnsi"/>
                <w:color w:val="000000" w:themeColor="text1"/>
                <w:sz w:val="22"/>
                <w:szCs w:val="22"/>
              </w:rPr>
              <w:t xml:space="preserve">     </w:t>
            </w:r>
            <w:proofErr w:type="spellStart"/>
            <w:r w:rsidRPr="00B832BA">
              <w:rPr>
                <w:rFonts w:asciiTheme="minorHAnsi" w:eastAsia="Times New Roman" w:hAnsiTheme="minorHAnsi"/>
                <w:color w:val="000000" w:themeColor="text1"/>
                <w:sz w:val="22"/>
                <w:szCs w:val="22"/>
              </w:rPr>
              <w:t>singlevieworders.order.default.catalog</w:t>
            </w:r>
            <w:proofErr w:type="spellEnd"/>
            <w:r w:rsidRPr="00B832BA">
              <w:rPr>
                <w:rFonts w:asciiTheme="minorHAnsi" w:eastAsia="Times New Roman" w:hAnsiTheme="minorHAnsi"/>
                <w:color w:val="000000" w:themeColor="text1"/>
                <w:sz w:val="22"/>
                <w:szCs w:val="22"/>
              </w:rPr>
              <w:t>=</w:t>
            </w:r>
            <w:proofErr w:type="spellStart"/>
            <w:r w:rsidRPr="00B832BA">
              <w:rPr>
                <w:rFonts w:asciiTheme="minorHAnsi" w:eastAsia="Times New Roman" w:hAnsiTheme="minorHAnsi"/>
                <w:color w:val="000000" w:themeColor="text1"/>
                <w:sz w:val="22"/>
                <w:szCs w:val="22"/>
              </w:rPr>
              <w:t>powertoolsProductCatalog</w:t>
            </w:r>
            <w:proofErr w:type="spellEnd"/>
          </w:p>
          <w:p w:rsidR="0074099C" w:rsidRPr="00B832BA" w:rsidRDefault="0074099C" w:rsidP="00DD427C">
            <w:pPr>
              <w:spacing w:before="0"/>
              <w:rPr>
                <w:rFonts w:asciiTheme="minorHAnsi" w:eastAsia="Times New Roman" w:hAnsiTheme="minorHAnsi"/>
                <w:color w:val="000000" w:themeColor="text1"/>
                <w:sz w:val="22"/>
                <w:szCs w:val="22"/>
              </w:rPr>
            </w:pPr>
            <w:r w:rsidRPr="00B832BA">
              <w:rPr>
                <w:rFonts w:asciiTheme="minorHAnsi" w:eastAsia="Times New Roman" w:hAnsiTheme="minorHAnsi"/>
                <w:color w:val="000000" w:themeColor="text1"/>
                <w:sz w:val="22"/>
                <w:szCs w:val="22"/>
              </w:rPr>
              <w:t xml:space="preserve"># The version of the product default </w:t>
            </w:r>
            <w:proofErr w:type="spellStart"/>
            <w:r w:rsidRPr="00B832BA">
              <w:rPr>
                <w:rFonts w:asciiTheme="minorHAnsi" w:eastAsia="Times New Roman" w:hAnsiTheme="minorHAnsi"/>
                <w:color w:val="000000" w:themeColor="text1"/>
                <w:sz w:val="22"/>
                <w:szCs w:val="22"/>
              </w:rPr>
              <w:t>catalog</w:t>
            </w:r>
            <w:proofErr w:type="spellEnd"/>
          </w:p>
          <w:p w:rsidR="0074099C" w:rsidRPr="00B832BA" w:rsidRDefault="0074099C" w:rsidP="00DD427C">
            <w:pPr>
              <w:spacing w:before="0" w:after="240"/>
              <w:rPr>
                <w:rFonts w:asciiTheme="minorHAnsi" w:eastAsia="Times New Roman" w:hAnsiTheme="minorHAnsi"/>
                <w:color w:val="FF0000"/>
                <w:sz w:val="22"/>
                <w:szCs w:val="22"/>
              </w:rPr>
            </w:pPr>
            <w:r w:rsidRPr="00B832BA">
              <w:rPr>
                <w:rFonts w:asciiTheme="minorHAnsi" w:eastAsia="Times New Roman" w:hAnsiTheme="minorHAnsi"/>
                <w:color w:val="000000" w:themeColor="text1"/>
                <w:sz w:val="22"/>
                <w:szCs w:val="22"/>
              </w:rPr>
              <w:t xml:space="preserve">     </w:t>
            </w:r>
            <w:proofErr w:type="spellStart"/>
            <w:r w:rsidRPr="00B832BA">
              <w:rPr>
                <w:rFonts w:asciiTheme="minorHAnsi" w:eastAsia="Times New Roman" w:hAnsiTheme="minorHAnsi"/>
                <w:color w:val="000000" w:themeColor="text1"/>
                <w:sz w:val="22"/>
                <w:szCs w:val="22"/>
              </w:rPr>
              <w:t>singlevieworders.order.default.catalogVersion</w:t>
            </w:r>
            <w:proofErr w:type="spellEnd"/>
            <w:r w:rsidRPr="00B832BA">
              <w:rPr>
                <w:rFonts w:asciiTheme="minorHAnsi" w:eastAsia="Times New Roman" w:hAnsiTheme="minorHAnsi"/>
                <w:color w:val="000000" w:themeColor="text1"/>
                <w:sz w:val="22"/>
                <w:szCs w:val="22"/>
              </w:rPr>
              <w:t>=Staged</w:t>
            </w:r>
          </w:p>
        </w:tc>
      </w:tr>
    </w:tbl>
    <w:p w:rsidR="0074099C" w:rsidRPr="00B832BA" w:rsidRDefault="0074099C" w:rsidP="00B12D19">
      <w:pPr>
        <w:pStyle w:val="IS-Bodytext"/>
        <w:numPr>
          <w:ilvl w:val="0"/>
          <w:numId w:val="45"/>
        </w:numPr>
        <w:tabs>
          <w:tab w:val="left" w:pos="990"/>
        </w:tabs>
        <w:ind w:hanging="90"/>
        <w:rPr>
          <w:rFonts w:asciiTheme="minorHAnsi" w:hAnsiTheme="minorHAnsi"/>
          <w:sz w:val="22"/>
          <w:szCs w:val="22"/>
          <w:lang w:val="en-US"/>
        </w:rPr>
      </w:pPr>
      <w:r w:rsidRPr="00B832BA">
        <w:rPr>
          <w:rFonts w:asciiTheme="minorHAnsi" w:hAnsiTheme="minorHAnsi"/>
          <w:sz w:val="22"/>
          <w:szCs w:val="22"/>
          <w:lang w:val="en-US"/>
        </w:rPr>
        <w:t xml:space="preserve">Add following in </w:t>
      </w:r>
      <w:r w:rsidRPr="00B832BA">
        <w:rPr>
          <w:rFonts w:asciiTheme="minorHAnsi" w:hAnsiTheme="minorHAnsi"/>
          <w:b/>
          <w:sz w:val="22"/>
          <w:szCs w:val="22"/>
          <w:lang w:val="en-US"/>
        </w:rPr>
        <w:t>singlevieworders-items.xml</w:t>
      </w:r>
      <w:r w:rsidRPr="00B832BA">
        <w:rPr>
          <w:rFonts w:asciiTheme="minorHAnsi" w:hAnsiTheme="minorHAnsi"/>
          <w:sz w:val="22"/>
          <w:szCs w:val="22"/>
          <w:lang w:val="en-US"/>
        </w:rPr>
        <w:t xml:space="preserve"> (hybris\bin\custom\</w:t>
      </w:r>
      <w:proofErr w:type="spellStart"/>
      <w:r w:rsidRPr="00B832BA">
        <w:rPr>
          <w:rFonts w:asciiTheme="minorHAnsi" w:hAnsiTheme="minorHAnsi"/>
          <w:sz w:val="22"/>
          <w:szCs w:val="22"/>
          <w:lang w:val="en-US"/>
        </w:rPr>
        <w:t>singlevieworders</w:t>
      </w:r>
      <w:proofErr w:type="spellEnd"/>
      <w:r w:rsidRPr="00B832BA">
        <w:rPr>
          <w:rFonts w:asciiTheme="minorHAnsi" w:hAnsiTheme="minorHAnsi"/>
          <w:sz w:val="22"/>
          <w:szCs w:val="22"/>
          <w:lang w:val="en-US"/>
        </w:rPr>
        <w:t>\resources\</w:t>
      </w:r>
      <w:r w:rsidRPr="00B832BA">
        <w:rPr>
          <w:rFonts w:asciiTheme="minorHAnsi" w:hAnsiTheme="minorHAnsi"/>
          <w:b/>
          <w:sz w:val="22"/>
          <w:szCs w:val="22"/>
          <w:lang w:val="en-US"/>
        </w:rPr>
        <w:t xml:space="preserve"> </w:t>
      </w:r>
      <w:r w:rsidRPr="00B832BA">
        <w:rPr>
          <w:rFonts w:asciiTheme="minorHAnsi" w:hAnsiTheme="minorHAnsi"/>
          <w:sz w:val="22"/>
          <w:szCs w:val="22"/>
          <w:lang w:val="en-US"/>
        </w:rPr>
        <w:t>singlevieworders-items.xml).</w:t>
      </w:r>
    </w:p>
    <w:tbl>
      <w:tblPr>
        <w:tblStyle w:val="TableGrid"/>
        <w:tblW w:w="0" w:type="auto"/>
        <w:tblInd w:w="828" w:type="dxa"/>
        <w:tblLook w:val="04A0"/>
      </w:tblPr>
      <w:tblGrid>
        <w:gridCol w:w="9569"/>
      </w:tblGrid>
      <w:tr w:rsidR="0074099C" w:rsidRPr="00B832BA" w:rsidTr="00407F6E">
        <w:tc>
          <w:tcPr>
            <w:tcW w:w="9569" w:type="dxa"/>
          </w:tcPr>
          <w:p w:rsidR="0074099C" w:rsidRPr="00B832BA" w:rsidRDefault="0074099C" w:rsidP="00DD427C">
            <w:pPr>
              <w:kinsoku/>
              <w:autoSpaceDE w:val="0"/>
              <w:autoSpaceDN w:val="0"/>
              <w:adjustRightInd w:val="0"/>
              <w:spacing w:before="0" w:line="240" w:lineRule="auto"/>
              <w:rPr>
                <w:rFonts w:asciiTheme="minorHAnsi" w:eastAsia="Times New Roman" w:hAnsiTheme="minorHAnsi" w:cs="Consolas"/>
                <w:sz w:val="22"/>
                <w:szCs w:val="22"/>
                <w:lang w:val="en-US"/>
              </w:rPr>
            </w:pPr>
            <w:r w:rsidRPr="00B832BA">
              <w:rPr>
                <w:rFonts w:asciiTheme="minorHAnsi" w:eastAsia="Times New Roman" w:hAnsiTheme="minorHAnsi" w:cs="Consolas"/>
                <w:color w:val="008080"/>
                <w:sz w:val="22"/>
                <w:szCs w:val="22"/>
                <w:lang w:val="en-US"/>
              </w:rPr>
              <w:lastRenderedPageBreak/>
              <w:t xml:space="preserve">&lt;items </w:t>
            </w:r>
            <w:proofErr w:type="spellStart"/>
            <w:r w:rsidRPr="00B832BA">
              <w:rPr>
                <w:rFonts w:asciiTheme="minorHAnsi" w:eastAsia="Times New Roman" w:hAnsiTheme="minorHAnsi" w:cs="Consolas"/>
                <w:color w:val="7F007F"/>
                <w:sz w:val="22"/>
                <w:szCs w:val="22"/>
                <w:lang w:val="en-US"/>
              </w:rPr>
              <w:t>xmlns:xsi</w:t>
            </w:r>
            <w:proofErr w:type="spellEnd"/>
            <w:r w:rsidRPr="00B832BA">
              <w:rPr>
                <w:rFonts w:asciiTheme="minorHAnsi" w:eastAsia="Times New Roman" w:hAnsiTheme="minorHAnsi" w:cs="Consolas"/>
                <w:color w:val="000000"/>
                <w:sz w:val="22"/>
                <w:szCs w:val="22"/>
                <w:lang w:val="en-US"/>
              </w:rPr>
              <w:t>=</w:t>
            </w:r>
            <w:r w:rsidRPr="00B832BA">
              <w:rPr>
                <w:rFonts w:asciiTheme="minorHAnsi" w:eastAsia="Times New Roman" w:hAnsiTheme="minorHAnsi" w:cs="Consolas"/>
                <w:i/>
                <w:iCs/>
                <w:color w:val="2A00FF"/>
                <w:sz w:val="22"/>
                <w:szCs w:val="22"/>
                <w:lang w:val="en-US"/>
              </w:rPr>
              <w:t>"http://www.w3.org/2001/XMLSchema-instance"</w:t>
            </w:r>
            <w:r w:rsidRPr="00B832BA">
              <w:rPr>
                <w:rFonts w:asciiTheme="minorHAnsi" w:eastAsia="Times New Roman" w:hAnsiTheme="minorHAnsi" w:cs="Consolas"/>
                <w:sz w:val="22"/>
                <w:szCs w:val="22"/>
                <w:lang w:val="en-US"/>
              </w:rPr>
              <w:t xml:space="preserve"> </w:t>
            </w:r>
          </w:p>
          <w:p w:rsidR="0074099C" w:rsidRPr="00B832BA" w:rsidRDefault="0074099C" w:rsidP="00DD427C">
            <w:pPr>
              <w:kinsoku/>
              <w:autoSpaceDE w:val="0"/>
              <w:autoSpaceDN w:val="0"/>
              <w:adjustRightInd w:val="0"/>
              <w:spacing w:before="0" w:line="240" w:lineRule="auto"/>
              <w:rPr>
                <w:rFonts w:asciiTheme="minorHAnsi" w:eastAsia="Times New Roman" w:hAnsiTheme="minorHAnsi" w:cs="Consolas"/>
                <w:color w:val="008080"/>
                <w:sz w:val="22"/>
                <w:szCs w:val="22"/>
                <w:lang w:val="en-US"/>
              </w:rPr>
            </w:pPr>
            <w:r w:rsidRPr="00B832BA">
              <w:rPr>
                <w:rFonts w:asciiTheme="minorHAnsi" w:eastAsia="Times New Roman" w:hAnsiTheme="minorHAnsi" w:cs="Consolas"/>
                <w:sz w:val="22"/>
                <w:szCs w:val="22"/>
                <w:lang w:val="en-US"/>
              </w:rPr>
              <w:tab/>
            </w:r>
            <w:r w:rsidRPr="00B832BA">
              <w:rPr>
                <w:rFonts w:asciiTheme="minorHAnsi" w:eastAsia="Times New Roman" w:hAnsiTheme="minorHAnsi" w:cs="Consolas"/>
                <w:sz w:val="22"/>
                <w:szCs w:val="22"/>
                <w:lang w:val="en-US"/>
              </w:rPr>
              <w:tab/>
            </w:r>
            <w:r w:rsidRPr="00B832BA">
              <w:rPr>
                <w:rFonts w:asciiTheme="minorHAnsi" w:eastAsia="Times New Roman" w:hAnsiTheme="minorHAnsi" w:cs="Consolas"/>
                <w:sz w:val="22"/>
                <w:szCs w:val="22"/>
                <w:lang w:val="en-US"/>
              </w:rPr>
              <w:tab/>
            </w:r>
            <w:proofErr w:type="spellStart"/>
            <w:r w:rsidRPr="00B832BA">
              <w:rPr>
                <w:rFonts w:asciiTheme="minorHAnsi" w:eastAsia="Times New Roman" w:hAnsiTheme="minorHAnsi" w:cs="Consolas"/>
                <w:color w:val="7F007F"/>
                <w:sz w:val="22"/>
                <w:szCs w:val="22"/>
                <w:lang w:val="en-US"/>
              </w:rPr>
              <w:t>xsi:noNamespaceSchemaLocation</w:t>
            </w:r>
            <w:proofErr w:type="spellEnd"/>
            <w:r w:rsidRPr="00B832BA">
              <w:rPr>
                <w:rFonts w:asciiTheme="minorHAnsi" w:eastAsia="Times New Roman" w:hAnsiTheme="minorHAnsi" w:cs="Consolas"/>
                <w:color w:val="000000"/>
                <w:sz w:val="22"/>
                <w:szCs w:val="22"/>
                <w:lang w:val="en-US"/>
              </w:rPr>
              <w:t>=</w:t>
            </w:r>
            <w:r w:rsidRPr="00B832BA">
              <w:rPr>
                <w:rFonts w:asciiTheme="minorHAnsi" w:eastAsia="Times New Roman" w:hAnsiTheme="minorHAnsi" w:cs="Consolas"/>
                <w:i/>
                <w:iCs/>
                <w:color w:val="2A00FF"/>
                <w:sz w:val="22"/>
                <w:szCs w:val="22"/>
                <w:lang w:val="en-US"/>
              </w:rPr>
              <w:t>"items.xsd"</w:t>
            </w:r>
            <w:r w:rsidRPr="00B832BA">
              <w:rPr>
                <w:rFonts w:asciiTheme="minorHAnsi" w:eastAsia="Times New Roman" w:hAnsiTheme="minorHAnsi" w:cs="Consolas"/>
                <w:color w:val="008080"/>
                <w:sz w:val="22"/>
                <w:szCs w:val="22"/>
                <w:lang w:val="en-US"/>
              </w:rPr>
              <w:t>&gt;</w:t>
            </w:r>
          </w:p>
          <w:p w:rsidR="0074099C" w:rsidRPr="00B832BA" w:rsidRDefault="0074099C" w:rsidP="00DD427C">
            <w:pPr>
              <w:kinsoku/>
              <w:autoSpaceDE w:val="0"/>
              <w:autoSpaceDN w:val="0"/>
              <w:adjustRightInd w:val="0"/>
              <w:spacing w:before="0" w:line="240" w:lineRule="auto"/>
              <w:rPr>
                <w:rFonts w:asciiTheme="minorHAnsi" w:eastAsia="Times New Roman" w:hAnsiTheme="minorHAnsi" w:cs="Consolas"/>
                <w:sz w:val="22"/>
                <w:szCs w:val="22"/>
                <w:lang w:val="en-US"/>
              </w:rPr>
            </w:pPr>
            <w:r w:rsidRPr="00B832BA">
              <w:rPr>
                <w:rFonts w:asciiTheme="minorHAnsi" w:eastAsia="Times New Roman" w:hAnsiTheme="minorHAnsi" w:cs="Consolas"/>
                <w:color w:val="008080"/>
                <w:sz w:val="22"/>
                <w:szCs w:val="22"/>
                <w:lang w:val="en-US"/>
              </w:rPr>
              <w:t xml:space="preserve">    &lt;</w:t>
            </w:r>
            <w:r w:rsidRPr="00B832BA">
              <w:rPr>
                <w:rFonts w:asciiTheme="minorHAnsi" w:eastAsia="Times New Roman" w:hAnsiTheme="minorHAnsi" w:cs="Consolas"/>
                <w:color w:val="3F7F7F"/>
                <w:sz w:val="22"/>
                <w:szCs w:val="22"/>
                <w:lang w:val="en-US"/>
              </w:rPr>
              <w:t>relations</w:t>
            </w:r>
            <w:r w:rsidRPr="00B832BA">
              <w:rPr>
                <w:rFonts w:asciiTheme="minorHAnsi" w:eastAsia="Times New Roman" w:hAnsiTheme="minorHAnsi" w:cs="Consolas"/>
                <w:color w:val="008080"/>
                <w:sz w:val="22"/>
                <w:szCs w:val="22"/>
                <w:lang w:val="en-US"/>
              </w:rPr>
              <w:t>&gt;</w:t>
            </w:r>
          </w:p>
          <w:p w:rsidR="0074099C" w:rsidRPr="00B832BA" w:rsidRDefault="0074099C" w:rsidP="00DD427C">
            <w:pPr>
              <w:kinsoku/>
              <w:autoSpaceDE w:val="0"/>
              <w:autoSpaceDN w:val="0"/>
              <w:adjustRightInd w:val="0"/>
              <w:spacing w:before="0" w:line="240" w:lineRule="auto"/>
              <w:rPr>
                <w:rFonts w:asciiTheme="minorHAnsi" w:eastAsia="Times New Roman" w:hAnsiTheme="minorHAnsi" w:cs="Consolas"/>
                <w:sz w:val="22"/>
                <w:szCs w:val="22"/>
                <w:lang w:val="en-US"/>
              </w:rPr>
            </w:pPr>
            <w:r w:rsidRPr="00B832BA">
              <w:rPr>
                <w:rFonts w:asciiTheme="minorHAnsi" w:eastAsia="Times New Roman" w:hAnsiTheme="minorHAnsi" w:cs="Consolas"/>
                <w:color w:val="000000"/>
                <w:sz w:val="22"/>
                <w:szCs w:val="22"/>
                <w:lang w:val="en-US"/>
              </w:rPr>
              <w:t xml:space="preserve">        </w:t>
            </w:r>
            <w:r w:rsidRPr="00B832BA">
              <w:rPr>
                <w:rFonts w:asciiTheme="minorHAnsi" w:eastAsia="Times New Roman" w:hAnsiTheme="minorHAnsi" w:cs="Consolas"/>
                <w:color w:val="008080"/>
                <w:sz w:val="22"/>
                <w:szCs w:val="22"/>
                <w:lang w:val="en-US"/>
              </w:rPr>
              <w:t>&lt;</w:t>
            </w:r>
            <w:r w:rsidRPr="00B832BA">
              <w:rPr>
                <w:rFonts w:asciiTheme="minorHAnsi" w:eastAsia="Times New Roman" w:hAnsiTheme="minorHAnsi" w:cs="Consolas"/>
                <w:color w:val="3F7F7F"/>
                <w:sz w:val="22"/>
                <w:szCs w:val="22"/>
                <w:lang w:val="en-US"/>
              </w:rPr>
              <w:t>relation</w:t>
            </w:r>
            <w:r w:rsidRPr="00B832BA">
              <w:rPr>
                <w:rFonts w:asciiTheme="minorHAnsi" w:eastAsia="Times New Roman" w:hAnsiTheme="minorHAnsi" w:cs="Consolas"/>
                <w:sz w:val="22"/>
                <w:szCs w:val="22"/>
                <w:lang w:val="en-US"/>
              </w:rPr>
              <w:t xml:space="preserve"> </w:t>
            </w:r>
            <w:r w:rsidRPr="00B832BA">
              <w:rPr>
                <w:rFonts w:asciiTheme="minorHAnsi" w:eastAsia="Times New Roman" w:hAnsiTheme="minorHAnsi" w:cs="Consolas"/>
                <w:color w:val="7F007F"/>
                <w:sz w:val="22"/>
                <w:szCs w:val="22"/>
                <w:lang w:val="en-US"/>
              </w:rPr>
              <w:t>code</w:t>
            </w:r>
            <w:r w:rsidRPr="00B832BA">
              <w:rPr>
                <w:rFonts w:asciiTheme="minorHAnsi" w:eastAsia="Times New Roman" w:hAnsiTheme="minorHAnsi" w:cs="Consolas"/>
                <w:color w:val="000000"/>
                <w:sz w:val="22"/>
                <w:szCs w:val="22"/>
                <w:lang w:val="en-US"/>
              </w:rPr>
              <w:t>=</w:t>
            </w:r>
            <w:r w:rsidRPr="00B832BA">
              <w:rPr>
                <w:rFonts w:asciiTheme="minorHAnsi" w:eastAsia="Times New Roman" w:hAnsiTheme="minorHAnsi" w:cs="Consolas"/>
                <w:i/>
                <w:iCs/>
                <w:color w:val="2A00FF"/>
                <w:sz w:val="22"/>
                <w:szCs w:val="22"/>
                <w:lang w:val="en-US"/>
              </w:rPr>
              <w:t>"</w:t>
            </w:r>
            <w:proofErr w:type="spellStart"/>
            <w:r w:rsidRPr="00B832BA">
              <w:rPr>
                <w:rFonts w:asciiTheme="minorHAnsi" w:eastAsia="Times New Roman" w:hAnsiTheme="minorHAnsi" w:cs="Consolas"/>
                <w:i/>
                <w:iCs/>
                <w:color w:val="2A00FF"/>
                <w:sz w:val="22"/>
                <w:szCs w:val="22"/>
                <w:lang w:val="en-US"/>
              </w:rPr>
              <w:t>OrderTrackingRelation</w:t>
            </w:r>
            <w:proofErr w:type="spellEnd"/>
            <w:r w:rsidRPr="00B832BA">
              <w:rPr>
                <w:rFonts w:asciiTheme="minorHAnsi" w:eastAsia="Times New Roman" w:hAnsiTheme="minorHAnsi" w:cs="Consolas"/>
                <w:i/>
                <w:iCs/>
                <w:color w:val="2A00FF"/>
                <w:sz w:val="22"/>
                <w:szCs w:val="22"/>
                <w:lang w:val="en-US"/>
              </w:rPr>
              <w:t>"</w:t>
            </w:r>
            <w:r w:rsidRPr="00B832BA">
              <w:rPr>
                <w:rFonts w:asciiTheme="minorHAnsi" w:eastAsia="Times New Roman" w:hAnsiTheme="minorHAnsi" w:cs="Consolas"/>
                <w:sz w:val="22"/>
                <w:szCs w:val="22"/>
                <w:lang w:val="en-US"/>
              </w:rPr>
              <w:t xml:space="preserve"> </w:t>
            </w:r>
            <w:proofErr w:type="spellStart"/>
            <w:r w:rsidRPr="00B832BA">
              <w:rPr>
                <w:rFonts w:asciiTheme="minorHAnsi" w:eastAsia="Times New Roman" w:hAnsiTheme="minorHAnsi" w:cs="Consolas"/>
                <w:color w:val="7F007F"/>
                <w:sz w:val="22"/>
                <w:szCs w:val="22"/>
                <w:lang w:val="en-US"/>
              </w:rPr>
              <w:t>autocreate</w:t>
            </w:r>
            <w:proofErr w:type="spellEnd"/>
            <w:r w:rsidRPr="00B832BA">
              <w:rPr>
                <w:rFonts w:asciiTheme="minorHAnsi" w:eastAsia="Times New Roman" w:hAnsiTheme="minorHAnsi" w:cs="Consolas"/>
                <w:color w:val="000000"/>
                <w:sz w:val="22"/>
                <w:szCs w:val="22"/>
                <w:lang w:val="en-US"/>
              </w:rPr>
              <w:t>=</w:t>
            </w:r>
            <w:r w:rsidRPr="00B832BA">
              <w:rPr>
                <w:rFonts w:asciiTheme="minorHAnsi" w:eastAsia="Times New Roman" w:hAnsiTheme="minorHAnsi" w:cs="Consolas"/>
                <w:i/>
                <w:iCs/>
                <w:color w:val="2A00FF"/>
                <w:sz w:val="22"/>
                <w:szCs w:val="22"/>
                <w:lang w:val="en-US"/>
              </w:rPr>
              <w:t>"true"</w:t>
            </w:r>
            <w:r w:rsidRPr="00B832BA">
              <w:rPr>
                <w:rFonts w:asciiTheme="minorHAnsi" w:eastAsia="Times New Roman" w:hAnsiTheme="minorHAnsi" w:cs="Consolas"/>
                <w:sz w:val="22"/>
                <w:szCs w:val="22"/>
                <w:lang w:val="en-US"/>
              </w:rPr>
              <w:t xml:space="preserve"> </w:t>
            </w:r>
            <w:r w:rsidRPr="00B832BA">
              <w:rPr>
                <w:rFonts w:asciiTheme="minorHAnsi" w:eastAsia="Times New Roman" w:hAnsiTheme="minorHAnsi" w:cs="Consolas"/>
                <w:color w:val="7F007F"/>
                <w:sz w:val="22"/>
                <w:szCs w:val="22"/>
                <w:lang w:val="en-US"/>
              </w:rPr>
              <w:t>generate</w:t>
            </w:r>
            <w:r w:rsidRPr="00B832BA">
              <w:rPr>
                <w:rFonts w:asciiTheme="minorHAnsi" w:eastAsia="Times New Roman" w:hAnsiTheme="minorHAnsi" w:cs="Consolas"/>
                <w:color w:val="000000"/>
                <w:sz w:val="22"/>
                <w:szCs w:val="22"/>
                <w:lang w:val="en-US"/>
              </w:rPr>
              <w:t>=</w:t>
            </w:r>
            <w:r w:rsidRPr="00B832BA">
              <w:rPr>
                <w:rFonts w:asciiTheme="minorHAnsi" w:eastAsia="Times New Roman" w:hAnsiTheme="minorHAnsi" w:cs="Consolas"/>
                <w:i/>
                <w:iCs/>
                <w:color w:val="2A00FF"/>
                <w:sz w:val="22"/>
                <w:szCs w:val="22"/>
                <w:lang w:val="en-US"/>
              </w:rPr>
              <w:t>"true"</w:t>
            </w:r>
            <w:r w:rsidRPr="00B832BA">
              <w:rPr>
                <w:rFonts w:asciiTheme="minorHAnsi" w:eastAsia="Times New Roman" w:hAnsiTheme="minorHAnsi" w:cs="Consolas"/>
                <w:sz w:val="22"/>
                <w:szCs w:val="22"/>
                <w:lang w:val="en-US"/>
              </w:rPr>
              <w:t xml:space="preserve">                      </w:t>
            </w:r>
            <w:r w:rsidRPr="00B832BA">
              <w:rPr>
                <w:rFonts w:asciiTheme="minorHAnsi" w:eastAsia="Times New Roman" w:hAnsiTheme="minorHAnsi" w:cs="Consolas"/>
                <w:color w:val="7F007F"/>
                <w:sz w:val="22"/>
                <w:szCs w:val="22"/>
                <w:lang w:val="en-US"/>
              </w:rPr>
              <w:t>localized</w:t>
            </w:r>
            <w:r w:rsidRPr="00B832BA">
              <w:rPr>
                <w:rFonts w:asciiTheme="minorHAnsi" w:eastAsia="Times New Roman" w:hAnsiTheme="minorHAnsi" w:cs="Consolas"/>
                <w:color w:val="000000"/>
                <w:sz w:val="22"/>
                <w:szCs w:val="22"/>
                <w:lang w:val="en-US"/>
              </w:rPr>
              <w:t>=</w:t>
            </w:r>
            <w:r w:rsidRPr="00B832BA">
              <w:rPr>
                <w:rFonts w:asciiTheme="minorHAnsi" w:eastAsia="Times New Roman" w:hAnsiTheme="minorHAnsi" w:cs="Consolas"/>
                <w:i/>
                <w:iCs/>
                <w:color w:val="2A00FF"/>
                <w:sz w:val="22"/>
                <w:szCs w:val="22"/>
                <w:lang w:val="en-US"/>
              </w:rPr>
              <w:t>"false"</w:t>
            </w:r>
            <w:r w:rsidRPr="00B832BA">
              <w:rPr>
                <w:rFonts w:asciiTheme="minorHAnsi" w:eastAsia="Times New Roman" w:hAnsiTheme="minorHAnsi" w:cs="Consolas"/>
                <w:color w:val="008080"/>
                <w:sz w:val="22"/>
                <w:szCs w:val="22"/>
                <w:lang w:val="en-US"/>
              </w:rPr>
              <w:t>&gt;</w:t>
            </w:r>
          </w:p>
          <w:p w:rsidR="0074099C" w:rsidRPr="00B832BA" w:rsidRDefault="0074099C" w:rsidP="00DD427C">
            <w:pPr>
              <w:kinsoku/>
              <w:autoSpaceDE w:val="0"/>
              <w:autoSpaceDN w:val="0"/>
              <w:adjustRightInd w:val="0"/>
              <w:spacing w:before="0" w:line="240" w:lineRule="auto"/>
              <w:rPr>
                <w:rFonts w:asciiTheme="minorHAnsi" w:eastAsia="Times New Roman" w:hAnsiTheme="minorHAnsi" w:cs="Consolas"/>
                <w:sz w:val="22"/>
                <w:szCs w:val="22"/>
                <w:lang w:val="en-US"/>
              </w:rPr>
            </w:pPr>
            <w:r w:rsidRPr="00B832BA">
              <w:rPr>
                <w:rFonts w:asciiTheme="minorHAnsi" w:eastAsia="Times New Roman" w:hAnsiTheme="minorHAnsi" w:cs="Consolas"/>
                <w:color w:val="000000"/>
                <w:sz w:val="22"/>
                <w:szCs w:val="22"/>
                <w:lang w:val="en-US"/>
              </w:rPr>
              <w:t xml:space="preserve">            </w:t>
            </w:r>
            <w:r w:rsidRPr="00B832BA">
              <w:rPr>
                <w:rFonts w:asciiTheme="minorHAnsi" w:eastAsia="Times New Roman" w:hAnsiTheme="minorHAnsi" w:cs="Consolas"/>
                <w:color w:val="008080"/>
                <w:sz w:val="22"/>
                <w:szCs w:val="22"/>
                <w:lang w:val="en-US"/>
              </w:rPr>
              <w:t>&lt;</w:t>
            </w:r>
            <w:proofErr w:type="spellStart"/>
            <w:r w:rsidRPr="00B832BA">
              <w:rPr>
                <w:rFonts w:asciiTheme="minorHAnsi" w:eastAsia="Times New Roman" w:hAnsiTheme="minorHAnsi" w:cs="Consolas"/>
                <w:color w:val="3F7F7F"/>
                <w:sz w:val="22"/>
                <w:szCs w:val="22"/>
                <w:lang w:val="en-US"/>
              </w:rPr>
              <w:t>sourceElement</w:t>
            </w:r>
            <w:proofErr w:type="spellEnd"/>
            <w:r w:rsidRPr="00B832BA">
              <w:rPr>
                <w:rFonts w:asciiTheme="minorHAnsi" w:eastAsia="Times New Roman" w:hAnsiTheme="minorHAnsi" w:cs="Consolas"/>
                <w:sz w:val="22"/>
                <w:szCs w:val="22"/>
                <w:lang w:val="en-US"/>
              </w:rPr>
              <w:t xml:space="preserve"> </w:t>
            </w:r>
            <w:r w:rsidRPr="00B832BA">
              <w:rPr>
                <w:rFonts w:asciiTheme="minorHAnsi" w:eastAsia="Times New Roman" w:hAnsiTheme="minorHAnsi" w:cs="Consolas"/>
                <w:color w:val="7F007F"/>
                <w:sz w:val="22"/>
                <w:szCs w:val="22"/>
                <w:lang w:val="en-US"/>
              </w:rPr>
              <w:t>qualifier</w:t>
            </w:r>
            <w:r w:rsidRPr="00B832BA">
              <w:rPr>
                <w:rFonts w:asciiTheme="minorHAnsi" w:eastAsia="Times New Roman" w:hAnsiTheme="minorHAnsi" w:cs="Consolas"/>
                <w:color w:val="000000"/>
                <w:sz w:val="22"/>
                <w:szCs w:val="22"/>
                <w:lang w:val="en-US"/>
              </w:rPr>
              <w:t>=</w:t>
            </w:r>
            <w:r w:rsidRPr="00B832BA">
              <w:rPr>
                <w:rFonts w:asciiTheme="minorHAnsi" w:eastAsia="Times New Roman" w:hAnsiTheme="minorHAnsi" w:cs="Consolas"/>
                <w:i/>
                <w:iCs/>
                <w:color w:val="2A00FF"/>
                <w:sz w:val="22"/>
                <w:szCs w:val="22"/>
                <w:lang w:val="en-US"/>
              </w:rPr>
              <w:t>"</w:t>
            </w:r>
            <w:proofErr w:type="spellStart"/>
            <w:r w:rsidRPr="00B832BA">
              <w:rPr>
                <w:rFonts w:asciiTheme="minorHAnsi" w:eastAsia="Times New Roman" w:hAnsiTheme="minorHAnsi" w:cs="Consolas"/>
                <w:i/>
                <w:iCs/>
                <w:color w:val="2A00FF"/>
                <w:sz w:val="22"/>
                <w:szCs w:val="22"/>
                <w:lang w:val="en-US"/>
              </w:rPr>
              <w:t>orderTracking</w:t>
            </w:r>
            <w:proofErr w:type="spellEnd"/>
            <w:r w:rsidRPr="00B832BA">
              <w:rPr>
                <w:rFonts w:asciiTheme="minorHAnsi" w:eastAsia="Times New Roman" w:hAnsiTheme="minorHAnsi" w:cs="Consolas"/>
                <w:i/>
                <w:iCs/>
                <w:color w:val="2A00FF"/>
                <w:sz w:val="22"/>
                <w:szCs w:val="22"/>
                <w:lang w:val="en-US"/>
              </w:rPr>
              <w:t>"</w:t>
            </w:r>
            <w:r w:rsidRPr="00B832BA">
              <w:rPr>
                <w:rFonts w:asciiTheme="minorHAnsi" w:eastAsia="Times New Roman" w:hAnsiTheme="minorHAnsi" w:cs="Consolas"/>
                <w:sz w:val="22"/>
                <w:szCs w:val="22"/>
                <w:lang w:val="en-US"/>
              </w:rPr>
              <w:t xml:space="preserve"> </w:t>
            </w:r>
            <w:r w:rsidRPr="00B832BA">
              <w:rPr>
                <w:rFonts w:asciiTheme="minorHAnsi" w:eastAsia="Times New Roman" w:hAnsiTheme="minorHAnsi" w:cs="Consolas"/>
                <w:color w:val="7F007F"/>
                <w:sz w:val="22"/>
                <w:szCs w:val="22"/>
                <w:lang w:val="en-US"/>
              </w:rPr>
              <w:t>type</w:t>
            </w:r>
            <w:r w:rsidRPr="00B832BA">
              <w:rPr>
                <w:rFonts w:asciiTheme="minorHAnsi" w:eastAsia="Times New Roman" w:hAnsiTheme="minorHAnsi" w:cs="Consolas"/>
                <w:color w:val="000000"/>
                <w:sz w:val="22"/>
                <w:szCs w:val="22"/>
                <w:lang w:val="en-US"/>
              </w:rPr>
              <w:t>=</w:t>
            </w:r>
            <w:r w:rsidRPr="00B832BA">
              <w:rPr>
                <w:rFonts w:asciiTheme="minorHAnsi" w:eastAsia="Times New Roman" w:hAnsiTheme="minorHAnsi" w:cs="Consolas"/>
                <w:i/>
                <w:iCs/>
                <w:color w:val="2A00FF"/>
                <w:sz w:val="22"/>
                <w:szCs w:val="22"/>
                <w:lang w:val="en-US"/>
              </w:rPr>
              <w:t>"</w:t>
            </w:r>
            <w:proofErr w:type="spellStart"/>
            <w:r w:rsidRPr="00B832BA">
              <w:rPr>
                <w:rFonts w:asciiTheme="minorHAnsi" w:eastAsia="Times New Roman" w:hAnsiTheme="minorHAnsi" w:cs="Consolas"/>
                <w:i/>
                <w:iCs/>
                <w:color w:val="2A00FF"/>
                <w:sz w:val="22"/>
                <w:szCs w:val="22"/>
                <w:lang w:val="en-US"/>
              </w:rPr>
              <w:t>OrderTracking</w:t>
            </w:r>
            <w:proofErr w:type="spellEnd"/>
            <w:r w:rsidRPr="00B832BA">
              <w:rPr>
                <w:rFonts w:asciiTheme="minorHAnsi" w:eastAsia="Times New Roman" w:hAnsiTheme="minorHAnsi" w:cs="Consolas"/>
                <w:i/>
                <w:iCs/>
                <w:color w:val="2A00FF"/>
                <w:sz w:val="22"/>
                <w:szCs w:val="22"/>
                <w:lang w:val="en-US"/>
              </w:rPr>
              <w:t>"</w:t>
            </w:r>
            <w:r w:rsidRPr="00B832BA">
              <w:rPr>
                <w:rFonts w:asciiTheme="minorHAnsi" w:eastAsia="Times New Roman" w:hAnsiTheme="minorHAnsi" w:cs="Consolas"/>
                <w:sz w:val="22"/>
                <w:szCs w:val="22"/>
                <w:lang w:val="en-US"/>
              </w:rPr>
              <w:t xml:space="preserve"> </w:t>
            </w:r>
            <w:r w:rsidRPr="00B832BA">
              <w:rPr>
                <w:rFonts w:asciiTheme="minorHAnsi" w:eastAsia="Times New Roman" w:hAnsiTheme="minorHAnsi" w:cs="Consolas"/>
                <w:color w:val="7F007F"/>
                <w:sz w:val="22"/>
                <w:szCs w:val="22"/>
                <w:lang w:val="en-US"/>
              </w:rPr>
              <w:t>cardinality</w:t>
            </w:r>
            <w:r w:rsidRPr="00B832BA">
              <w:rPr>
                <w:rFonts w:asciiTheme="minorHAnsi" w:eastAsia="Times New Roman" w:hAnsiTheme="minorHAnsi" w:cs="Consolas"/>
                <w:color w:val="000000"/>
                <w:sz w:val="22"/>
                <w:szCs w:val="22"/>
                <w:lang w:val="en-US"/>
              </w:rPr>
              <w:t>=</w:t>
            </w:r>
            <w:r w:rsidRPr="00B832BA">
              <w:rPr>
                <w:rFonts w:asciiTheme="minorHAnsi" w:eastAsia="Times New Roman" w:hAnsiTheme="minorHAnsi" w:cs="Consolas"/>
                <w:i/>
                <w:iCs/>
                <w:color w:val="2A00FF"/>
                <w:sz w:val="22"/>
                <w:szCs w:val="22"/>
                <w:lang w:val="en-US"/>
              </w:rPr>
              <w:t>"many"</w:t>
            </w:r>
            <w:r w:rsidRPr="00B832BA">
              <w:rPr>
                <w:rFonts w:asciiTheme="minorHAnsi" w:eastAsia="Times New Roman" w:hAnsiTheme="minorHAnsi" w:cs="Consolas"/>
                <w:color w:val="008080"/>
                <w:sz w:val="22"/>
                <w:szCs w:val="22"/>
                <w:lang w:val="en-US"/>
              </w:rPr>
              <w:t>&gt;</w:t>
            </w:r>
          </w:p>
          <w:p w:rsidR="0074099C" w:rsidRPr="00B832BA" w:rsidRDefault="0074099C" w:rsidP="00DD427C">
            <w:pPr>
              <w:kinsoku/>
              <w:autoSpaceDE w:val="0"/>
              <w:autoSpaceDN w:val="0"/>
              <w:adjustRightInd w:val="0"/>
              <w:spacing w:before="0" w:line="240" w:lineRule="auto"/>
              <w:rPr>
                <w:rFonts w:asciiTheme="minorHAnsi" w:eastAsia="Times New Roman" w:hAnsiTheme="minorHAnsi" w:cs="Consolas"/>
                <w:sz w:val="22"/>
                <w:szCs w:val="22"/>
                <w:lang w:val="en-US"/>
              </w:rPr>
            </w:pPr>
            <w:r w:rsidRPr="00B832BA">
              <w:rPr>
                <w:rFonts w:asciiTheme="minorHAnsi" w:eastAsia="Times New Roman" w:hAnsiTheme="minorHAnsi" w:cs="Consolas"/>
                <w:color w:val="000000"/>
                <w:sz w:val="22"/>
                <w:szCs w:val="22"/>
                <w:lang w:val="en-US"/>
              </w:rPr>
              <w:t xml:space="preserve">                </w:t>
            </w:r>
            <w:r w:rsidRPr="00B832BA">
              <w:rPr>
                <w:rFonts w:asciiTheme="minorHAnsi" w:eastAsia="Times New Roman" w:hAnsiTheme="minorHAnsi" w:cs="Consolas"/>
                <w:color w:val="008080"/>
                <w:sz w:val="22"/>
                <w:szCs w:val="22"/>
                <w:lang w:val="en-US"/>
              </w:rPr>
              <w:t>&lt;</w:t>
            </w:r>
            <w:r w:rsidRPr="00B832BA">
              <w:rPr>
                <w:rFonts w:asciiTheme="minorHAnsi" w:eastAsia="Times New Roman" w:hAnsiTheme="minorHAnsi" w:cs="Consolas"/>
                <w:color w:val="3F7F7F"/>
                <w:sz w:val="22"/>
                <w:szCs w:val="22"/>
                <w:lang w:val="en-US"/>
              </w:rPr>
              <w:t>modifiers</w:t>
            </w:r>
            <w:r w:rsidRPr="00B832BA">
              <w:rPr>
                <w:rFonts w:asciiTheme="minorHAnsi" w:eastAsia="Times New Roman" w:hAnsiTheme="minorHAnsi" w:cs="Consolas"/>
                <w:sz w:val="22"/>
                <w:szCs w:val="22"/>
                <w:lang w:val="en-US"/>
              </w:rPr>
              <w:t xml:space="preserve"> </w:t>
            </w:r>
            <w:proofErr w:type="spellStart"/>
            <w:r w:rsidRPr="00B832BA">
              <w:rPr>
                <w:rFonts w:asciiTheme="minorHAnsi" w:eastAsia="Times New Roman" w:hAnsiTheme="minorHAnsi" w:cs="Consolas"/>
                <w:color w:val="7F007F"/>
                <w:sz w:val="22"/>
                <w:szCs w:val="22"/>
                <w:lang w:val="en-US"/>
              </w:rPr>
              <w:t>partof</w:t>
            </w:r>
            <w:proofErr w:type="spellEnd"/>
            <w:r w:rsidRPr="00B832BA">
              <w:rPr>
                <w:rFonts w:asciiTheme="minorHAnsi" w:eastAsia="Times New Roman" w:hAnsiTheme="minorHAnsi" w:cs="Consolas"/>
                <w:color w:val="000000"/>
                <w:sz w:val="22"/>
                <w:szCs w:val="22"/>
                <w:lang w:val="en-US"/>
              </w:rPr>
              <w:t>=</w:t>
            </w:r>
            <w:r w:rsidRPr="00B832BA">
              <w:rPr>
                <w:rFonts w:asciiTheme="minorHAnsi" w:eastAsia="Times New Roman" w:hAnsiTheme="minorHAnsi" w:cs="Consolas"/>
                <w:i/>
                <w:iCs/>
                <w:color w:val="2A00FF"/>
                <w:sz w:val="22"/>
                <w:szCs w:val="22"/>
                <w:lang w:val="en-US"/>
              </w:rPr>
              <w:t>"true"</w:t>
            </w:r>
            <w:r w:rsidRPr="00B832BA">
              <w:rPr>
                <w:rFonts w:asciiTheme="minorHAnsi" w:eastAsia="Times New Roman" w:hAnsiTheme="minorHAnsi" w:cs="Consolas"/>
                <w:color w:val="008080"/>
                <w:sz w:val="22"/>
                <w:szCs w:val="22"/>
                <w:lang w:val="en-US"/>
              </w:rPr>
              <w:t>/&gt;</w:t>
            </w:r>
          </w:p>
          <w:p w:rsidR="0074099C" w:rsidRPr="00B832BA" w:rsidRDefault="0074099C" w:rsidP="00DD427C">
            <w:pPr>
              <w:kinsoku/>
              <w:autoSpaceDE w:val="0"/>
              <w:autoSpaceDN w:val="0"/>
              <w:adjustRightInd w:val="0"/>
              <w:spacing w:before="0" w:line="240" w:lineRule="auto"/>
              <w:rPr>
                <w:rFonts w:asciiTheme="minorHAnsi" w:eastAsia="Times New Roman" w:hAnsiTheme="minorHAnsi" w:cs="Consolas"/>
                <w:sz w:val="22"/>
                <w:szCs w:val="22"/>
                <w:lang w:val="en-US"/>
              </w:rPr>
            </w:pPr>
            <w:r w:rsidRPr="00B832BA">
              <w:rPr>
                <w:rFonts w:asciiTheme="minorHAnsi" w:eastAsia="Times New Roman" w:hAnsiTheme="minorHAnsi" w:cs="Consolas"/>
                <w:color w:val="000000"/>
                <w:sz w:val="22"/>
                <w:szCs w:val="22"/>
                <w:lang w:val="en-US"/>
              </w:rPr>
              <w:t xml:space="preserve">            </w:t>
            </w:r>
            <w:r w:rsidRPr="00B832BA">
              <w:rPr>
                <w:rFonts w:asciiTheme="minorHAnsi" w:eastAsia="Times New Roman" w:hAnsiTheme="minorHAnsi" w:cs="Consolas"/>
                <w:color w:val="008080"/>
                <w:sz w:val="22"/>
                <w:szCs w:val="22"/>
                <w:lang w:val="en-US"/>
              </w:rPr>
              <w:t>&lt;/</w:t>
            </w:r>
            <w:proofErr w:type="spellStart"/>
            <w:r w:rsidRPr="00B832BA">
              <w:rPr>
                <w:rFonts w:asciiTheme="minorHAnsi" w:eastAsia="Times New Roman" w:hAnsiTheme="minorHAnsi" w:cs="Consolas"/>
                <w:color w:val="3F7F7F"/>
                <w:sz w:val="22"/>
                <w:szCs w:val="22"/>
                <w:lang w:val="en-US"/>
              </w:rPr>
              <w:t>sourceElement</w:t>
            </w:r>
            <w:proofErr w:type="spellEnd"/>
            <w:r w:rsidRPr="00B832BA">
              <w:rPr>
                <w:rFonts w:asciiTheme="minorHAnsi" w:eastAsia="Times New Roman" w:hAnsiTheme="minorHAnsi" w:cs="Consolas"/>
                <w:color w:val="008080"/>
                <w:sz w:val="22"/>
                <w:szCs w:val="22"/>
                <w:lang w:val="en-US"/>
              </w:rPr>
              <w:t>&gt;</w:t>
            </w:r>
          </w:p>
          <w:p w:rsidR="0074099C" w:rsidRPr="00B832BA" w:rsidRDefault="0074099C" w:rsidP="00DD427C">
            <w:pPr>
              <w:kinsoku/>
              <w:autoSpaceDE w:val="0"/>
              <w:autoSpaceDN w:val="0"/>
              <w:adjustRightInd w:val="0"/>
              <w:spacing w:before="0" w:line="240" w:lineRule="auto"/>
              <w:rPr>
                <w:rFonts w:asciiTheme="minorHAnsi" w:eastAsia="Times New Roman" w:hAnsiTheme="minorHAnsi" w:cs="Consolas"/>
                <w:sz w:val="22"/>
                <w:szCs w:val="22"/>
                <w:lang w:val="en-US"/>
              </w:rPr>
            </w:pPr>
            <w:r w:rsidRPr="00B832BA">
              <w:rPr>
                <w:rFonts w:asciiTheme="minorHAnsi" w:eastAsia="Times New Roman" w:hAnsiTheme="minorHAnsi" w:cs="Consolas"/>
                <w:color w:val="000000"/>
                <w:sz w:val="22"/>
                <w:szCs w:val="22"/>
                <w:lang w:val="en-US"/>
              </w:rPr>
              <w:t xml:space="preserve">            </w:t>
            </w:r>
            <w:r w:rsidRPr="00B832BA">
              <w:rPr>
                <w:rFonts w:asciiTheme="minorHAnsi" w:eastAsia="Times New Roman" w:hAnsiTheme="minorHAnsi" w:cs="Consolas"/>
                <w:color w:val="008080"/>
                <w:sz w:val="22"/>
                <w:szCs w:val="22"/>
                <w:lang w:val="en-US"/>
              </w:rPr>
              <w:t>&lt;</w:t>
            </w:r>
            <w:proofErr w:type="spellStart"/>
            <w:r w:rsidRPr="00B832BA">
              <w:rPr>
                <w:rFonts w:asciiTheme="minorHAnsi" w:eastAsia="Times New Roman" w:hAnsiTheme="minorHAnsi" w:cs="Consolas"/>
                <w:color w:val="3F7F7F"/>
                <w:sz w:val="22"/>
                <w:szCs w:val="22"/>
                <w:lang w:val="en-US"/>
              </w:rPr>
              <w:t>targetElement</w:t>
            </w:r>
            <w:proofErr w:type="spellEnd"/>
            <w:r w:rsidRPr="00B832BA">
              <w:rPr>
                <w:rFonts w:asciiTheme="minorHAnsi" w:eastAsia="Times New Roman" w:hAnsiTheme="minorHAnsi" w:cs="Consolas"/>
                <w:sz w:val="22"/>
                <w:szCs w:val="22"/>
                <w:lang w:val="en-US"/>
              </w:rPr>
              <w:t xml:space="preserve"> </w:t>
            </w:r>
            <w:r w:rsidRPr="00B832BA">
              <w:rPr>
                <w:rFonts w:asciiTheme="minorHAnsi" w:eastAsia="Times New Roman" w:hAnsiTheme="minorHAnsi" w:cs="Consolas"/>
                <w:color w:val="7F007F"/>
                <w:sz w:val="22"/>
                <w:szCs w:val="22"/>
                <w:lang w:val="en-US"/>
              </w:rPr>
              <w:t>qualifier</w:t>
            </w:r>
            <w:r w:rsidRPr="00B832BA">
              <w:rPr>
                <w:rFonts w:asciiTheme="minorHAnsi" w:eastAsia="Times New Roman" w:hAnsiTheme="minorHAnsi" w:cs="Consolas"/>
                <w:color w:val="000000"/>
                <w:sz w:val="22"/>
                <w:szCs w:val="22"/>
                <w:lang w:val="en-US"/>
              </w:rPr>
              <w:t>=</w:t>
            </w:r>
            <w:r w:rsidRPr="00B832BA">
              <w:rPr>
                <w:rFonts w:asciiTheme="minorHAnsi" w:eastAsia="Times New Roman" w:hAnsiTheme="minorHAnsi" w:cs="Consolas"/>
                <w:i/>
                <w:iCs/>
                <w:color w:val="2A00FF"/>
                <w:sz w:val="22"/>
                <w:szCs w:val="22"/>
                <w:lang w:val="en-US"/>
              </w:rPr>
              <w:t>"</w:t>
            </w:r>
            <w:proofErr w:type="spellStart"/>
            <w:r w:rsidRPr="00B832BA">
              <w:rPr>
                <w:rFonts w:asciiTheme="minorHAnsi" w:eastAsia="Times New Roman" w:hAnsiTheme="minorHAnsi" w:cs="Consolas"/>
                <w:i/>
                <w:iCs/>
                <w:color w:val="2A00FF"/>
                <w:sz w:val="22"/>
                <w:szCs w:val="22"/>
                <w:lang w:val="en-US"/>
              </w:rPr>
              <w:t>abstractOrderEntry</w:t>
            </w:r>
            <w:proofErr w:type="spellEnd"/>
            <w:r w:rsidRPr="00B832BA">
              <w:rPr>
                <w:rFonts w:asciiTheme="minorHAnsi" w:eastAsia="Times New Roman" w:hAnsiTheme="minorHAnsi" w:cs="Consolas"/>
                <w:i/>
                <w:iCs/>
                <w:color w:val="2A00FF"/>
                <w:sz w:val="22"/>
                <w:szCs w:val="22"/>
                <w:lang w:val="en-US"/>
              </w:rPr>
              <w:t>"</w:t>
            </w:r>
            <w:r w:rsidRPr="00B832BA">
              <w:rPr>
                <w:rFonts w:asciiTheme="minorHAnsi" w:eastAsia="Times New Roman" w:hAnsiTheme="minorHAnsi" w:cs="Consolas"/>
                <w:sz w:val="22"/>
                <w:szCs w:val="22"/>
                <w:lang w:val="en-US"/>
              </w:rPr>
              <w:t xml:space="preserve"> </w:t>
            </w:r>
            <w:r w:rsidRPr="00B832BA">
              <w:rPr>
                <w:rFonts w:asciiTheme="minorHAnsi" w:eastAsia="Times New Roman" w:hAnsiTheme="minorHAnsi" w:cs="Consolas"/>
                <w:color w:val="7F007F"/>
                <w:sz w:val="22"/>
                <w:szCs w:val="22"/>
                <w:lang w:val="en-US"/>
              </w:rPr>
              <w:t>type</w:t>
            </w:r>
            <w:r w:rsidRPr="00B832BA">
              <w:rPr>
                <w:rFonts w:asciiTheme="minorHAnsi" w:eastAsia="Times New Roman" w:hAnsiTheme="minorHAnsi" w:cs="Consolas"/>
                <w:color w:val="000000"/>
                <w:sz w:val="22"/>
                <w:szCs w:val="22"/>
                <w:lang w:val="en-US"/>
              </w:rPr>
              <w:t>=</w:t>
            </w:r>
            <w:r w:rsidRPr="00B832BA">
              <w:rPr>
                <w:rFonts w:asciiTheme="minorHAnsi" w:eastAsia="Times New Roman" w:hAnsiTheme="minorHAnsi" w:cs="Consolas"/>
                <w:i/>
                <w:iCs/>
                <w:color w:val="2A00FF"/>
                <w:sz w:val="22"/>
                <w:szCs w:val="22"/>
                <w:lang w:val="en-US"/>
              </w:rPr>
              <w:t>"</w:t>
            </w:r>
            <w:proofErr w:type="spellStart"/>
            <w:r w:rsidRPr="00B832BA">
              <w:rPr>
                <w:rFonts w:asciiTheme="minorHAnsi" w:eastAsia="Times New Roman" w:hAnsiTheme="minorHAnsi" w:cs="Consolas"/>
                <w:i/>
                <w:iCs/>
                <w:color w:val="2A00FF"/>
                <w:sz w:val="22"/>
                <w:szCs w:val="22"/>
                <w:lang w:val="en-US"/>
              </w:rPr>
              <w:t>AbstractOrderEntry</w:t>
            </w:r>
            <w:proofErr w:type="spellEnd"/>
            <w:r w:rsidRPr="00B832BA">
              <w:rPr>
                <w:rFonts w:asciiTheme="minorHAnsi" w:eastAsia="Times New Roman" w:hAnsiTheme="minorHAnsi" w:cs="Consolas"/>
                <w:i/>
                <w:iCs/>
                <w:color w:val="2A00FF"/>
                <w:sz w:val="22"/>
                <w:szCs w:val="22"/>
                <w:lang w:val="en-US"/>
              </w:rPr>
              <w:t>"</w:t>
            </w:r>
            <w:r w:rsidRPr="00B832BA">
              <w:rPr>
                <w:rFonts w:asciiTheme="minorHAnsi" w:eastAsia="Times New Roman" w:hAnsiTheme="minorHAnsi" w:cs="Consolas"/>
                <w:sz w:val="22"/>
                <w:szCs w:val="22"/>
                <w:lang w:val="en-US"/>
              </w:rPr>
              <w:t xml:space="preserve"> </w:t>
            </w:r>
            <w:r w:rsidRPr="00B832BA">
              <w:rPr>
                <w:rFonts w:asciiTheme="minorHAnsi" w:eastAsia="Times New Roman" w:hAnsiTheme="minorHAnsi" w:cs="Consolas"/>
                <w:color w:val="7F007F"/>
                <w:sz w:val="22"/>
                <w:szCs w:val="22"/>
                <w:lang w:val="en-US"/>
              </w:rPr>
              <w:t>cardinality</w:t>
            </w:r>
            <w:r w:rsidRPr="00B832BA">
              <w:rPr>
                <w:rFonts w:asciiTheme="minorHAnsi" w:eastAsia="Times New Roman" w:hAnsiTheme="minorHAnsi" w:cs="Consolas"/>
                <w:color w:val="000000"/>
                <w:sz w:val="22"/>
                <w:szCs w:val="22"/>
                <w:lang w:val="en-US"/>
              </w:rPr>
              <w:t>=</w:t>
            </w:r>
            <w:r w:rsidRPr="00B832BA">
              <w:rPr>
                <w:rFonts w:asciiTheme="minorHAnsi" w:eastAsia="Times New Roman" w:hAnsiTheme="minorHAnsi" w:cs="Consolas"/>
                <w:i/>
                <w:iCs/>
                <w:color w:val="2A00FF"/>
                <w:sz w:val="22"/>
                <w:szCs w:val="22"/>
                <w:lang w:val="en-US"/>
              </w:rPr>
              <w:t>"one"</w:t>
            </w:r>
            <w:r w:rsidRPr="00B832BA">
              <w:rPr>
                <w:rFonts w:asciiTheme="minorHAnsi" w:eastAsia="Times New Roman" w:hAnsiTheme="minorHAnsi" w:cs="Consolas"/>
                <w:color w:val="008080"/>
                <w:sz w:val="22"/>
                <w:szCs w:val="22"/>
                <w:lang w:val="en-US"/>
              </w:rPr>
              <w:t>&gt;&lt;/</w:t>
            </w:r>
            <w:proofErr w:type="spellStart"/>
            <w:r w:rsidRPr="00B832BA">
              <w:rPr>
                <w:rFonts w:asciiTheme="minorHAnsi" w:eastAsia="Times New Roman" w:hAnsiTheme="minorHAnsi" w:cs="Consolas"/>
                <w:color w:val="3F7F7F"/>
                <w:sz w:val="22"/>
                <w:szCs w:val="22"/>
                <w:lang w:val="en-US"/>
              </w:rPr>
              <w:t>targetElement</w:t>
            </w:r>
            <w:proofErr w:type="spellEnd"/>
            <w:r w:rsidRPr="00B832BA">
              <w:rPr>
                <w:rFonts w:asciiTheme="minorHAnsi" w:eastAsia="Times New Roman" w:hAnsiTheme="minorHAnsi" w:cs="Consolas"/>
                <w:color w:val="008080"/>
                <w:sz w:val="22"/>
                <w:szCs w:val="22"/>
                <w:lang w:val="en-US"/>
              </w:rPr>
              <w:t>&gt;</w:t>
            </w:r>
          </w:p>
          <w:p w:rsidR="0074099C" w:rsidRPr="00B832BA" w:rsidRDefault="0074099C" w:rsidP="00DD427C">
            <w:pPr>
              <w:kinsoku/>
              <w:autoSpaceDE w:val="0"/>
              <w:autoSpaceDN w:val="0"/>
              <w:adjustRightInd w:val="0"/>
              <w:spacing w:before="0" w:line="240" w:lineRule="auto"/>
              <w:rPr>
                <w:rFonts w:asciiTheme="minorHAnsi" w:eastAsia="Times New Roman" w:hAnsiTheme="minorHAnsi" w:cs="Consolas"/>
                <w:sz w:val="22"/>
                <w:szCs w:val="22"/>
                <w:lang w:val="en-US"/>
              </w:rPr>
            </w:pPr>
            <w:r w:rsidRPr="00B832BA">
              <w:rPr>
                <w:rFonts w:asciiTheme="minorHAnsi" w:eastAsia="Times New Roman" w:hAnsiTheme="minorHAnsi" w:cs="Consolas"/>
                <w:color w:val="000000"/>
                <w:sz w:val="22"/>
                <w:szCs w:val="22"/>
                <w:lang w:val="en-US"/>
              </w:rPr>
              <w:t xml:space="preserve">        </w:t>
            </w:r>
            <w:r w:rsidRPr="00B832BA">
              <w:rPr>
                <w:rFonts w:asciiTheme="minorHAnsi" w:eastAsia="Times New Roman" w:hAnsiTheme="minorHAnsi" w:cs="Consolas"/>
                <w:color w:val="008080"/>
                <w:sz w:val="22"/>
                <w:szCs w:val="22"/>
                <w:lang w:val="en-US"/>
              </w:rPr>
              <w:t>&lt;/</w:t>
            </w:r>
            <w:r w:rsidRPr="00B832BA">
              <w:rPr>
                <w:rFonts w:asciiTheme="minorHAnsi" w:eastAsia="Times New Roman" w:hAnsiTheme="minorHAnsi" w:cs="Consolas"/>
                <w:color w:val="3F7F7F"/>
                <w:sz w:val="22"/>
                <w:szCs w:val="22"/>
                <w:lang w:val="en-US"/>
              </w:rPr>
              <w:t>relation</w:t>
            </w:r>
            <w:r w:rsidRPr="00B832BA">
              <w:rPr>
                <w:rFonts w:asciiTheme="minorHAnsi" w:eastAsia="Times New Roman" w:hAnsiTheme="minorHAnsi" w:cs="Consolas"/>
                <w:color w:val="008080"/>
                <w:sz w:val="22"/>
                <w:szCs w:val="22"/>
                <w:lang w:val="en-US"/>
              </w:rPr>
              <w:t>&gt;</w:t>
            </w:r>
          </w:p>
          <w:p w:rsidR="0074099C" w:rsidRPr="00B832BA" w:rsidRDefault="0074099C" w:rsidP="00DD427C">
            <w:pPr>
              <w:pStyle w:val="IS-Bodytext"/>
              <w:spacing w:before="0" w:after="0" w:line="240" w:lineRule="auto"/>
              <w:rPr>
                <w:rFonts w:asciiTheme="minorHAnsi" w:eastAsia="Times New Roman" w:hAnsiTheme="minorHAnsi" w:cs="Consolas"/>
                <w:color w:val="008080"/>
                <w:sz w:val="22"/>
                <w:szCs w:val="22"/>
                <w:lang w:val="en-US"/>
              </w:rPr>
            </w:pPr>
            <w:r w:rsidRPr="00B832BA">
              <w:rPr>
                <w:rFonts w:asciiTheme="minorHAnsi" w:eastAsia="Times New Roman" w:hAnsiTheme="minorHAnsi" w:cs="Consolas"/>
                <w:color w:val="000000"/>
                <w:sz w:val="22"/>
                <w:szCs w:val="22"/>
                <w:lang w:val="en-US"/>
              </w:rPr>
              <w:t xml:space="preserve">    </w:t>
            </w:r>
            <w:r w:rsidRPr="00B832BA">
              <w:rPr>
                <w:rFonts w:asciiTheme="minorHAnsi" w:eastAsia="Times New Roman" w:hAnsiTheme="minorHAnsi" w:cs="Consolas"/>
                <w:color w:val="008080"/>
                <w:sz w:val="22"/>
                <w:szCs w:val="22"/>
                <w:lang w:val="en-US"/>
              </w:rPr>
              <w:t>&lt;/</w:t>
            </w:r>
            <w:r w:rsidRPr="00B832BA">
              <w:rPr>
                <w:rFonts w:asciiTheme="minorHAnsi" w:eastAsia="Times New Roman" w:hAnsiTheme="minorHAnsi" w:cs="Consolas"/>
                <w:color w:val="3F7F7F"/>
                <w:sz w:val="22"/>
                <w:szCs w:val="22"/>
                <w:lang w:val="en-US"/>
              </w:rPr>
              <w:t>relations</w:t>
            </w:r>
            <w:r w:rsidRPr="00B832BA">
              <w:rPr>
                <w:rFonts w:asciiTheme="minorHAnsi" w:eastAsia="Times New Roman" w:hAnsiTheme="minorHAnsi" w:cs="Consolas"/>
                <w:color w:val="008080"/>
                <w:sz w:val="22"/>
                <w:szCs w:val="22"/>
                <w:lang w:val="en-US"/>
              </w:rPr>
              <w:t>&gt;</w:t>
            </w:r>
          </w:p>
          <w:p w:rsidR="0074099C" w:rsidRPr="00B832BA" w:rsidRDefault="0074099C" w:rsidP="00DD427C">
            <w:pPr>
              <w:pStyle w:val="IS-Bodytext"/>
              <w:tabs>
                <w:tab w:val="left" w:pos="666"/>
              </w:tabs>
              <w:spacing w:before="0" w:after="0" w:line="240" w:lineRule="auto"/>
              <w:rPr>
                <w:rFonts w:asciiTheme="minorHAnsi" w:eastAsia="Times New Roman" w:hAnsiTheme="minorHAnsi" w:cs="Consolas"/>
                <w:color w:val="008080"/>
                <w:sz w:val="22"/>
                <w:szCs w:val="22"/>
                <w:lang w:val="en-US"/>
              </w:rPr>
            </w:pPr>
            <w:r w:rsidRPr="00B832BA">
              <w:rPr>
                <w:rFonts w:asciiTheme="minorHAnsi" w:eastAsia="Times New Roman" w:hAnsiTheme="minorHAnsi" w:cs="Consolas"/>
                <w:color w:val="008080"/>
                <w:sz w:val="22"/>
                <w:szCs w:val="22"/>
                <w:lang w:val="en-US"/>
              </w:rPr>
              <w:t>…</w:t>
            </w:r>
            <w:r w:rsidRPr="00B832BA">
              <w:rPr>
                <w:rFonts w:asciiTheme="minorHAnsi" w:eastAsia="Times New Roman" w:hAnsiTheme="minorHAnsi" w:cs="Consolas"/>
                <w:color w:val="008080"/>
                <w:sz w:val="22"/>
                <w:szCs w:val="22"/>
                <w:lang w:val="en-US"/>
              </w:rPr>
              <w:tab/>
            </w:r>
          </w:p>
          <w:p w:rsidR="0074099C" w:rsidRPr="00B832BA" w:rsidRDefault="0074099C" w:rsidP="00DD427C">
            <w:pPr>
              <w:pStyle w:val="IS-Bodytext"/>
              <w:spacing w:before="0" w:line="240" w:lineRule="auto"/>
              <w:rPr>
                <w:rFonts w:asciiTheme="minorHAnsi" w:hAnsiTheme="minorHAnsi"/>
                <w:sz w:val="22"/>
                <w:szCs w:val="22"/>
                <w:lang w:val="en-US"/>
              </w:rPr>
            </w:pPr>
            <w:r w:rsidRPr="00B832BA">
              <w:rPr>
                <w:rFonts w:asciiTheme="minorHAnsi" w:eastAsia="Times New Roman" w:hAnsiTheme="minorHAnsi" w:cs="Consolas"/>
                <w:color w:val="008080"/>
                <w:sz w:val="22"/>
                <w:szCs w:val="22"/>
                <w:lang w:val="en-US"/>
              </w:rPr>
              <w:t>&lt;/items&gt;</w:t>
            </w:r>
          </w:p>
        </w:tc>
      </w:tr>
    </w:tbl>
    <w:p w:rsidR="0074099C" w:rsidRPr="00B832BA" w:rsidRDefault="0074099C" w:rsidP="00B12D19">
      <w:pPr>
        <w:pStyle w:val="IS-Bodytext"/>
        <w:numPr>
          <w:ilvl w:val="0"/>
          <w:numId w:val="45"/>
        </w:numPr>
        <w:tabs>
          <w:tab w:val="left" w:pos="990"/>
        </w:tabs>
        <w:ind w:hanging="90"/>
        <w:rPr>
          <w:rFonts w:asciiTheme="minorHAnsi" w:hAnsiTheme="minorHAnsi"/>
          <w:sz w:val="22"/>
          <w:szCs w:val="22"/>
          <w:lang w:val="en-US"/>
        </w:rPr>
      </w:pPr>
      <w:r w:rsidRPr="00B832BA">
        <w:rPr>
          <w:rFonts w:asciiTheme="minorHAnsi" w:hAnsiTheme="minorHAnsi"/>
          <w:sz w:val="22"/>
          <w:szCs w:val="22"/>
          <w:lang w:val="en-US"/>
        </w:rPr>
        <w:t xml:space="preserve">Add following in </w:t>
      </w:r>
      <w:r w:rsidRPr="00B832BA">
        <w:rPr>
          <w:rFonts w:asciiTheme="minorHAnsi" w:hAnsiTheme="minorHAnsi"/>
          <w:b/>
          <w:sz w:val="22"/>
          <w:szCs w:val="22"/>
          <w:lang w:val="en-US"/>
        </w:rPr>
        <w:t>singlevieworders-spring.xml</w:t>
      </w:r>
      <w:r w:rsidRPr="00B832BA">
        <w:rPr>
          <w:rFonts w:asciiTheme="minorHAnsi" w:hAnsiTheme="minorHAnsi"/>
          <w:sz w:val="22"/>
          <w:szCs w:val="22"/>
          <w:lang w:val="en-US"/>
        </w:rPr>
        <w:t xml:space="preserve"> (hybris\bin\custom\</w:t>
      </w:r>
      <w:proofErr w:type="spellStart"/>
      <w:r w:rsidRPr="00B832BA">
        <w:rPr>
          <w:rFonts w:asciiTheme="minorHAnsi" w:hAnsiTheme="minorHAnsi"/>
          <w:sz w:val="22"/>
          <w:szCs w:val="22"/>
          <w:lang w:val="en-US"/>
        </w:rPr>
        <w:t>singlevieworders</w:t>
      </w:r>
      <w:proofErr w:type="spellEnd"/>
      <w:r w:rsidRPr="00B832BA">
        <w:rPr>
          <w:rFonts w:asciiTheme="minorHAnsi" w:hAnsiTheme="minorHAnsi"/>
          <w:sz w:val="22"/>
          <w:szCs w:val="22"/>
          <w:lang w:val="en-US"/>
        </w:rPr>
        <w:t>\resources\</w:t>
      </w:r>
      <w:r w:rsidRPr="00B832BA">
        <w:rPr>
          <w:rFonts w:asciiTheme="minorHAnsi" w:hAnsiTheme="minorHAnsi"/>
          <w:b/>
          <w:sz w:val="22"/>
          <w:szCs w:val="22"/>
          <w:lang w:val="en-US"/>
        </w:rPr>
        <w:t xml:space="preserve"> </w:t>
      </w:r>
      <w:r w:rsidRPr="00B832BA">
        <w:rPr>
          <w:rFonts w:asciiTheme="minorHAnsi" w:hAnsiTheme="minorHAnsi"/>
          <w:sz w:val="22"/>
          <w:szCs w:val="22"/>
          <w:lang w:val="en-US"/>
        </w:rPr>
        <w:t>singlevieworders-spring.xml)</w:t>
      </w:r>
    </w:p>
    <w:tbl>
      <w:tblPr>
        <w:tblStyle w:val="TableGrid"/>
        <w:tblW w:w="0" w:type="auto"/>
        <w:tblInd w:w="828" w:type="dxa"/>
        <w:tblLook w:val="04A0"/>
      </w:tblPr>
      <w:tblGrid>
        <w:gridCol w:w="9569"/>
      </w:tblGrid>
      <w:tr w:rsidR="0074099C" w:rsidRPr="00B832BA" w:rsidTr="00407F6E">
        <w:tc>
          <w:tcPr>
            <w:tcW w:w="9569" w:type="dxa"/>
          </w:tcPr>
          <w:p w:rsidR="0074099C" w:rsidRPr="00B832BA" w:rsidRDefault="0074099C" w:rsidP="00DD427C">
            <w:pPr>
              <w:pStyle w:val="IS-Bodytext"/>
              <w:spacing w:before="0" w:after="0"/>
              <w:rPr>
                <w:rFonts w:asciiTheme="minorHAnsi" w:eastAsia="Times New Roman" w:hAnsiTheme="minorHAnsi" w:cs="Consolas"/>
                <w:color w:val="008080"/>
                <w:sz w:val="22"/>
                <w:szCs w:val="22"/>
                <w:lang w:val="en-US"/>
              </w:rPr>
            </w:pPr>
            <w:r w:rsidRPr="00B832BA">
              <w:rPr>
                <w:rFonts w:asciiTheme="minorHAnsi" w:eastAsia="Times New Roman" w:hAnsiTheme="minorHAnsi" w:cs="Consolas"/>
                <w:color w:val="008080"/>
                <w:sz w:val="22"/>
                <w:szCs w:val="22"/>
                <w:lang w:val="en-US"/>
              </w:rPr>
              <w:t>&lt;</w:t>
            </w:r>
            <w:r w:rsidRPr="00B832BA">
              <w:rPr>
                <w:rFonts w:asciiTheme="minorHAnsi" w:eastAsia="Times New Roman" w:hAnsiTheme="minorHAnsi" w:cs="Consolas"/>
                <w:color w:val="3F7F7F"/>
                <w:sz w:val="22"/>
                <w:szCs w:val="22"/>
                <w:lang w:val="en-US"/>
              </w:rPr>
              <w:t>import</w:t>
            </w:r>
            <w:r w:rsidRPr="00B832BA">
              <w:rPr>
                <w:rFonts w:asciiTheme="minorHAnsi" w:eastAsia="Times New Roman" w:hAnsiTheme="minorHAnsi" w:cs="Consolas"/>
                <w:sz w:val="22"/>
                <w:szCs w:val="22"/>
                <w:lang w:val="en-US"/>
              </w:rPr>
              <w:t xml:space="preserve"> </w:t>
            </w:r>
            <w:r w:rsidRPr="00B832BA">
              <w:rPr>
                <w:rFonts w:asciiTheme="minorHAnsi" w:eastAsia="Times New Roman" w:hAnsiTheme="minorHAnsi" w:cs="Consolas"/>
                <w:color w:val="7F007F"/>
                <w:sz w:val="22"/>
                <w:szCs w:val="22"/>
                <w:lang w:val="en-US"/>
              </w:rPr>
              <w:t>resource</w:t>
            </w:r>
            <w:r w:rsidRPr="00B832BA">
              <w:rPr>
                <w:rFonts w:asciiTheme="minorHAnsi" w:eastAsia="Times New Roman" w:hAnsiTheme="minorHAnsi" w:cs="Consolas"/>
                <w:color w:val="000000"/>
                <w:sz w:val="22"/>
                <w:szCs w:val="22"/>
                <w:lang w:val="en-US"/>
              </w:rPr>
              <w:t>=</w:t>
            </w:r>
            <w:r w:rsidRPr="00B832BA">
              <w:rPr>
                <w:rFonts w:asciiTheme="minorHAnsi" w:eastAsia="Times New Roman" w:hAnsiTheme="minorHAnsi" w:cs="Consolas"/>
                <w:i/>
                <w:iCs/>
                <w:color w:val="2A00FF"/>
                <w:sz w:val="22"/>
                <w:szCs w:val="22"/>
                <w:lang w:val="en-US"/>
              </w:rPr>
              <w:t>"classpath:/singlevieworders/integration/hot-folder-ordertracking-spring.xml"</w:t>
            </w:r>
            <w:r w:rsidRPr="00B832BA">
              <w:rPr>
                <w:rFonts w:asciiTheme="minorHAnsi" w:eastAsia="Times New Roman" w:hAnsiTheme="minorHAnsi" w:cs="Consolas"/>
                <w:color w:val="008080"/>
                <w:sz w:val="22"/>
                <w:szCs w:val="22"/>
                <w:lang w:val="en-US"/>
              </w:rPr>
              <w:t>/&gt;</w:t>
            </w:r>
          </w:p>
          <w:p w:rsidR="0074099C" w:rsidRPr="00B832BA" w:rsidRDefault="0074099C" w:rsidP="00DD427C">
            <w:pPr>
              <w:pStyle w:val="IS-Bodytext"/>
              <w:spacing w:before="0" w:after="0"/>
              <w:rPr>
                <w:rFonts w:asciiTheme="minorHAnsi" w:eastAsia="Times New Roman" w:hAnsiTheme="minorHAnsi" w:cs="Consolas"/>
                <w:color w:val="008080"/>
                <w:sz w:val="22"/>
                <w:szCs w:val="22"/>
                <w:lang w:val="en-US"/>
              </w:rPr>
            </w:pPr>
            <w:r w:rsidRPr="00B832BA">
              <w:rPr>
                <w:rFonts w:asciiTheme="minorHAnsi" w:eastAsia="Times New Roman" w:hAnsiTheme="minorHAnsi" w:cs="Consolas"/>
                <w:color w:val="008080"/>
                <w:sz w:val="22"/>
                <w:szCs w:val="22"/>
                <w:lang w:val="en-US"/>
              </w:rPr>
              <w:t>…</w:t>
            </w:r>
          </w:p>
          <w:p w:rsidR="0074099C" w:rsidRPr="00B832BA" w:rsidRDefault="0074099C" w:rsidP="00DD427C">
            <w:pPr>
              <w:kinsoku/>
              <w:autoSpaceDE w:val="0"/>
              <w:autoSpaceDN w:val="0"/>
              <w:adjustRightInd w:val="0"/>
              <w:spacing w:before="0" w:line="240" w:lineRule="auto"/>
              <w:rPr>
                <w:rFonts w:asciiTheme="minorHAnsi" w:eastAsia="Times New Roman" w:hAnsiTheme="minorHAnsi" w:cs="Consolas"/>
                <w:sz w:val="22"/>
                <w:szCs w:val="22"/>
                <w:lang w:val="en-US"/>
              </w:rPr>
            </w:pPr>
            <w:r w:rsidRPr="00B832BA">
              <w:rPr>
                <w:rFonts w:asciiTheme="minorHAnsi" w:eastAsia="Times New Roman" w:hAnsiTheme="minorHAnsi" w:cs="Consolas"/>
                <w:color w:val="3F5FBF"/>
                <w:sz w:val="22"/>
                <w:szCs w:val="22"/>
                <w:lang w:val="en-US"/>
              </w:rPr>
              <w:t>&lt;!-- Override b2bCheckoutFacade --&gt;</w:t>
            </w:r>
          </w:p>
          <w:p w:rsidR="0074099C" w:rsidRPr="00B832BA" w:rsidRDefault="0074099C" w:rsidP="00DD427C">
            <w:pPr>
              <w:kinsoku/>
              <w:autoSpaceDE w:val="0"/>
              <w:autoSpaceDN w:val="0"/>
              <w:adjustRightInd w:val="0"/>
              <w:spacing w:before="0" w:line="240" w:lineRule="auto"/>
              <w:rPr>
                <w:rFonts w:asciiTheme="minorHAnsi" w:eastAsia="Times New Roman" w:hAnsiTheme="minorHAnsi" w:cs="Consolas"/>
                <w:sz w:val="22"/>
                <w:szCs w:val="22"/>
                <w:lang w:val="en-US"/>
              </w:rPr>
            </w:pPr>
            <w:r w:rsidRPr="00B832BA">
              <w:rPr>
                <w:rFonts w:asciiTheme="minorHAnsi" w:eastAsia="Times New Roman" w:hAnsiTheme="minorHAnsi" w:cs="Consolas"/>
                <w:color w:val="000000"/>
                <w:sz w:val="22"/>
                <w:szCs w:val="22"/>
                <w:lang w:val="en-US"/>
              </w:rPr>
              <w:tab/>
            </w:r>
            <w:r w:rsidRPr="00B832BA">
              <w:rPr>
                <w:rFonts w:asciiTheme="minorHAnsi" w:eastAsia="Times New Roman" w:hAnsiTheme="minorHAnsi" w:cs="Consolas"/>
                <w:color w:val="008080"/>
                <w:sz w:val="22"/>
                <w:szCs w:val="22"/>
                <w:lang w:val="en-US"/>
              </w:rPr>
              <w:t>&lt;</w:t>
            </w:r>
            <w:r w:rsidRPr="00B832BA">
              <w:rPr>
                <w:rFonts w:asciiTheme="minorHAnsi" w:eastAsia="Times New Roman" w:hAnsiTheme="minorHAnsi" w:cs="Consolas"/>
                <w:color w:val="3F7F7F"/>
                <w:sz w:val="22"/>
                <w:szCs w:val="22"/>
                <w:lang w:val="en-US"/>
              </w:rPr>
              <w:t>alias</w:t>
            </w:r>
            <w:r w:rsidRPr="00B832BA">
              <w:rPr>
                <w:rFonts w:asciiTheme="minorHAnsi" w:eastAsia="Times New Roman" w:hAnsiTheme="minorHAnsi" w:cs="Consolas"/>
                <w:sz w:val="22"/>
                <w:szCs w:val="22"/>
                <w:lang w:val="en-US"/>
              </w:rPr>
              <w:t xml:space="preserve"> </w:t>
            </w:r>
            <w:r w:rsidRPr="00B832BA">
              <w:rPr>
                <w:rFonts w:asciiTheme="minorHAnsi" w:eastAsia="Times New Roman" w:hAnsiTheme="minorHAnsi" w:cs="Consolas"/>
                <w:color w:val="7F007F"/>
                <w:sz w:val="22"/>
                <w:szCs w:val="22"/>
                <w:lang w:val="en-US"/>
              </w:rPr>
              <w:t>name</w:t>
            </w:r>
            <w:r w:rsidRPr="00B832BA">
              <w:rPr>
                <w:rFonts w:asciiTheme="minorHAnsi" w:eastAsia="Times New Roman" w:hAnsiTheme="minorHAnsi" w:cs="Consolas"/>
                <w:color w:val="000000"/>
                <w:sz w:val="22"/>
                <w:szCs w:val="22"/>
                <w:lang w:val="en-US"/>
              </w:rPr>
              <w:t>=</w:t>
            </w:r>
            <w:r w:rsidRPr="00B832BA">
              <w:rPr>
                <w:rFonts w:asciiTheme="minorHAnsi" w:eastAsia="Times New Roman" w:hAnsiTheme="minorHAnsi" w:cs="Consolas"/>
                <w:i/>
                <w:iCs/>
                <w:color w:val="2A00FF"/>
                <w:sz w:val="22"/>
                <w:szCs w:val="22"/>
                <w:lang w:val="en-US"/>
              </w:rPr>
              <w:t>"defaultB2BAssetsCheckoutFacade"</w:t>
            </w:r>
            <w:r w:rsidRPr="00B832BA">
              <w:rPr>
                <w:rFonts w:asciiTheme="minorHAnsi" w:eastAsia="Times New Roman" w:hAnsiTheme="minorHAnsi" w:cs="Consolas"/>
                <w:sz w:val="22"/>
                <w:szCs w:val="22"/>
                <w:lang w:val="en-US"/>
              </w:rPr>
              <w:t xml:space="preserve"> </w:t>
            </w:r>
            <w:r w:rsidRPr="00B832BA">
              <w:rPr>
                <w:rFonts w:asciiTheme="minorHAnsi" w:eastAsia="Times New Roman" w:hAnsiTheme="minorHAnsi" w:cs="Consolas"/>
                <w:color w:val="7F007F"/>
                <w:sz w:val="22"/>
                <w:szCs w:val="22"/>
                <w:lang w:val="en-US"/>
              </w:rPr>
              <w:t>alias</w:t>
            </w:r>
            <w:r w:rsidRPr="00B832BA">
              <w:rPr>
                <w:rFonts w:asciiTheme="minorHAnsi" w:eastAsia="Times New Roman" w:hAnsiTheme="minorHAnsi" w:cs="Consolas"/>
                <w:color w:val="000000"/>
                <w:sz w:val="22"/>
                <w:szCs w:val="22"/>
                <w:lang w:val="en-US"/>
              </w:rPr>
              <w:t>=</w:t>
            </w:r>
            <w:r w:rsidRPr="00B832BA">
              <w:rPr>
                <w:rFonts w:asciiTheme="minorHAnsi" w:eastAsia="Times New Roman" w:hAnsiTheme="minorHAnsi" w:cs="Consolas"/>
                <w:i/>
                <w:iCs/>
                <w:color w:val="2A00FF"/>
                <w:sz w:val="22"/>
                <w:szCs w:val="22"/>
                <w:lang w:val="en-US"/>
              </w:rPr>
              <w:t>"b2bCheckoutFacade"</w:t>
            </w:r>
            <w:r w:rsidRPr="00B832BA">
              <w:rPr>
                <w:rFonts w:asciiTheme="minorHAnsi" w:eastAsia="Times New Roman" w:hAnsiTheme="minorHAnsi" w:cs="Consolas"/>
                <w:color w:val="008080"/>
                <w:sz w:val="22"/>
                <w:szCs w:val="22"/>
                <w:lang w:val="en-US"/>
              </w:rPr>
              <w:t>/&gt;</w:t>
            </w:r>
          </w:p>
          <w:p w:rsidR="0074099C" w:rsidRPr="00B832BA" w:rsidRDefault="0074099C" w:rsidP="00DD427C">
            <w:pPr>
              <w:kinsoku/>
              <w:autoSpaceDE w:val="0"/>
              <w:autoSpaceDN w:val="0"/>
              <w:adjustRightInd w:val="0"/>
              <w:spacing w:before="0" w:line="240" w:lineRule="auto"/>
              <w:rPr>
                <w:rFonts w:asciiTheme="minorHAnsi" w:eastAsia="Times New Roman" w:hAnsiTheme="minorHAnsi" w:cs="Consolas"/>
                <w:sz w:val="22"/>
                <w:szCs w:val="22"/>
                <w:lang w:val="en-US"/>
              </w:rPr>
            </w:pPr>
            <w:r w:rsidRPr="00B832BA">
              <w:rPr>
                <w:rFonts w:asciiTheme="minorHAnsi" w:eastAsia="Times New Roman" w:hAnsiTheme="minorHAnsi" w:cs="Consolas"/>
                <w:color w:val="000000"/>
                <w:sz w:val="22"/>
                <w:szCs w:val="22"/>
                <w:lang w:val="en-US"/>
              </w:rPr>
              <w:tab/>
            </w:r>
            <w:r w:rsidRPr="00B832BA">
              <w:rPr>
                <w:rFonts w:asciiTheme="minorHAnsi" w:eastAsia="Times New Roman" w:hAnsiTheme="minorHAnsi" w:cs="Consolas"/>
                <w:color w:val="008080"/>
                <w:sz w:val="22"/>
                <w:szCs w:val="22"/>
                <w:lang w:val="en-US"/>
              </w:rPr>
              <w:t>&lt;</w:t>
            </w:r>
            <w:r w:rsidRPr="00B832BA">
              <w:rPr>
                <w:rFonts w:asciiTheme="minorHAnsi" w:eastAsia="Times New Roman" w:hAnsiTheme="minorHAnsi" w:cs="Consolas"/>
                <w:color w:val="3F7F7F"/>
                <w:sz w:val="22"/>
                <w:szCs w:val="22"/>
                <w:lang w:val="en-US"/>
              </w:rPr>
              <w:t>bean</w:t>
            </w:r>
            <w:r w:rsidRPr="00B832BA">
              <w:rPr>
                <w:rFonts w:asciiTheme="minorHAnsi" w:eastAsia="Times New Roman" w:hAnsiTheme="minorHAnsi" w:cs="Consolas"/>
                <w:sz w:val="22"/>
                <w:szCs w:val="22"/>
                <w:lang w:val="en-US"/>
              </w:rPr>
              <w:t xml:space="preserve"> </w:t>
            </w:r>
            <w:r w:rsidRPr="00B832BA">
              <w:rPr>
                <w:rFonts w:asciiTheme="minorHAnsi" w:eastAsia="Times New Roman" w:hAnsiTheme="minorHAnsi" w:cs="Consolas"/>
                <w:color w:val="7F007F"/>
                <w:sz w:val="22"/>
                <w:szCs w:val="22"/>
                <w:lang w:val="en-US"/>
              </w:rPr>
              <w:t>id</w:t>
            </w:r>
            <w:r w:rsidRPr="00B832BA">
              <w:rPr>
                <w:rFonts w:asciiTheme="minorHAnsi" w:eastAsia="Times New Roman" w:hAnsiTheme="minorHAnsi" w:cs="Consolas"/>
                <w:color w:val="000000"/>
                <w:sz w:val="22"/>
                <w:szCs w:val="22"/>
                <w:lang w:val="en-US"/>
              </w:rPr>
              <w:t>=</w:t>
            </w:r>
            <w:r w:rsidRPr="00B832BA">
              <w:rPr>
                <w:rFonts w:asciiTheme="minorHAnsi" w:eastAsia="Times New Roman" w:hAnsiTheme="minorHAnsi" w:cs="Consolas"/>
                <w:i/>
                <w:iCs/>
                <w:color w:val="2A00FF"/>
                <w:sz w:val="22"/>
                <w:szCs w:val="22"/>
                <w:lang w:val="en-US"/>
              </w:rPr>
              <w:t>"defaultB2BAssetsCheckoutFacade"</w:t>
            </w:r>
            <w:r w:rsidRPr="00B832BA">
              <w:rPr>
                <w:rFonts w:asciiTheme="minorHAnsi" w:eastAsia="Times New Roman" w:hAnsiTheme="minorHAnsi" w:cs="Consolas"/>
                <w:sz w:val="22"/>
                <w:szCs w:val="22"/>
                <w:lang w:val="en-US"/>
              </w:rPr>
              <w:t xml:space="preserve"> </w:t>
            </w:r>
            <w:r w:rsidRPr="00B832BA">
              <w:rPr>
                <w:rFonts w:asciiTheme="minorHAnsi" w:eastAsia="Times New Roman" w:hAnsiTheme="minorHAnsi" w:cs="Consolas"/>
                <w:color w:val="7F007F"/>
                <w:sz w:val="22"/>
                <w:szCs w:val="22"/>
                <w:lang w:val="en-US"/>
              </w:rPr>
              <w:t>class</w:t>
            </w:r>
            <w:r w:rsidRPr="00B832BA">
              <w:rPr>
                <w:rFonts w:asciiTheme="minorHAnsi" w:eastAsia="Times New Roman" w:hAnsiTheme="minorHAnsi" w:cs="Consolas"/>
                <w:color w:val="000000"/>
                <w:sz w:val="22"/>
                <w:szCs w:val="22"/>
                <w:lang w:val="en-US"/>
              </w:rPr>
              <w:t>=</w:t>
            </w:r>
            <w:r w:rsidRPr="00B832BA">
              <w:rPr>
                <w:rFonts w:asciiTheme="minorHAnsi" w:eastAsia="Times New Roman" w:hAnsiTheme="minorHAnsi" w:cs="Consolas"/>
                <w:i/>
                <w:iCs/>
                <w:color w:val="2A00FF"/>
                <w:sz w:val="22"/>
                <w:szCs w:val="22"/>
                <w:lang w:val="en-US"/>
              </w:rPr>
              <w:t>"com.generic.singlevieworders.order.facades.flow.impl.DefaultB2BAssetsCheckoutFacade"</w:t>
            </w:r>
            <w:r w:rsidRPr="00B832BA">
              <w:rPr>
                <w:rFonts w:asciiTheme="minorHAnsi" w:eastAsia="Times New Roman" w:hAnsiTheme="minorHAnsi" w:cs="Consolas"/>
                <w:sz w:val="22"/>
                <w:szCs w:val="22"/>
                <w:lang w:val="en-US"/>
              </w:rPr>
              <w:t xml:space="preserve"> </w:t>
            </w:r>
            <w:r w:rsidRPr="00B832BA">
              <w:rPr>
                <w:rFonts w:asciiTheme="minorHAnsi" w:eastAsia="Times New Roman" w:hAnsiTheme="minorHAnsi" w:cs="Consolas"/>
                <w:color w:val="7F007F"/>
                <w:sz w:val="22"/>
                <w:szCs w:val="22"/>
                <w:lang w:val="en-US"/>
              </w:rPr>
              <w:t>parent</w:t>
            </w:r>
            <w:r w:rsidRPr="00B832BA">
              <w:rPr>
                <w:rFonts w:asciiTheme="minorHAnsi" w:eastAsia="Times New Roman" w:hAnsiTheme="minorHAnsi" w:cs="Consolas"/>
                <w:color w:val="000000"/>
                <w:sz w:val="22"/>
                <w:szCs w:val="22"/>
                <w:lang w:val="en-US"/>
              </w:rPr>
              <w:t>=</w:t>
            </w:r>
            <w:r w:rsidRPr="00B832BA">
              <w:rPr>
                <w:rFonts w:asciiTheme="minorHAnsi" w:eastAsia="Times New Roman" w:hAnsiTheme="minorHAnsi" w:cs="Consolas"/>
                <w:i/>
                <w:iCs/>
                <w:color w:val="2A00FF"/>
                <w:sz w:val="22"/>
                <w:szCs w:val="22"/>
                <w:lang w:val="en-US"/>
              </w:rPr>
              <w:t>"defaultB2BCheckoutFacade"</w:t>
            </w:r>
            <w:r w:rsidRPr="00B832BA">
              <w:rPr>
                <w:rFonts w:asciiTheme="minorHAnsi" w:eastAsia="Times New Roman" w:hAnsiTheme="minorHAnsi" w:cs="Consolas"/>
                <w:color w:val="008080"/>
                <w:sz w:val="22"/>
                <w:szCs w:val="22"/>
                <w:lang w:val="en-US"/>
              </w:rPr>
              <w:t>&gt;</w:t>
            </w:r>
          </w:p>
          <w:p w:rsidR="0074099C" w:rsidRPr="00B832BA" w:rsidRDefault="0074099C" w:rsidP="00DD427C">
            <w:pPr>
              <w:kinsoku/>
              <w:autoSpaceDE w:val="0"/>
              <w:autoSpaceDN w:val="0"/>
              <w:adjustRightInd w:val="0"/>
              <w:spacing w:before="0" w:line="240" w:lineRule="auto"/>
              <w:rPr>
                <w:rFonts w:asciiTheme="minorHAnsi" w:eastAsia="Times New Roman" w:hAnsiTheme="minorHAnsi" w:cs="Consolas"/>
                <w:sz w:val="22"/>
                <w:szCs w:val="22"/>
                <w:lang w:val="en-US"/>
              </w:rPr>
            </w:pPr>
            <w:r w:rsidRPr="00B832BA">
              <w:rPr>
                <w:rFonts w:asciiTheme="minorHAnsi" w:eastAsia="Times New Roman" w:hAnsiTheme="minorHAnsi" w:cs="Consolas"/>
                <w:color w:val="000000"/>
                <w:sz w:val="22"/>
                <w:szCs w:val="22"/>
                <w:lang w:val="en-US"/>
              </w:rPr>
              <w:tab/>
            </w:r>
            <w:r w:rsidRPr="00B832BA">
              <w:rPr>
                <w:rFonts w:asciiTheme="minorHAnsi" w:eastAsia="Times New Roman" w:hAnsiTheme="minorHAnsi" w:cs="Consolas"/>
                <w:color w:val="000000"/>
                <w:sz w:val="22"/>
                <w:szCs w:val="22"/>
                <w:lang w:val="en-US"/>
              </w:rPr>
              <w:tab/>
            </w:r>
            <w:r w:rsidRPr="00B832BA">
              <w:rPr>
                <w:rFonts w:asciiTheme="minorHAnsi" w:eastAsia="Times New Roman" w:hAnsiTheme="minorHAnsi" w:cs="Consolas"/>
                <w:color w:val="008080"/>
                <w:sz w:val="22"/>
                <w:szCs w:val="22"/>
                <w:lang w:val="en-US"/>
              </w:rPr>
              <w:t>&lt;</w:t>
            </w:r>
            <w:r w:rsidRPr="00B832BA">
              <w:rPr>
                <w:rFonts w:asciiTheme="minorHAnsi" w:eastAsia="Times New Roman" w:hAnsiTheme="minorHAnsi" w:cs="Consolas"/>
                <w:color w:val="3F7F7F"/>
                <w:sz w:val="22"/>
                <w:szCs w:val="22"/>
                <w:lang w:val="en-US"/>
              </w:rPr>
              <w:t>property</w:t>
            </w:r>
            <w:r w:rsidRPr="00B832BA">
              <w:rPr>
                <w:rFonts w:asciiTheme="minorHAnsi" w:eastAsia="Times New Roman" w:hAnsiTheme="minorHAnsi" w:cs="Consolas"/>
                <w:sz w:val="22"/>
                <w:szCs w:val="22"/>
                <w:lang w:val="en-US"/>
              </w:rPr>
              <w:t xml:space="preserve"> </w:t>
            </w:r>
            <w:r w:rsidRPr="00B832BA">
              <w:rPr>
                <w:rFonts w:asciiTheme="minorHAnsi" w:eastAsia="Times New Roman" w:hAnsiTheme="minorHAnsi" w:cs="Consolas"/>
                <w:color w:val="7F007F"/>
                <w:sz w:val="22"/>
                <w:szCs w:val="22"/>
                <w:lang w:val="en-US"/>
              </w:rPr>
              <w:t>name</w:t>
            </w:r>
            <w:r w:rsidRPr="00B832BA">
              <w:rPr>
                <w:rFonts w:asciiTheme="minorHAnsi" w:eastAsia="Times New Roman" w:hAnsiTheme="minorHAnsi" w:cs="Consolas"/>
                <w:color w:val="000000"/>
                <w:sz w:val="22"/>
                <w:szCs w:val="22"/>
                <w:lang w:val="en-US"/>
              </w:rPr>
              <w:t>=</w:t>
            </w:r>
            <w:r w:rsidRPr="00B832BA">
              <w:rPr>
                <w:rFonts w:asciiTheme="minorHAnsi" w:eastAsia="Times New Roman" w:hAnsiTheme="minorHAnsi" w:cs="Consolas"/>
                <w:i/>
                <w:iCs/>
                <w:color w:val="2A00FF"/>
                <w:sz w:val="22"/>
                <w:szCs w:val="22"/>
                <w:lang w:val="en-US"/>
              </w:rPr>
              <w:t>"b2BUnitService"</w:t>
            </w:r>
            <w:r w:rsidRPr="00B832BA">
              <w:rPr>
                <w:rFonts w:asciiTheme="minorHAnsi" w:eastAsia="Times New Roman" w:hAnsiTheme="minorHAnsi" w:cs="Consolas"/>
                <w:sz w:val="22"/>
                <w:szCs w:val="22"/>
                <w:lang w:val="en-US"/>
              </w:rPr>
              <w:t xml:space="preserve"> </w:t>
            </w:r>
            <w:r w:rsidRPr="00B832BA">
              <w:rPr>
                <w:rFonts w:asciiTheme="minorHAnsi" w:eastAsia="Times New Roman" w:hAnsiTheme="minorHAnsi" w:cs="Consolas"/>
                <w:color w:val="7F007F"/>
                <w:sz w:val="22"/>
                <w:szCs w:val="22"/>
                <w:lang w:val="en-US"/>
              </w:rPr>
              <w:t>ref</w:t>
            </w:r>
            <w:r w:rsidRPr="00B832BA">
              <w:rPr>
                <w:rFonts w:asciiTheme="minorHAnsi" w:eastAsia="Times New Roman" w:hAnsiTheme="minorHAnsi" w:cs="Consolas"/>
                <w:color w:val="000000"/>
                <w:sz w:val="22"/>
                <w:szCs w:val="22"/>
                <w:lang w:val="en-US"/>
              </w:rPr>
              <w:t>=</w:t>
            </w:r>
            <w:r w:rsidRPr="00B832BA">
              <w:rPr>
                <w:rFonts w:asciiTheme="minorHAnsi" w:eastAsia="Times New Roman" w:hAnsiTheme="minorHAnsi" w:cs="Consolas"/>
                <w:i/>
                <w:iCs/>
                <w:color w:val="2A00FF"/>
                <w:sz w:val="22"/>
                <w:szCs w:val="22"/>
                <w:lang w:val="en-US"/>
              </w:rPr>
              <w:t>"b2bUnitService"</w:t>
            </w:r>
            <w:r w:rsidRPr="00B832BA">
              <w:rPr>
                <w:rFonts w:asciiTheme="minorHAnsi" w:eastAsia="Times New Roman" w:hAnsiTheme="minorHAnsi" w:cs="Consolas"/>
                <w:color w:val="008080"/>
                <w:sz w:val="22"/>
                <w:szCs w:val="22"/>
                <w:lang w:val="en-US"/>
              </w:rPr>
              <w:t>/&gt;</w:t>
            </w:r>
          </w:p>
          <w:p w:rsidR="0074099C" w:rsidRPr="00B832BA" w:rsidRDefault="0074099C" w:rsidP="00DD427C">
            <w:pPr>
              <w:pStyle w:val="IS-Bodytext"/>
              <w:rPr>
                <w:rFonts w:asciiTheme="minorHAnsi" w:hAnsiTheme="minorHAnsi"/>
                <w:sz w:val="22"/>
                <w:szCs w:val="22"/>
                <w:lang w:val="en-US"/>
              </w:rPr>
            </w:pPr>
            <w:r w:rsidRPr="00B832BA">
              <w:rPr>
                <w:rFonts w:asciiTheme="minorHAnsi" w:eastAsia="Times New Roman" w:hAnsiTheme="minorHAnsi" w:cs="Consolas"/>
                <w:color w:val="000000"/>
                <w:sz w:val="22"/>
                <w:szCs w:val="22"/>
                <w:lang w:val="en-US"/>
              </w:rPr>
              <w:tab/>
            </w:r>
            <w:r w:rsidRPr="00B832BA">
              <w:rPr>
                <w:rFonts w:asciiTheme="minorHAnsi" w:eastAsia="Times New Roman" w:hAnsiTheme="minorHAnsi" w:cs="Consolas"/>
                <w:color w:val="008080"/>
                <w:sz w:val="22"/>
                <w:szCs w:val="22"/>
                <w:lang w:val="en-US"/>
              </w:rPr>
              <w:t>&lt;/</w:t>
            </w:r>
            <w:r w:rsidRPr="00B832BA">
              <w:rPr>
                <w:rFonts w:asciiTheme="minorHAnsi" w:eastAsia="Times New Roman" w:hAnsiTheme="minorHAnsi" w:cs="Consolas"/>
                <w:color w:val="3F7F7F"/>
                <w:sz w:val="22"/>
                <w:szCs w:val="22"/>
                <w:lang w:val="en-US"/>
              </w:rPr>
              <w:t>bean</w:t>
            </w:r>
            <w:r w:rsidRPr="00B832BA">
              <w:rPr>
                <w:rFonts w:asciiTheme="minorHAnsi" w:eastAsia="Times New Roman" w:hAnsiTheme="minorHAnsi" w:cs="Consolas"/>
                <w:color w:val="008080"/>
                <w:sz w:val="22"/>
                <w:szCs w:val="22"/>
                <w:lang w:val="en-US"/>
              </w:rPr>
              <w:t>&gt;</w:t>
            </w:r>
          </w:p>
        </w:tc>
      </w:tr>
    </w:tbl>
    <w:p w:rsidR="0074099C" w:rsidRPr="00B832BA" w:rsidRDefault="0074099C" w:rsidP="00B12D19">
      <w:pPr>
        <w:pStyle w:val="IS-Bodytext"/>
        <w:numPr>
          <w:ilvl w:val="0"/>
          <w:numId w:val="45"/>
        </w:numPr>
        <w:tabs>
          <w:tab w:val="left" w:pos="990"/>
        </w:tabs>
        <w:spacing w:line="240" w:lineRule="auto"/>
        <w:ind w:hanging="90"/>
        <w:rPr>
          <w:rFonts w:asciiTheme="minorHAnsi" w:hAnsiTheme="minorHAnsi"/>
          <w:sz w:val="22"/>
          <w:szCs w:val="22"/>
          <w:lang w:val="en-US"/>
        </w:rPr>
      </w:pPr>
      <w:r w:rsidRPr="00B832BA">
        <w:rPr>
          <w:rFonts w:asciiTheme="minorHAnsi" w:hAnsiTheme="minorHAnsi"/>
          <w:sz w:val="22"/>
          <w:szCs w:val="22"/>
          <w:lang w:val="en-US"/>
        </w:rPr>
        <w:t xml:space="preserve">Uncomment value B2B of </w:t>
      </w:r>
      <w:proofErr w:type="spellStart"/>
      <w:r w:rsidRPr="00B832BA">
        <w:rPr>
          <w:rFonts w:asciiTheme="minorHAnsi" w:eastAsia="Times New Roman" w:hAnsiTheme="minorHAnsi" w:cs="Consolas"/>
          <w:iCs/>
          <w:sz w:val="22"/>
          <w:szCs w:val="22"/>
          <w:lang w:val="en-US"/>
        </w:rPr>
        <w:t>singleviewordersCoreDataImportedEventListener</w:t>
      </w:r>
      <w:proofErr w:type="spellEnd"/>
      <w:r w:rsidRPr="00B832BA">
        <w:rPr>
          <w:rFonts w:asciiTheme="minorHAnsi" w:eastAsia="Times New Roman" w:hAnsiTheme="minorHAnsi" w:cs="Consolas"/>
          <w:iCs/>
          <w:sz w:val="22"/>
          <w:szCs w:val="22"/>
          <w:lang w:val="en-US"/>
        </w:rPr>
        <w:t xml:space="preserve"> </w:t>
      </w:r>
      <w:r w:rsidRPr="00B832BA">
        <w:rPr>
          <w:rFonts w:asciiTheme="minorHAnsi" w:hAnsiTheme="minorHAnsi"/>
          <w:sz w:val="22"/>
          <w:szCs w:val="22"/>
          <w:lang w:val="en-US"/>
        </w:rPr>
        <w:t>bean.</w:t>
      </w:r>
    </w:p>
    <w:tbl>
      <w:tblPr>
        <w:tblStyle w:val="TableGrid"/>
        <w:tblW w:w="0" w:type="auto"/>
        <w:tblInd w:w="828" w:type="dxa"/>
        <w:tblLook w:val="04A0"/>
      </w:tblPr>
      <w:tblGrid>
        <w:gridCol w:w="9569"/>
      </w:tblGrid>
      <w:tr w:rsidR="0074099C" w:rsidRPr="00B832BA" w:rsidTr="00407F6E">
        <w:tc>
          <w:tcPr>
            <w:tcW w:w="9569" w:type="dxa"/>
          </w:tcPr>
          <w:p w:rsidR="0074099C" w:rsidRPr="00B832BA" w:rsidRDefault="0074099C" w:rsidP="00DD427C">
            <w:pPr>
              <w:pStyle w:val="IS-Bodytext"/>
              <w:tabs>
                <w:tab w:val="left" w:pos="2731"/>
              </w:tabs>
              <w:rPr>
                <w:rFonts w:asciiTheme="minorHAnsi" w:hAnsiTheme="minorHAnsi"/>
                <w:sz w:val="22"/>
                <w:szCs w:val="22"/>
                <w:lang w:val="en-US"/>
              </w:rPr>
            </w:pPr>
            <w:r w:rsidRPr="00B832BA">
              <w:rPr>
                <w:rFonts w:asciiTheme="minorHAnsi" w:eastAsia="Times New Roman" w:hAnsiTheme="minorHAnsi" w:cs="Consolas"/>
                <w:color w:val="008080"/>
                <w:lang w:val="en-US"/>
              </w:rPr>
              <w:t>&lt;</w:t>
            </w:r>
            <w:r w:rsidRPr="00B832BA">
              <w:rPr>
                <w:rFonts w:asciiTheme="minorHAnsi" w:eastAsia="Times New Roman" w:hAnsiTheme="minorHAnsi" w:cs="Consolas"/>
                <w:color w:val="3F7F7F"/>
                <w:lang w:val="en-US"/>
              </w:rPr>
              <w:t>value</w:t>
            </w:r>
            <w:r w:rsidRPr="00B832BA">
              <w:rPr>
                <w:rFonts w:asciiTheme="minorHAnsi" w:eastAsia="Times New Roman" w:hAnsiTheme="minorHAnsi" w:cs="Consolas"/>
                <w:color w:val="008080"/>
                <w:lang w:val="en-US"/>
              </w:rPr>
              <w:t>&gt;</w:t>
            </w:r>
            <w:r w:rsidRPr="00B832BA">
              <w:rPr>
                <w:rFonts w:asciiTheme="minorHAnsi" w:eastAsia="Times New Roman" w:hAnsiTheme="minorHAnsi" w:cs="Consolas"/>
                <w:color w:val="000000"/>
                <w:lang w:val="en-US"/>
              </w:rPr>
              <w:t>B2B</w:t>
            </w:r>
            <w:r w:rsidRPr="00B832BA">
              <w:rPr>
                <w:rFonts w:asciiTheme="minorHAnsi" w:eastAsia="Times New Roman" w:hAnsiTheme="minorHAnsi" w:cs="Consolas"/>
                <w:color w:val="008080"/>
                <w:lang w:val="en-US"/>
              </w:rPr>
              <w:t>&lt;/</w:t>
            </w:r>
            <w:r w:rsidRPr="00B832BA">
              <w:rPr>
                <w:rFonts w:asciiTheme="minorHAnsi" w:eastAsia="Times New Roman" w:hAnsiTheme="minorHAnsi" w:cs="Consolas"/>
                <w:color w:val="3F7F7F"/>
                <w:lang w:val="en-US"/>
              </w:rPr>
              <w:t>value</w:t>
            </w:r>
            <w:r w:rsidRPr="00B832BA">
              <w:rPr>
                <w:rFonts w:asciiTheme="minorHAnsi" w:eastAsia="Times New Roman" w:hAnsiTheme="minorHAnsi" w:cs="Consolas"/>
                <w:color w:val="008080"/>
                <w:lang w:val="en-US"/>
              </w:rPr>
              <w:t>&gt;</w:t>
            </w:r>
            <w:r w:rsidRPr="00B832BA">
              <w:rPr>
                <w:rFonts w:asciiTheme="minorHAnsi" w:eastAsia="Times New Roman" w:hAnsiTheme="minorHAnsi" w:cs="Consolas"/>
                <w:color w:val="008080"/>
                <w:lang w:val="en-US"/>
              </w:rPr>
              <w:tab/>
            </w:r>
          </w:p>
        </w:tc>
      </w:tr>
    </w:tbl>
    <w:p w:rsidR="0074099C" w:rsidRPr="00B832BA" w:rsidRDefault="0074099C" w:rsidP="00B12D19">
      <w:pPr>
        <w:pStyle w:val="IS-Bodytext"/>
        <w:numPr>
          <w:ilvl w:val="0"/>
          <w:numId w:val="45"/>
        </w:numPr>
        <w:tabs>
          <w:tab w:val="left" w:pos="990"/>
        </w:tabs>
        <w:ind w:hanging="90"/>
        <w:rPr>
          <w:rFonts w:asciiTheme="minorHAnsi" w:hAnsiTheme="minorHAnsi"/>
          <w:b/>
          <w:sz w:val="22"/>
          <w:szCs w:val="22"/>
          <w:lang w:val="en-US"/>
        </w:rPr>
      </w:pPr>
      <w:r w:rsidRPr="00B832BA">
        <w:rPr>
          <w:rFonts w:asciiTheme="minorHAnsi" w:hAnsiTheme="minorHAnsi"/>
          <w:sz w:val="22"/>
          <w:szCs w:val="22"/>
          <w:lang w:val="en-US"/>
        </w:rPr>
        <w:t xml:space="preserve">Change the import path of </w:t>
      </w:r>
      <w:proofErr w:type="spellStart"/>
      <w:r w:rsidRPr="00B832BA">
        <w:rPr>
          <w:rFonts w:asciiTheme="minorHAnsi" w:hAnsiTheme="minorHAnsi"/>
          <w:sz w:val="22"/>
          <w:szCs w:val="22"/>
          <w:lang w:val="en-US"/>
        </w:rPr>
        <w:t>OrderTrackingModel</w:t>
      </w:r>
      <w:proofErr w:type="spellEnd"/>
      <w:r w:rsidRPr="00B832BA">
        <w:rPr>
          <w:rFonts w:asciiTheme="minorHAnsi" w:hAnsiTheme="minorHAnsi"/>
          <w:sz w:val="22"/>
          <w:szCs w:val="22"/>
          <w:lang w:val="en-US"/>
        </w:rPr>
        <w:t xml:space="preserve"> in </w:t>
      </w:r>
      <w:r w:rsidRPr="00B832BA">
        <w:rPr>
          <w:rFonts w:asciiTheme="minorHAnsi" w:eastAsia="Times New Roman" w:hAnsiTheme="minorHAnsi" w:cs="Consolas"/>
          <w:b/>
          <w:color w:val="000000"/>
          <w:sz w:val="22"/>
          <w:szCs w:val="22"/>
          <w:lang w:val="en-US"/>
        </w:rPr>
        <w:t xml:space="preserve">B2BOrderEntryPopulator.java </w:t>
      </w:r>
      <w:r w:rsidRPr="00B832BA">
        <w:rPr>
          <w:rFonts w:asciiTheme="minorHAnsi" w:eastAsia="Times New Roman" w:hAnsiTheme="minorHAnsi" w:cs="Consolas"/>
          <w:color w:val="000000"/>
          <w:sz w:val="22"/>
          <w:szCs w:val="22"/>
          <w:lang w:val="en-US"/>
        </w:rPr>
        <w:t xml:space="preserve">&amp; </w:t>
      </w:r>
      <w:r w:rsidRPr="00B832BA">
        <w:rPr>
          <w:rFonts w:asciiTheme="minorHAnsi" w:eastAsia="Times New Roman" w:hAnsiTheme="minorHAnsi" w:cs="Consolas"/>
          <w:b/>
          <w:color w:val="000000"/>
          <w:sz w:val="22"/>
          <w:szCs w:val="22"/>
          <w:lang w:val="en-US"/>
        </w:rPr>
        <w:t xml:space="preserve">DefaultB2BAssetsCheckoutFacade.java </w:t>
      </w:r>
      <w:r w:rsidRPr="00B832BA">
        <w:rPr>
          <w:rFonts w:asciiTheme="minorHAnsi" w:eastAsia="Times New Roman" w:hAnsiTheme="minorHAnsi" w:cs="Consolas"/>
          <w:color w:val="000000"/>
          <w:sz w:val="22"/>
          <w:szCs w:val="22"/>
          <w:lang w:val="en-US"/>
        </w:rPr>
        <w:t>files.</w:t>
      </w:r>
    </w:p>
    <w:tbl>
      <w:tblPr>
        <w:tblStyle w:val="TableGrid"/>
        <w:tblW w:w="0" w:type="auto"/>
        <w:tblInd w:w="828" w:type="dxa"/>
        <w:tblLook w:val="04A0"/>
      </w:tblPr>
      <w:tblGrid>
        <w:gridCol w:w="9569"/>
      </w:tblGrid>
      <w:tr w:rsidR="0074099C" w:rsidRPr="00B832BA" w:rsidTr="00407F6E">
        <w:tc>
          <w:tcPr>
            <w:tcW w:w="9569" w:type="dxa"/>
          </w:tcPr>
          <w:p w:rsidR="0074099C" w:rsidRPr="00B832BA" w:rsidRDefault="0074099C" w:rsidP="00DD427C">
            <w:pPr>
              <w:pStyle w:val="IS-Bodytext"/>
              <w:rPr>
                <w:rFonts w:asciiTheme="minorHAnsi" w:hAnsiTheme="minorHAnsi"/>
                <w:b/>
                <w:sz w:val="22"/>
                <w:szCs w:val="22"/>
                <w:lang w:val="en-US"/>
              </w:rPr>
            </w:pPr>
            <w:r w:rsidRPr="00B832BA">
              <w:rPr>
                <w:rFonts w:asciiTheme="minorHAnsi" w:eastAsia="Times New Roman" w:hAnsiTheme="minorHAnsi" w:cs="Consolas"/>
                <w:b/>
                <w:bCs/>
                <w:color w:val="7F0055"/>
                <w:sz w:val="22"/>
                <w:szCs w:val="22"/>
                <w:lang w:val="en-US"/>
              </w:rPr>
              <w:t>import</w:t>
            </w:r>
            <w:r w:rsidRPr="00B832BA">
              <w:rPr>
                <w:rFonts w:asciiTheme="minorHAnsi" w:eastAsia="Times New Roman" w:hAnsiTheme="minorHAnsi" w:cs="Consolas"/>
                <w:color w:val="000000"/>
                <w:sz w:val="22"/>
                <w:szCs w:val="22"/>
                <w:lang w:val="en-US"/>
              </w:rPr>
              <w:t xml:space="preserve"> </w:t>
            </w:r>
            <w:proofErr w:type="spellStart"/>
            <w:r w:rsidRPr="00B832BA">
              <w:rPr>
                <w:rFonts w:asciiTheme="minorHAnsi" w:eastAsia="Times New Roman" w:hAnsiTheme="minorHAnsi" w:cs="Consolas"/>
                <w:color w:val="000000"/>
                <w:sz w:val="22"/>
                <w:szCs w:val="22"/>
                <w:lang w:val="en-US"/>
              </w:rPr>
              <w:t>com.generic.singlevieworders.model.OrderTrackingModel</w:t>
            </w:r>
            <w:proofErr w:type="spellEnd"/>
            <w:r w:rsidRPr="00B832BA">
              <w:rPr>
                <w:rFonts w:asciiTheme="minorHAnsi" w:eastAsia="Times New Roman" w:hAnsiTheme="minorHAnsi" w:cs="Consolas"/>
                <w:color w:val="000000"/>
                <w:sz w:val="22"/>
                <w:szCs w:val="22"/>
                <w:lang w:val="en-US"/>
              </w:rPr>
              <w:t>;</w:t>
            </w:r>
          </w:p>
        </w:tc>
      </w:tr>
    </w:tbl>
    <w:p w:rsidR="0074099C" w:rsidRPr="00B832BA" w:rsidRDefault="0074099C" w:rsidP="00B12D19">
      <w:pPr>
        <w:pStyle w:val="ListParagraph"/>
        <w:numPr>
          <w:ilvl w:val="0"/>
          <w:numId w:val="45"/>
        </w:numPr>
        <w:tabs>
          <w:tab w:val="left" w:pos="990"/>
        </w:tabs>
        <w:autoSpaceDE w:val="0"/>
        <w:autoSpaceDN w:val="0"/>
        <w:adjustRightInd w:val="0"/>
        <w:spacing w:before="240"/>
        <w:ind w:hanging="90"/>
        <w:contextualSpacing/>
        <w:rPr>
          <w:rFonts w:asciiTheme="minorHAnsi" w:hAnsiTheme="minorHAnsi" w:cs="Arial"/>
        </w:rPr>
      </w:pPr>
      <w:r w:rsidRPr="00B832BA">
        <w:rPr>
          <w:rFonts w:asciiTheme="minorHAnsi" w:hAnsiTheme="minorHAnsi" w:cs="Arial"/>
        </w:rPr>
        <w:t xml:space="preserve">Change </w:t>
      </w:r>
      <w:r w:rsidRPr="00B832BA">
        <w:rPr>
          <w:rFonts w:asciiTheme="minorHAnsi" w:eastAsia="Times New Roman" w:hAnsiTheme="minorHAnsi" w:cs="Consolas"/>
          <w:b/>
          <w:color w:val="000000"/>
          <w:lang w:val="en-US"/>
        </w:rPr>
        <w:t>DefaultB2BAssetsCheckoutFacade</w:t>
      </w:r>
      <w:r w:rsidRPr="00B832BA">
        <w:rPr>
          <w:rFonts w:asciiTheme="minorHAnsi" w:hAnsiTheme="minorHAnsi" w:cs="Arial"/>
          <w:b/>
        </w:rPr>
        <w:t>.java</w:t>
      </w:r>
      <w:r w:rsidRPr="00B832BA">
        <w:rPr>
          <w:rFonts w:asciiTheme="minorHAnsi" w:hAnsiTheme="minorHAnsi" w:cs="Arial"/>
        </w:rPr>
        <w:t xml:space="preserve"> to resolve offline orders &amp; re-order by specific user issue.</w:t>
      </w:r>
    </w:p>
    <w:tbl>
      <w:tblPr>
        <w:tblStyle w:val="TableGrid"/>
        <w:tblW w:w="0" w:type="auto"/>
        <w:tblInd w:w="828" w:type="dxa"/>
        <w:tblLook w:val="04A0"/>
      </w:tblPr>
      <w:tblGrid>
        <w:gridCol w:w="9569"/>
      </w:tblGrid>
      <w:tr w:rsidR="0074099C" w:rsidRPr="00B832BA" w:rsidTr="00407F6E">
        <w:tc>
          <w:tcPr>
            <w:tcW w:w="9569" w:type="dxa"/>
          </w:tcPr>
          <w:p w:rsidR="0074099C" w:rsidRPr="00B832BA" w:rsidRDefault="0074099C" w:rsidP="00DD427C">
            <w:pPr>
              <w:pStyle w:val="ListParagraph"/>
              <w:autoSpaceDE w:val="0"/>
              <w:autoSpaceDN w:val="0"/>
              <w:adjustRightInd w:val="0"/>
              <w:spacing w:before="240" w:line="240" w:lineRule="auto"/>
              <w:ind w:left="0"/>
              <w:contextualSpacing/>
              <w:rPr>
                <w:rFonts w:asciiTheme="minorHAnsi" w:hAnsiTheme="minorHAnsi" w:cs="Arial"/>
              </w:rPr>
            </w:pPr>
            <w:r w:rsidRPr="00B832BA">
              <w:rPr>
                <w:rFonts w:asciiTheme="minorHAnsi" w:hAnsiTheme="minorHAnsi" w:cs="Arial"/>
                <w:highlight w:val="lightGray"/>
              </w:rPr>
              <w:object w:dxaOrig="1551" w:dyaOrig="1004">
                <v:shape id="_x0000_i1038" type="#_x0000_t75" style="width:77.25pt;height:50.25pt" o:ole="">
                  <v:imagedata r:id="rId42" o:title=""/>
                </v:shape>
                <o:OLEObject Type="Embed" ProgID="Package" ShapeID="_x0000_i1038" DrawAspect="Icon" ObjectID="_1515844774" r:id="rId43"/>
              </w:object>
            </w:r>
          </w:p>
        </w:tc>
      </w:tr>
    </w:tbl>
    <w:p w:rsidR="0074099C" w:rsidRPr="00B832BA" w:rsidRDefault="0074099C" w:rsidP="0074099C">
      <w:pPr>
        <w:pStyle w:val="ListParagraph"/>
        <w:autoSpaceDE w:val="0"/>
        <w:autoSpaceDN w:val="0"/>
        <w:adjustRightInd w:val="0"/>
        <w:spacing w:before="240" w:line="240" w:lineRule="auto"/>
        <w:contextualSpacing/>
        <w:rPr>
          <w:rFonts w:asciiTheme="minorHAnsi" w:hAnsiTheme="minorHAnsi" w:cs="Arial"/>
        </w:rPr>
      </w:pPr>
    </w:p>
    <w:p w:rsidR="0074099C" w:rsidRPr="00B832BA" w:rsidRDefault="0074099C" w:rsidP="00B12D19">
      <w:pPr>
        <w:pStyle w:val="IS-Bodytext"/>
        <w:numPr>
          <w:ilvl w:val="0"/>
          <w:numId w:val="45"/>
        </w:numPr>
        <w:tabs>
          <w:tab w:val="left" w:pos="990"/>
        </w:tabs>
        <w:spacing w:before="0" w:after="0"/>
        <w:ind w:hanging="90"/>
        <w:rPr>
          <w:rFonts w:asciiTheme="minorHAnsi" w:hAnsiTheme="minorHAnsi"/>
          <w:sz w:val="22"/>
          <w:szCs w:val="22"/>
          <w:lang w:val="en-US"/>
        </w:rPr>
      </w:pPr>
      <w:r w:rsidRPr="00B832BA">
        <w:rPr>
          <w:rFonts w:asciiTheme="minorHAnsi" w:hAnsiTheme="minorHAnsi"/>
          <w:sz w:val="22"/>
          <w:szCs w:val="22"/>
          <w:lang w:val="en-US"/>
        </w:rPr>
        <w:t xml:space="preserve">Navigate to the </w:t>
      </w:r>
      <w:r w:rsidRPr="00B832BA">
        <w:rPr>
          <w:rFonts w:asciiTheme="minorHAnsi" w:eastAsia="Times New Roman" w:hAnsiTheme="minorHAnsi"/>
          <w:b/>
          <w:bCs/>
          <w:sz w:val="22"/>
          <w:szCs w:val="22"/>
        </w:rPr>
        <w:t>{HYBRIS_HOME}</w:t>
      </w:r>
      <w:r w:rsidRPr="00B832BA">
        <w:rPr>
          <w:rFonts w:asciiTheme="minorHAnsi" w:eastAsia="Times New Roman" w:hAnsiTheme="minorHAnsi"/>
          <w:sz w:val="22"/>
          <w:szCs w:val="22"/>
        </w:rPr>
        <w:t>/bin/platform directory and build the server :</w:t>
      </w:r>
    </w:p>
    <w:p w:rsidR="0074099C" w:rsidRPr="00B832BA" w:rsidRDefault="0074099C" w:rsidP="0074099C">
      <w:pPr>
        <w:pStyle w:val="IS-Bodytext"/>
        <w:spacing w:before="0" w:after="0" w:line="240" w:lineRule="auto"/>
        <w:ind w:left="720"/>
        <w:rPr>
          <w:rFonts w:asciiTheme="minorHAnsi" w:hAnsiTheme="minorHAnsi"/>
          <w:b/>
          <w:sz w:val="22"/>
          <w:szCs w:val="22"/>
          <w:lang w:val="en-US"/>
        </w:rPr>
      </w:pPr>
      <w:proofErr w:type="gramStart"/>
      <w:r w:rsidRPr="00B832BA">
        <w:rPr>
          <w:rFonts w:asciiTheme="minorHAnsi" w:hAnsiTheme="minorHAnsi"/>
          <w:b/>
          <w:sz w:val="22"/>
          <w:szCs w:val="22"/>
          <w:lang w:val="en-US"/>
        </w:rPr>
        <w:t>ant</w:t>
      </w:r>
      <w:proofErr w:type="gramEnd"/>
      <w:r w:rsidRPr="00B832BA">
        <w:rPr>
          <w:rFonts w:asciiTheme="minorHAnsi" w:hAnsiTheme="minorHAnsi"/>
          <w:b/>
          <w:sz w:val="22"/>
          <w:szCs w:val="22"/>
          <w:lang w:val="en-US"/>
        </w:rPr>
        <w:t xml:space="preserve"> clean all</w:t>
      </w:r>
    </w:p>
    <w:p w:rsidR="0074099C" w:rsidRPr="00B832BA" w:rsidRDefault="0074099C" w:rsidP="0074099C">
      <w:pPr>
        <w:pStyle w:val="IS-Bodytext"/>
        <w:spacing w:before="0" w:after="0"/>
        <w:rPr>
          <w:rFonts w:asciiTheme="minorHAnsi" w:hAnsiTheme="minorHAnsi"/>
          <w:b/>
          <w:sz w:val="22"/>
          <w:szCs w:val="22"/>
          <w:lang w:val="en-US"/>
        </w:rPr>
      </w:pPr>
    </w:p>
    <w:p w:rsidR="0074099C" w:rsidRPr="00B832BA" w:rsidRDefault="0074099C" w:rsidP="00B12D19">
      <w:pPr>
        <w:pStyle w:val="ListParagraph"/>
        <w:numPr>
          <w:ilvl w:val="0"/>
          <w:numId w:val="45"/>
        </w:numPr>
        <w:tabs>
          <w:tab w:val="left" w:pos="990"/>
        </w:tabs>
        <w:autoSpaceDE w:val="0"/>
        <w:autoSpaceDN w:val="0"/>
        <w:adjustRightInd w:val="0"/>
        <w:spacing w:after="0" w:line="240" w:lineRule="auto"/>
        <w:ind w:hanging="90"/>
        <w:contextualSpacing/>
        <w:rPr>
          <w:rFonts w:asciiTheme="minorHAnsi" w:hAnsiTheme="minorHAnsi" w:cs="Arial"/>
        </w:rPr>
      </w:pPr>
      <w:r w:rsidRPr="00B832BA">
        <w:rPr>
          <w:rFonts w:asciiTheme="minorHAnsi" w:hAnsiTheme="minorHAnsi" w:cs="Arial"/>
        </w:rPr>
        <w:t xml:space="preserve">Start the hybris server </w:t>
      </w:r>
      <w:r w:rsidRPr="00B832BA">
        <w:rPr>
          <w:rFonts w:asciiTheme="minorHAnsi" w:hAnsiTheme="minorHAnsi" w:cs="Arial"/>
          <w:b/>
        </w:rPr>
        <w:t>hybrisserver.bat</w:t>
      </w:r>
      <w:r w:rsidRPr="00B832BA">
        <w:rPr>
          <w:rFonts w:asciiTheme="minorHAnsi" w:hAnsiTheme="minorHAnsi" w:cs="Arial"/>
        </w:rPr>
        <w:t xml:space="preserve"> and Update System with selecting </w:t>
      </w:r>
      <w:proofErr w:type="spellStart"/>
      <w:r w:rsidRPr="00B832BA">
        <w:rPr>
          <w:rFonts w:asciiTheme="minorHAnsi" w:eastAsia="Times New Roman" w:hAnsiTheme="minorHAnsi" w:cs="Consolas"/>
          <w:color w:val="000000"/>
          <w:lang w:val="en-US"/>
        </w:rPr>
        <w:t>singlevieworders</w:t>
      </w:r>
      <w:proofErr w:type="spellEnd"/>
      <w:r w:rsidRPr="00B832BA">
        <w:rPr>
          <w:rFonts w:asciiTheme="minorHAnsi" w:hAnsiTheme="minorHAnsi" w:cs="Arial"/>
        </w:rPr>
        <w:t xml:space="preserve"> </w:t>
      </w:r>
      <w:proofErr w:type="spellStart"/>
      <w:r w:rsidRPr="00B832BA">
        <w:rPr>
          <w:rFonts w:asciiTheme="minorHAnsi" w:hAnsiTheme="minorHAnsi" w:cs="Arial"/>
        </w:rPr>
        <w:t>addon</w:t>
      </w:r>
      <w:proofErr w:type="spellEnd"/>
      <w:r w:rsidRPr="00B832BA">
        <w:rPr>
          <w:rFonts w:asciiTheme="minorHAnsi" w:hAnsiTheme="minorHAnsi" w:cs="Arial"/>
        </w:rPr>
        <w:t>.</w:t>
      </w:r>
    </w:p>
    <w:p w:rsidR="000272B5" w:rsidRPr="00B832BA" w:rsidRDefault="000272B5" w:rsidP="000272B5">
      <w:pPr>
        <w:pStyle w:val="IS-Bodytext"/>
        <w:spacing w:before="0" w:after="0"/>
        <w:ind w:left="720"/>
        <w:rPr>
          <w:rFonts w:asciiTheme="minorHAnsi" w:hAnsiTheme="minorHAnsi"/>
          <w:b/>
          <w:sz w:val="22"/>
          <w:szCs w:val="22"/>
          <w:lang w:val="en-US"/>
        </w:rPr>
      </w:pPr>
    </w:p>
    <w:p w:rsidR="005338C9" w:rsidRPr="00B832BA" w:rsidRDefault="005338C9" w:rsidP="000272B5">
      <w:pPr>
        <w:pStyle w:val="IS-Bodytext"/>
        <w:spacing w:before="0" w:after="0"/>
        <w:ind w:left="720"/>
        <w:rPr>
          <w:rFonts w:asciiTheme="minorHAnsi" w:hAnsiTheme="minorHAnsi"/>
          <w:b/>
          <w:sz w:val="22"/>
          <w:szCs w:val="22"/>
          <w:lang w:val="en-US"/>
        </w:rPr>
      </w:pPr>
    </w:p>
    <w:p w:rsidR="005338C9" w:rsidRPr="00B832BA" w:rsidRDefault="005338C9" w:rsidP="005338C9">
      <w:pPr>
        <w:pStyle w:val="IS-Heading2"/>
        <w:tabs>
          <w:tab w:val="left" w:pos="270"/>
        </w:tabs>
        <w:rPr>
          <w:rFonts w:asciiTheme="minorHAnsi" w:hAnsiTheme="minorHAnsi"/>
        </w:rPr>
      </w:pPr>
      <w:bookmarkStart w:id="148" w:name="_Toc442102805"/>
      <w:proofErr w:type="spellStart"/>
      <w:r w:rsidRPr="00B832BA">
        <w:rPr>
          <w:rFonts w:asciiTheme="minorHAnsi" w:hAnsiTheme="minorHAnsi"/>
        </w:rPr>
        <w:lastRenderedPageBreak/>
        <w:t>InterfaceError</w:t>
      </w:r>
      <w:bookmarkEnd w:id="148"/>
      <w:proofErr w:type="spellEnd"/>
    </w:p>
    <w:p w:rsidR="005338C9" w:rsidRPr="00B832BA" w:rsidRDefault="005338C9" w:rsidP="008F2F94">
      <w:pPr>
        <w:pStyle w:val="IS-Heading3"/>
        <w:tabs>
          <w:tab w:val="clear" w:pos="1566"/>
          <w:tab w:val="left" w:pos="634"/>
          <w:tab w:val="left" w:pos="720"/>
          <w:tab w:val="num" w:pos="936"/>
        </w:tabs>
        <w:spacing w:after="0"/>
        <w:ind w:left="720" w:hanging="90"/>
        <w:rPr>
          <w:rFonts w:asciiTheme="minorHAnsi" w:hAnsiTheme="minorHAnsi"/>
        </w:rPr>
      </w:pPr>
      <w:bookmarkStart w:id="149" w:name="_Toc442102806"/>
      <w:r w:rsidRPr="00B832BA">
        <w:rPr>
          <w:rFonts w:asciiTheme="minorHAnsi" w:hAnsiTheme="minorHAnsi"/>
        </w:rPr>
        <w:t xml:space="preserve">Installation steps for </w:t>
      </w:r>
      <w:proofErr w:type="spellStart"/>
      <w:r w:rsidR="00DD6B88" w:rsidRPr="00B832BA">
        <w:rPr>
          <w:rFonts w:asciiTheme="minorHAnsi" w:hAnsiTheme="minorHAnsi"/>
        </w:rPr>
        <w:t>InterfaceError</w:t>
      </w:r>
      <w:proofErr w:type="spellEnd"/>
      <w:r w:rsidRPr="00B832BA">
        <w:rPr>
          <w:rFonts w:asciiTheme="minorHAnsi" w:hAnsiTheme="minorHAnsi"/>
        </w:rPr>
        <w:t xml:space="preserve"> </w:t>
      </w:r>
      <w:proofErr w:type="spellStart"/>
      <w:r w:rsidRPr="00B832BA">
        <w:rPr>
          <w:rFonts w:asciiTheme="minorHAnsi" w:hAnsiTheme="minorHAnsi"/>
        </w:rPr>
        <w:t>addon</w:t>
      </w:r>
      <w:bookmarkEnd w:id="149"/>
      <w:proofErr w:type="spellEnd"/>
    </w:p>
    <w:p w:rsidR="00C2141A" w:rsidRPr="00B832BA" w:rsidRDefault="00C2141A" w:rsidP="00002564">
      <w:pPr>
        <w:pStyle w:val="IS-Heading3"/>
        <w:numPr>
          <w:ilvl w:val="0"/>
          <w:numId w:val="0"/>
        </w:numPr>
        <w:tabs>
          <w:tab w:val="left" w:pos="634"/>
          <w:tab w:val="left" w:pos="720"/>
        </w:tabs>
        <w:spacing w:before="0" w:after="0" w:line="240" w:lineRule="auto"/>
        <w:ind w:left="720"/>
        <w:rPr>
          <w:rFonts w:asciiTheme="minorHAnsi" w:hAnsiTheme="minorHAnsi"/>
        </w:rPr>
      </w:pPr>
    </w:p>
    <w:p w:rsidR="00B12D19" w:rsidRPr="00B832BA" w:rsidRDefault="00B12D19" w:rsidP="008F2F94">
      <w:pPr>
        <w:pStyle w:val="ListParagraph"/>
        <w:numPr>
          <w:ilvl w:val="0"/>
          <w:numId w:val="46"/>
        </w:numPr>
        <w:tabs>
          <w:tab w:val="left" w:pos="990"/>
        </w:tabs>
        <w:spacing w:line="240" w:lineRule="auto"/>
        <w:ind w:hanging="90"/>
        <w:rPr>
          <w:rFonts w:asciiTheme="minorHAnsi" w:eastAsia="Times New Roman" w:hAnsiTheme="minorHAnsi"/>
          <w:color w:val="333333"/>
        </w:rPr>
      </w:pPr>
      <w:r w:rsidRPr="00B832BA">
        <w:rPr>
          <w:rFonts w:asciiTheme="minorHAnsi" w:eastAsia="Times New Roman" w:hAnsiTheme="minorHAnsi"/>
          <w:color w:val="333333"/>
        </w:rPr>
        <w:t xml:space="preserve">Add the </w:t>
      </w:r>
      <w:proofErr w:type="spellStart"/>
      <w:r w:rsidRPr="00B832BA">
        <w:rPr>
          <w:rFonts w:asciiTheme="minorHAnsi" w:eastAsia="Times New Roman" w:hAnsiTheme="minorHAnsi"/>
          <w:color w:val="333333"/>
        </w:rPr>
        <w:t>interfaceerror</w:t>
      </w:r>
      <w:proofErr w:type="spellEnd"/>
      <w:r w:rsidRPr="00B832BA">
        <w:rPr>
          <w:rFonts w:asciiTheme="minorHAnsi" w:eastAsia="Times New Roman" w:hAnsiTheme="minorHAnsi"/>
          <w:color w:val="333333"/>
        </w:rPr>
        <w:t xml:space="preserve"> extension in </w:t>
      </w:r>
      <w:proofErr w:type="spellStart"/>
      <w:r w:rsidRPr="00B832BA">
        <w:rPr>
          <w:rFonts w:asciiTheme="minorHAnsi" w:eastAsia="Times New Roman" w:hAnsiTheme="minorHAnsi"/>
          <w:b/>
          <w:color w:val="333333"/>
        </w:rPr>
        <w:t>build.gradle</w:t>
      </w:r>
      <w:proofErr w:type="spellEnd"/>
      <w:r w:rsidRPr="00B832BA">
        <w:rPr>
          <w:rFonts w:asciiTheme="minorHAnsi" w:eastAsia="Times New Roman" w:hAnsiTheme="minorHAnsi"/>
          <w:color w:val="333333"/>
        </w:rPr>
        <w:t xml:space="preserve"> file (installer\recipes\b2b_acc_plus\</w:t>
      </w:r>
      <w:proofErr w:type="spellStart"/>
      <w:r w:rsidRPr="00B832BA">
        <w:rPr>
          <w:rFonts w:asciiTheme="minorHAnsi" w:eastAsia="Times New Roman" w:hAnsiTheme="minorHAnsi"/>
          <w:color w:val="333333"/>
        </w:rPr>
        <w:t>build.gradle</w:t>
      </w:r>
      <w:proofErr w:type="spellEnd"/>
      <w:r w:rsidRPr="00B832BA">
        <w:rPr>
          <w:rFonts w:asciiTheme="minorHAnsi" w:eastAsia="Times New Roman" w:hAnsiTheme="minorHAnsi"/>
          <w:color w:val="333333"/>
        </w:rPr>
        <w:t>).</w:t>
      </w:r>
    </w:p>
    <w:tbl>
      <w:tblPr>
        <w:tblStyle w:val="TableGrid"/>
        <w:tblW w:w="0" w:type="auto"/>
        <w:tblInd w:w="828" w:type="dxa"/>
        <w:tblLook w:val="04A0"/>
      </w:tblPr>
      <w:tblGrid>
        <w:gridCol w:w="9569"/>
      </w:tblGrid>
      <w:tr w:rsidR="00B12D19" w:rsidRPr="00B832BA" w:rsidTr="00FA002A">
        <w:tc>
          <w:tcPr>
            <w:tcW w:w="9569" w:type="dxa"/>
          </w:tcPr>
          <w:p w:rsidR="00B12D19" w:rsidRPr="00B832BA" w:rsidRDefault="00B12D19"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extensions { </w:t>
            </w:r>
          </w:p>
          <w:p w:rsidR="00B12D19" w:rsidRPr="00B832BA" w:rsidRDefault="00B12D19"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w:t>
            </w:r>
          </w:p>
          <w:p w:rsidR="00B12D19" w:rsidRPr="00B832BA" w:rsidRDefault="00B12D19" w:rsidP="00DD427C">
            <w:pPr>
              <w:pStyle w:val="NormalWeb"/>
              <w:spacing w:before="0" w:beforeAutospacing="0" w:after="0" w:afterAutospacing="0"/>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extName</w:t>
            </w:r>
            <w:proofErr w:type="spellEnd"/>
            <w:r w:rsidRPr="00B832BA">
              <w:rPr>
                <w:rFonts w:asciiTheme="minorHAnsi" w:hAnsiTheme="minorHAnsi" w:cs="Arial"/>
                <w:bCs/>
                <w:color w:val="333333"/>
                <w:sz w:val="22"/>
                <w:szCs w:val="22"/>
              </w:rPr>
              <w:t xml:space="preserve"> '</w:t>
            </w:r>
            <w:proofErr w:type="spellStart"/>
            <w:r w:rsidRPr="00B832BA">
              <w:rPr>
                <w:rFonts w:asciiTheme="minorHAnsi" w:hAnsiTheme="minorHAnsi" w:cs="Arial"/>
                <w:bCs/>
                <w:color w:val="333333"/>
                <w:sz w:val="22"/>
                <w:szCs w:val="22"/>
              </w:rPr>
              <w:t>multicarts</w:t>
            </w:r>
            <w:proofErr w:type="spellEnd"/>
            <w:r w:rsidRPr="00B832BA">
              <w:rPr>
                <w:rFonts w:asciiTheme="minorHAnsi" w:hAnsiTheme="minorHAnsi" w:cs="Arial"/>
                <w:bCs/>
                <w:color w:val="333333"/>
                <w:sz w:val="22"/>
                <w:szCs w:val="22"/>
              </w:rPr>
              <w:t>'</w:t>
            </w:r>
          </w:p>
          <w:p w:rsidR="00B12D19" w:rsidRPr="00B832BA" w:rsidRDefault="00B12D19" w:rsidP="00DD427C">
            <w:pPr>
              <w:pStyle w:val="NormalWeb"/>
              <w:spacing w:before="0" w:beforeAutospacing="0" w:after="0" w:afterAutospacing="0"/>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extName</w:t>
            </w:r>
            <w:proofErr w:type="spellEnd"/>
            <w:r w:rsidRPr="00B832BA">
              <w:rPr>
                <w:rFonts w:asciiTheme="minorHAnsi" w:hAnsiTheme="minorHAnsi" w:cs="Arial"/>
                <w:bCs/>
                <w:color w:val="333333"/>
                <w:sz w:val="22"/>
                <w:szCs w:val="22"/>
              </w:rPr>
              <w:t xml:space="preserve"> '</w:t>
            </w:r>
            <w:proofErr w:type="spellStart"/>
            <w:r w:rsidRPr="00B832BA">
              <w:rPr>
                <w:rFonts w:asciiTheme="minorHAnsi" w:hAnsiTheme="minorHAnsi" w:cs="Arial"/>
                <w:bCs/>
                <w:color w:val="333333"/>
                <w:sz w:val="22"/>
                <w:szCs w:val="22"/>
              </w:rPr>
              <w:t>ordersearch</w:t>
            </w:r>
            <w:proofErr w:type="spellEnd"/>
            <w:r w:rsidRPr="00B832BA">
              <w:rPr>
                <w:rFonts w:asciiTheme="minorHAnsi" w:hAnsiTheme="minorHAnsi" w:cs="Arial"/>
                <w:bCs/>
                <w:color w:val="333333"/>
                <w:sz w:val="22"/>
                <w:szCs w:val="22"/>
              </w:rPr>
              <w:t>'</w:t>
            </w:r>
          </w:p>
          <w:p w:rsidR="00B12D19" w:rsidRPr="00B832BA" w:rsidRDefault="00B12D19" w:rsidP="00DD427C">
            <w:pPr>
              <w:pStyle w:val="NormalWeb"/>
              <w:spacing w:before="0" w:beforeAutospacing="0" w:after="0" w:afterAutospacing="0"/>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extName</w:t>
            </w:r>
            <w:proofErr w:type="spellEnd"/>
            <w:r w:rsidRPr="00B832BA">
              <w:rPr>
                <w:rFonts w:asciiTheme="minorHAnsi" w:hAnsiTheme="minorHAnsi" w:cs="Arial"/>
                <w:bCs/>
                <w:color w:val="333333"/>
                <w:sz w:val="22"/>
                <w:szCs w:val="22"/>
              </w:rPr>
              <w:t xml:space="preserve"> '</w:t>
            </w:r>
            <w:proofErr w:type="spellStart"/>
            <w:r w:rsidRPr="00B832BA">
              <w:rPr>
                <w:rFonts w:asciiTheme="minorHAnsi" w:hAnsiTheme="minorHAnsi" w:cs="Arial"/>
                <w:bCs/>
                <w:color w:val="333333"/>
                <w:sz w:val="22"/>
                <w:szCs w:val="22"/>
              </w:rPr>
              <w:t>productsearch</w:t>
            </w:r>
            <w:proofErr w:type="spellEnd"/>
            <w:r w:rsidRPr="00B832BA">
              <w:rPr>
                <w:rFonts w:asciiTheme="minorHAnsi" w:hAnsiTheme="minorHAnsi" w:cs="Arial"/>
                <w:bCs/>
                <w:color w:val="333333"/>
                <w:sz w:val="22"/>
                <w:szCs w:val="22"/>
              </w:rPr>
              <w:t>'</w:t>
            </w:r>
          </w:p>
          <w:p w:rsidR="00B12D19" w:rsidRPr="00B832BA" w:rsidRDefault="00B12D19" w:rsidP="00DD427C">
            <w:pPr>
              <w:pStyle w:val="NormalWeb"/>
              <w:spacing w:before="0" w:beforeAutospacing="0" w:after="0" w:afterAutospacing="0"/>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extName</w:t>
            </w:r>
            <w:proofErr w:type="spellEnd"/>
            <w:r w:rsidRPr="00B832BA">
              <w:rPr>
                <w:rFonts w:asciiTheme="minorHAnsi" w:hAnsiTheme="minorHAnsi" w:cs="Arial"/>
                <w:bCs/>
                <w:color w:val="333333"/>
                <w:sz w:val="22"/>
                <w:szCs w:val="22"/>
              </w:rPr>
              <w:t xml:space="preserve"> '</w:t>
            </w:r>
            <w:proofErr w:type="spellStart"/>
            <w:r w:rsidRPr="00B832BA">
              <w:rPr>
                <w:rFonts w:asciiTheme="minorHAnsi" w:hAnsiTheme="minorHAnsi" w:cs="Arial"/>
                <w:bCs/>
                <w:color w:val="333333"/>
                <w:sz w:val="22"/>
                <w:szCs w:val="22"/>
              </w:rPr>
              <w:t>quickorder</w:t>
            </w:r>
            <w:proofErr w:type="spellEnd"/>
            <w:r w:rsidRPr="00B832BA">
              <w:rPr>
                <w:rFonts w:asciiTheme="minorHAnsi" w:hAnsiTheme="minorHAnsi" w:cs="Arial"/>
                <w:bCs/>
                <w:color w:val="333333"/>
                <w:sz w:val="22"/>
                <w:szCs w:val="22"/>
              </w:rPr>
              <w:t>'</w:t>
            </w:r>
          </w:p>
          <w:p w:rsidR="00B12D19" w:rsidRPr="00B832BA" w:rsidRDefault="00B12D19" w:rsidP="00DD427C">
            <w:pPr>
              <w:pStyle w:val="NormalWeb"/>
              <w:spacing w:before="0" w:beforeAutospacing="0" w:after="0" w:afterAutospacing="0"/>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extName</w:t>
            </w:r>
            <w:proofErr w:type="spellEnd"/>
            <w:r w:rsidRPr="00B832BA">
              <w:rPr>
                <w:rFonts w:asciiTheme="minorHAnsi" w:hAnsiTheme="minorHAnsi" w:cs="Arial"/>
                <w:bCs/>
                <w:color w:val="333333"/>
                <w:sz w:val="22"/>
                <w:szCs w:val="22"/>
              </w:rPr>
              <w:t xml:space="preserve"> '</w:t>
            </w:r>
            <w:proofErr w:type="spellStart"/>
            <w:r w:rsidRPr="00B832BA">
              <w:rPr>
                <w:rFonts w:asciiTheme="minorHAnsi" w:hAnsiTheme="minorHAnsi" w:cs="Arial"/>
                <w:bCs/>
                <w:color w:val="333333"/>
                <w:sz w:val="22"/>
                <w:szCs w:val="22"/>
              </w:rPr>
              <w:t>singlevieworders</w:t>
            </w:r>
            <w:proofErr w:type="spellEnd"/>
            <w:r w:rsidRPr="00B832BA">
              <w:rPr>
                <w:rFonts w:asciiTheme="minorHAnsi" w:hAnsiTheme="minorHAnsi" w:cs="Arial"/>
                <w:bCs/>
                <w:color w:val="333333"/>
                <w:sz w:val="22"/>
                <w:szCs w:val="22"/>
              </w:rPr>
              <w:t>'</w:t>
            </w:r>
          </w:p>
          <w:p w:rsidR="00B12D19" w:rsidRPr="00B832BA" w:rsidRDefault="00B12D19" w:rsidP="00DD427C">
            <w:pPr>
              <w:pStyle w:val="NormalWeb"/>
              <w:spacing w:before="0" w:beforeAutospacing="0" w:after="0" w:afterAutospacing="0"/>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extName</w:t>
            </w:r>
            <w:proofErr w:type="spellEnd"/>
            <w:r w:rsidRPr="00B832BA">
              <w:rPr>
                <w:rFonts w:asciiTheme="minorHAnsi" w:hAnsiTheme="minorHAnsi" w:cs="Arial"/>
                <w:bCs/>
                <w:color w:val="333333"/>
                <w:sz w:val="22"/>
                <w:szCs w:val="22"/>
              </w:rPr>
              <w:t xml:space="preserve"> </w:t>
            </w:r>
            <w:r w:rsidRPr="00B832BA">
              <w:rPr>
                <w:rFonts w:asciiTheme="minorHAnsi" w:hAnsiTheme="minorHAnsi" w:cs="Arial"/>
                <w:b/>
                <w:bCs/>
                <w:color w:val="333333"/>
                <w:sz w:val="22"/>
                <w:szCs w:val="22"/>
              </w:rPr>
              <w:t>'</w:t>
            </w:r>
            <w:proofErr w:type="spellStart"/>
            <w:r w:rsidRPr="00B832BA">
              <w:rPr>
                <w:rFonts w:asciiTheme="minorHAnsi" w:hAnsiTheme="minorHAnsi" w:cs="Arial"/>
                <w:b/>
                <w:bCs/>
                <w:color w:val="333333"/>
                <w:sz w:val="22"/>
                <w:szCs w:val="22"/>
              </w:rPr>
              <w:t>interfaceerror</w:t>
            </w:r>
            <w:proofErr w:type="spellEnd"/>
            <w:r w:rsidRPr="00B832BA">
              <w:rPr>
                <w:rFonts w:asciiTheme="minorHAnsi" w:hAnsiTheme="minorHAnsi" w:cs="Arial"/>
                <w:b/>
                <w:bCs/>
                <w:color w:val="333333"/>
                <w:sz w:val="22"/>
                <w:szCs w:val="22"/>
              </w:rPr>
              <w:t>'</w:t>
            </w:r>
          </w:p>
          <w:p w:rsidR="00B12D19" w:rsidRPr="00B832BA" w:rsidRDefault="00B12D19" w:rsidP="00DD427C">
            <w:pPr>
              <w:pStyle w:val="NormalWeb"/>
              <w:spacing w:before="0" w:beforeAutospacing="0" w:after="0" w:afterAutospacing="0"/>
              <w:rPr>
                <w:rFonts w:asciiTheme="minorHAnsi" w:hAnsiTheme="minorHAnsi" w:cs="Arial"/>
                <w:color w:val="2A00FF"/>
              </w:rPr>
            </w:pPr>
            <w:r w:rsidRPr="00B832BA">
              <w:rPr>
                <w:rFonts w:asciiTheme="minorHAnsi" w:hAnsiTheme="minorHAnsi" w:cs="Arial"/>
                <w:bCs/>
                <w:color w:val="333333"/>
                <w:sz w:val="22"/>
                <w:szCs w:val="22"/>
              </w:rPr>
              <w:t>… }</w:t>
            </w:r>
          </w:p>
        </w:tc>
      </w:tr>
    </w:tbl>
    <w:p w:rsidR="00B12D19" w:rsidRPr="00B832BA" w:rsidRDefault="00B12D19" w:rsidP="00B12D19">
      <w:pPr>
        <w:autoSpaceDE w:val="0"/>
        <w:autoSpaceDN w:val="0"/>
        <w:adjustRightInd w:val="0"/>
        <w:spacing w:line="240" w:lineRule="auto"/>
        <w:contextualSpacing/>
        <w:rPr>
          <w:rFonts w:asciiTheme="minorHAnsi" w:eastAsia="Times New Roman" w:hAnsiTheme="minorHAnsi"/>
          <w:color w:val="333333"/>
        </w:rPr>
      </w:pPr>
    </w:p>
    <w:p w:rsidR="00B12D19" w:rsidRPr="00B832BA" w:rsidRDefault="00B12D19" w:rsidP="00FA002A">
      <w:pPr>
        <w:pStyle w:val="ListParagraph"/>
        <w:numPr>
          <w:ilvl w:val="0"/>
          <w:numId w:val="46"/>
        </w:numPr>
        <w:tabs>
          <w:tab w:val="left" w:pos="990"/>
        </w:tabs>
        <w:autoSpaceDE w:val="0"/>
        <w:autoSpaceDN w:val="0"/>
        <w:adjustRightInd w:val="0"/>
        <w:spacing w:line="240" w:lineRule="auto"/>
        <w:ind w:hanging="90"/>
        <w:contextualSpacing/>
        <w:rPr>
          <w:rFonts w:asciiTheme="minorHAnsi" w:eastAsia="Times New Roman" w:hAnsiTheme="minorHAnsi" w:cs="Arial"/>
          <w:color w:val="333333"/>
        </w:rPr>
      </w:pPr>
      <w:r w:rsidRPr="00B832BA">
        <w:rPr>
          <w:rFonts w:asciiTheme="minorHAnsi" w:eastAsia="Times New Roman" w:hAnsiTheme="minorHAnsi" w:cs="Arial"/>
          <w:color w:val="333333"/>
        </w:rPr>
        <w:t>Navigate to the </w:t>
      </w:r>
      <w:r w:rsidRPr="00B832BA">
        <w:rPr>
          <w:rFonts w:asciiTheme="minorHAnsi" w:eastAsia="Times New Roman" w:hAnsiTheme="minorHAnsi" w:cs="Arial"/>
          <w:b/>
          <w:bCs/>
        </w:rPr>
        <w:t>{HYBRIS_HOME}</w:t>
      </w:r>
      <w:r w:rsidRPr="00B832BA">
        <w:rPr>
          <w:rFonts w:asciiTheme="minorHAnsi" w:eastAsia="Times New Roman" w:hAnsiTheme="minorHAnsi" w:cs="Arial"/>
        </w:rPr>
        <w:t>/installer</w:t>
      </w:r>
      <w:r w:rsidRPr="00B832BA">
        <w:rPr>
          <w:rFonts w:asciiTheme="minorHAnsi" w:eastAsia="Times New Roman" w:hAnsiTheme="minorHAnsi" w:cs="Arial"/>
          <w:color w:val="333333"/>
        </w:rPr>
        <w:t> directory. Invoke the Installer with the b2b_acc recipe by entering the following command:</w:t>
      </w:r>
    </w:p>
    <w:p w:rsidR="00B12D19" w:rsidRDefault="00B12D19" w:rsidP="0037081F">
      <w:pPr>
        <w:pStyle w:val="NormalWeb"/>
        <w:shd w:val="clear" w:color="auto" w:fill="FFFFFF"/>
        <w:spacing w:before="0" w:beforeAutospacing="0" w:after="240" w:afterAutospacing="0" w:line="239" w:lineRule="atLeast"/>
        <w:ind w:left="1440"/>
        <w:rPr>
          <w:rFonts w:asciiTheme="minorHAnsi" w:hAnsiTheme="minorHAnsi" w:cs="Arial"/>
          <w:b/>
          <w:bCs/>
          <w:color w:val="333333"/>
          <w:sz w:val="22"/>
          <w:szCs w:val="22"/>
        </w:rPr>
      </w:pPr>
      <w:r w:rsidRPr="00B832BA">
        <w:rPr>
          <w:rFonts w:asciiTheme="minorHAnsi" w:hAnsiTheme="minorHAnsi" w:cs="Arial"/>
          <w:color w:val="333333"/>
          <w:sz w:val="22"/>
          <w:szCs w:val="22"/>
        </w:rPr>
        <w:t>On Windows: </w:t>
      </w:r>
      <w:r w:rsidRPr="00B832BA">
        <w:rPr>
          <w:rFonts w:asciiTheme="minorHAnsi" w:hAnsiTheme="minorHAnsi" w:cs="Arial"/>
          <w:b/>
          <w:bCs/>
          <w:color w:val="333333"/>
          <w:sz w:val="22"/>
          <w:szCs w:val="22"/>
        </w:rPr>
        <w:t>install.bat -r b2b_acc_plus</w:t>
      </w:r>
      <w:ins w:id="150" w:author="derathor" w:date="2016-02-01T13:06:00Z">
        <w:r w:rsidR="00D00245">
          <w:rPr>
            <w:rFonts w:asciiTheme="minorHAnsi" w:hAnsiTheme="minorHAnsi" w:cs="Arial"/>
            <w:b/>
            <w:bCs/>
            <w:color w:val="333333"/>
            <w:sz w:val="22"/>
            <w:szCs w:val="22"/>
          </w:rPr>
          <w:t xml:space="preserve"> </w:t>
        </w:r>
      </w:ins>
    </w:p>
    <w:p w:rsidR="0037081F" w:rsidRPr="00B832BA" w:rsidDel="00D00245" w:rsidRDefault="0037081F" w:rsidP="0037081F">
      <w:pPr>
        <w:pStyle w:val="NormalWeb"/>
        <w:shd w:val="clear" w:color="auto" w:fill="FFFFFF"/>
        <w:spacing w:before="0" w:beforeAutospacing="0" w:after="240" w:afterAutospacing="0" w:line="239" w:lineRule="atLeast"/>
        <w:ind w:left="1440"/>
        <w:rPr>
          <w:del w:id="151" w:author="derathor" w:date="2016-02-01T14:21:00Z"/>
          <w:rFonts w:asciiTheme="minorHAnsi" w:hAnsiTheme="minorHAnsi" w:cs="Arial"/>
          <w:b/>
          <w:bCs/>
          <w:color w:val="333333"/>
          <w:sz w:val="22"/>
          <w:szCs w:val="22"/>
        </w:rPr>
      </w:pPr>
      <w:r w:rsidRPr="0037081F">
        <w:rPr>
          <w:rFonts w:asciiTheme="minorHAnsi" w:hAnsiTheme="minorHAnsi" w:cs="Arial"/>
          <w:bCs/>
          <w:color w:val="333333"/>
          <w:sz w:val="22"/>
          <w:szCs w:val="22"/>
        </w:rPr>
        <w:t>On Linux or Mac:</w:t>
      </w:r>
      <w:r w:rsidRPr="0037081F">
        <w:rPr>
          <w:rFonts w:asciiTheme="minorHAnsi" w:hAnsiTheme="minorHAnsi" w:cs="Arial"/>
          <w:b/>
          <w:bCs/>
          <w:color w:val="333333"/>
          <w:sz w:val="22"/>
          <w:szCs w:val="22"/>
        </w:rPr>
        <w:t xml:space="preserve"> ./install.sh -r b2b_acc_plus</w:t>
      </w:r>
    </w:p>
    <w:p w:rsidR="00B12D19" w:rsidRPr="00B832BA" w:rsidRDefault="00B12D19" w:rsidP="00FA002A">
      <w:pPr>
        <w:pStyle w:val="NormalWeb"/>
        <w:numPr>
          <w:ilvl w:val="0"/>
          <w:numId w:val="46"/>
        </w:numPr>
        <w:shd w:val="clear" w:color="auto" w:fill="FFFFFF"/>
        <w:tabs>
          <w:tab w:val="left" w:pos="990"/>
        </w:tabs>
        <w:spacing w:before="0" w:beforeAutospacing="0" w:after="240" w:afterAutospacing="0" w:line="239" w:lineRule="atLeast"/>
        <w:ind w:hanging="90"/>
        <w:rPr>
          <w:rFonts w:asciiTheme="minorHAnsi" w:hAnsiTheme="minorHAnsi" w:cs="Arial"/>
          <w:b/>
          <w:bCs/>
          <w:color w:val="333333"/>
          <w:sz w:val="22"/>
          <w:szCs w:val="22"/>
        </w:rPr>
      </w:pPr>
      <w:r w:rsidRPr="00B832BA">
        <w:rPr>
          <w:rFonts w:asciiTheme="minorHAnsi" w:eastAsia="Arial" w:hAnsiTheme="minorHAnsi" w:cs="Arial"/>
          <w:color w:val="333333"/>
          <w:sz w:val="22"/>
          <w:szCs w:val="22"/>
          <w:shd w:val="clear" w:color="auto" w:fill="FFFFFF"/>
          <w:lang w:val="en-GB"/>
        </w:rPr>
        <w:t>The install script creates a new </w:t>
      </w:r>
      <w:r w:rsidRPr="00B832BA">
        <w:rPr>
          <w:rFonts w:asciiTheme="minorHAnsi" w:eastAsia="Arial" w:hAnsiTheme="minorHAnsi" w:cs="Arial"/>
          <w:b/>
          <w:bCs/>
          <w:color w:val="333333"/>
          <w:sz w:val="22"/>
          <w:szCs w:val="22"/>
          <w:lang w:val="en-GB"/>
        </w:rPr>
        <w:t>localextensions.xml</w:t>
      </w:r>
      <w:r w:rsidRPr="00B832BA">
        <w:rPr>
          <w:rFonts w:asciiTheme="minorHAnsi" w:eastAsia="Arial" w:hAnsiTheme="minorHAnsi" w:cs="Arial"/>
          <w:color w:val="333333"/>
          <w:sz w:val="22"/>
          <w:szCs w:val="22"/>
          <w:shd w:val="clear" w:color="auto" w:fill="FFFFFF"/>
          <w:lang w:val="en-GB"/>
        </w:rPr>
        <w:t> file using the newly created </w:t>
      </w:r>
      <w:proofErr w:type="spellStart"/>
      <w:r w:rsidRPr="00B832BA">
        <w:rPr>
          <w:rFonts w:asciiTheme="minorHAnsi" w:hAnsiTheme="minorHAnsi"/>
          <w:b/>
          <w:color w:val="333333"/>
          <w:sz w:val="22"/>
          <w:szCs w:val="22"/>
        </w:rPr>
        <w:t>singlevieworders</w:t>
      </w:r>
      <w:proofErr w:type="spellEnd"/>
      <w:r w:rsidRPr="00B832BA">
        <w:rPr>
          <w:rFonts w:asciiTheme="minorHAnsi" w:eastAsia="Arial" w:hAnsiTheme="minorHAnsi" w:cs="Arial"/>
          <w:color w:val="333333"/>
          <w:sz w:val="22"/>
          <w:szCs w:val="22"/>
          <w:shd w:val="clear" w:color="auto" w:fill="FFFFFF"/>
          <w:lang w:val="en-GB"/>
        </w:rPr>
        <w:t xml:space="preserve"> extension, and also installs the required B2B </w:t>
      </w:r>
      <w:proofErr w:type="spellStart"/>
      <w:r w:rsidRPr="00B832BA">
        <w:rPr>
          <w:rFonts w:asciiTheme="minorHAnsi" w:eastAsia="Arial" w:hAnsiTheme="minorHAnsi" w:cs="Arial"/>
          <w:color w:val="333333"/>
          <w:sz w:val="22"/>
          <w:szCs w:val="22"/>
          <w:shd w:val="clear" w:color="auto" w:fill="FFFFFF"/>
          <w:lang w:val="en-GB"/>
        </w:rPr>
        <w:t>AddOns</w:t>
      </w:r>
      <w:proofErr w:type="spellEnd"/>
      <w:r w:rsidRPr="00B832BA">
        <w:rPr>
          <w:rFonts w:asciiTheme="minorHAnsi" w:eastAsia="Arial" w:hAnsiTheme="minorHAnsi" w:cs="Arial"/>
          <w:color w:val="333333"/>
          <w:sz w:val="22"/>
          <w:szCs w:val="22"/>
          <w:shd w:val="clear" w:color="auto" w:fill="FFFFFF"/>
          <w:lang w:val="en-GB"/>
        </w:rPr>
        <w:t xml:space="preserve"> into the new </w:t>
      </w:r>
      <w:r w:rsidRPr="00B832BA">
        <w:rPr>
          <w:rFonts w:asciiTheme="minorHAnsi" w:hAnsiTheme="minorHAnsi" w:cs="Arial"/>
          <w:b/>
          <w:color w:val="333333"/>
          <w:sz w:val="22"/>
          <w:szCs w:val="22"/>
        </w:rPr>
        <w:t>b2bassetsstorefront</w:t>
      </w:r>
      <w:r w:rsidRPr="00B832BA">
        <w:rPr>
          <w:rFonts w:asciiTheme="minorHAnsi" w:eastAsia="Arial" w:hAnsiTheme="minorHAnsi" w:cs="Arial"/>
          <w:color w:val="333333"/>
          <w:sz w:val="22"/>
          <w:szCs w:val="22"/>
          <w:shd w:val="clear" w:color="auto" w:fill="FFFFFF"/>
          <w:lang w:val="en-GB"/>
        </w:rPr>
        <w:t xml:space="preserve"> extension.</w:t>
      </w:r>
    </w:p>
    <w:tbl>
      <w:tblPr>
        <w:tblStyle w:val="TableGrid"/>
        <w:tblW w:w="0" w:type="auto"/>
        <w:tblInd w:w="828" w:type="dxa"/>
        <w:tblLook w:val="04A0"/>
      </w:tblPr>
      <w:tblGrid>
        <w:gridCol w:w="9569"/>
      </w:tblGrid>
      <w:tr w:rsidR="00B12D19" w:rsidRPr="00B832BA" w:rsidTr="008B7422">
        <w:tc>
          <w:tcPr>
            <w:tcW w:w="9569" w:type="dxa"/>
          </w:tcPr>
          <w:p w:rsidR="00B12D19" w:rsidRPr="00B832BA" w:rsidRDefault="00B12D19" w:rsidP="00DD427C">
            <w:pPr>
              <w:pStyle w:val="NormalWeb"/>
              <w:spacing w:before="0" w:beforeAutospacing="0" w:after="0" w:afterAutospacing="0" w:line="239" w:lineRule="atLeast"/>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config</w:t>
            </w:r>
            <w:proofErr w:type="spellEnd"/>
            <w:r w:rsidRPr="00B832BA">
              <w:rPr>
                <w:rFonts w:asciiTheme="minorHAnsi" w:hAnsiTheme="minorHAnsi" w:cs="Arial"/>
                <w:bCs/>
                <w:color w:val="333333"/>
                <w:sz w:val="22"/>
                <w:szCs w:val="22"/>
              </w:rPr>
              <w:t>/</w:t>
            </w:r>
            <w:r w:rsidRPr="00B832BA">
              <w:rPr>
                <w:rFonts w:asciiTheme="minorHAnsi" w:eastAsia="Arial" w:hAnsiTheme="minorHAnsi" w:cs="Arial"/>
                <w:b/>
                <w:bCs/>
                <w:color w:val="333333"/>
                <w:sz w:val="22"/>
                <w:szCs w:val="22"/>
                <w:lang w:val="en-GB"/>
              </w:rPr>
              <w:t xml:space="preserve"> localextensions.xml</w:t>
            </w:r>
            <w:r w:rsidRPr="00B832BA">
              <w:rPr>
                <w:rFonts w:asciiTheme="minorHAnsi" w:eastAsia="Arial" w:hAnsiTheme="minorHAnsi" w:cs="Arial"/>
                <w:color w:val="333333"/>
                <w:sz w:val="22"/>
                <w:szCs w:val="22"/>
                <w:shd w:val="clear" w:color="auto" w:fill="FFFFFF"/>
                <w:lang w:val="en-GB"/>
              </w:rPr>
              <w:t> </w:t>
            </w:r>
          </w:p>
        </w:tc>
      </w:tr>
      <w:tr w:rsidR="00B12D19" w:rsidRPr="00B832BA" w:rsidTr="008B7422">
        <w:tc>
          <w:tcPr>
            <w:tcW w:w="9569" w:type="dxa"/>
          </w:tcPr>
          <w:p w:rsidR="00B12D19" w:rsidRPr="00B832BA" w:rsidRDefault="00B12D19"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&lt;extensions&gt;</w:t>
            </w:r>
          </w:p>
          <w:p w:rsidR="00B12D19" w:rsidRPr="00B832BA" w:rsidRDefault="00B12D19"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w:t>
            </w:r>
          </w:p>
          <w:p w:rsidR="00B12D19" w:rsidRPr="00B832BA" w:rsidRDefault="00B12D19"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proofErr w:type="spellStart"/>
            <w:r w:rsidRPr="00B832BA">
              <w:rPr>
                <w:rFonts w:asciiTheme="minorHAnsi" w:hAnsiTheme="minorHAnsi" w:cs="Arial"/>
                <w:bCs/>
                <w:color w:val="333333"/>
                <w:sz w:val="22"/>
                <w:szCs w:val="22"/>
              </w:rPr>
              <w:t>multicarts</w:t>
            </w:r>
            <w:proofErr w:type="spellEnd"/>
            <w:r w:rsidRPr="00B832BA">
              <w:rPr>
                <w:rFonts w:asciiTheme="minorHAnsi" w:hAnsiTheme="minorHAnsi" w:cs="Arial"/>
                <w:bCs/>
                <w:color w:val="333333"/>
                <w:sz w:val="22"/>
                <w:szCs w:val="22"/>
              </w:rPr>
              <w:t>' /&gt;</w:t>
            </w:r>
          </w:p>
          <w:p w:rsidR="00B12D19" w:rsidRPr="00B832BA" w:rsidRDefault="00B12D19"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proofErr w:type="spellStart"/>
            <w:r w:rsidRPr="00B832BA">
              <w:rPr>
                <w:rFonts w:asciiTheme="minorHAnsi" w:hAnsiTheme="minorHAnsi" w:cs="Arial"/>
                <w:bCs/>
                <w:color w:val="333333"/>
                <w:sz w:val="22"/>
                <w:szCs w:val="22"/>
              </w:rPr>
              <w:t>ordersearch</w:t>
            </w:r>
            <w:proofErr w:type="spellEnd"/>
            <w:r w:rsidRPr="00B832BA">
              <w:rPr>
                <w:rFonts w:asciiTheme="minorHAnsi" w:hAnsiTheme="minorHAnsi" w:cs="Arial"/>
                <w:bCs/>
                <w:color w:val="333333"/>
                <w:sz w:val="22"/>
                <w:szCs w:val="22"/>
              </w:rPr>
              <w:t>' /&gt;</w:t>
            </w:r>
          </w:p>
          <w:p w:rsidR="00B12D19" w:rsidRPr="00B832BA" w:rsidRDefault="00B12D19"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proofErr w:type="spellStart"/>
            <w:r w:rsidRPr="00B832BA">
              <w:rPr>
                <w:rFonts w:asciiTheme="minorHAnsi" w:hAnsiTheme="minorHAnsi" w:cs="Arial"/>
                <w:bCs/>
                <w:color w:val="333333"/>
                <w:sz w:val="22"/>
                <w:szCs w:val="22"/>
              </w:rPr>
              <w:t>productsearch</w:t>
            </w:r>
            <w:proofErr w:type="spellEnd"/>
            <w:r w:rsidRPr="00B832BA">
              <w:rPr>
                <w:rFonts w:asciiTheme="minorHAnsi" w:hAnsiTheme="minorHAnsi" w:cs="Arial"/>
                <w:bCs/>
                <w:color w:val="333333"/>
                <w:sz w:val="22"/>
                <w:szCs w:val="22"/>
              </w:rPr>
              <w:t>' /&gt;</w:t>
            </w:r>
          </w:p>
          <w:p w:rsidR="00B12D19" w:rsidRPr="00B832BA" w:rsidRDefault="00B12D19"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proofErr w:type="spellStart"/>
            <w:r w:rsidRPr="00B832BA">
              <w:rPr>
                <w:rFonts w:asciiTheme="minorHAnsi" w:hAnsiTheme="minorHAnsi" w:cs="Arial"/>
                <w:bCs/>
                <w:color w:val="333333"/>
                <w:sz w:val="22"/>
                <w:szCs w:val="22"/>
              </w:rPr>
              <w:t>quickorder</w:t>
            </w:r>
            <w:proofErr w:type="spellEnd"/>
            <w:r w:rsidRPr="00B832BA">
              <w:rPr>
                <w:rFonts w:asciiTheme="minorHAnsi" w:hAnsiTheme="minorHAnsi" w:cs="Arial"/>
                <w:bCs/>
                <w:color w:val="333333"/>
                <w:sz w:val="22"/>
                <w:szCs w:val="22"/>
              </w:rPr>
              <w:t>'/&gt;</w:t>
            </w:r>
          </w:p>
          <w:p w:rsidR="00B12D19" w:rsidRPr="00B832BA" w:rsidRDefault="00B12D19" w:rsidP="00DD427C">
            <w:pPr>
              <w:pStyle w:val="NormalWeb"/>
              <w:spacing w:before="0" w:beforeAutospacing="0" w:after="0" w:afterAutospacing="0"/>
              <w:rPr>
                <w:rFonts w:asciiTheme="minorHAnsi" w:hAnsiTheme="minorHAnsi"/>
                <w:color w:val="333333"/>
                <w:sz w:val="22"/>
                <w:szCs w:val="22"/>
              </w:rPr>
            </w:pPr>
            <w:r w:rsidRPr="00B832BA">
              <w:rPr>
                <w:rFonts w:asciiTheme="minorHAnsi" w:hAnsiTheme="minorHAnsi" w:cs="Arial"/>
                <w:bCs/>
                <w:color w:val="333333"/>
                <w:sz w:val="22"/>
                <w:szCs w:val="22"/>
              </w:rPr>
              <w:t xml:space="preserve">          &lt;extension name=</w:t>
            </w:r>
            <w:r w:rsidRPr="00B832BA">
              <w:rPr>
                <w:rFonts w:asciiTheme="minorHAnsi" w:hAnsiTheme="minorHAnsi"/>
                <w:sz w:val="22"/>
                <w:szCs w:val="22"/>
              </w:rPr>
              <w:t>'</w:t>
            </w:r>
            <w:proofErr w:type="spellStart"/>
            <w:r w:rsidRPr="00B832BA">
              <w:rPr>
                <w:rFonts w:asciiTheme="minorHAnsi" w:hAnsiTheme="minorHAnsi"/>
                <w:color w:val="333333"/>
                <w:sz w:val="22"/>
                <w:szCs w:val="22"/>
              </w:rPr>
              <w:t>singlevieworders</w:t>
            </w:r>
            <w:proofErr w:type="spellEnd"/>
            <w:r w:rsidRPr="00B832BA">
              <w:rPr>
                <w:rFonts w:asciiTheme="minorHAnsi" w:hAnsiTheme="minorHAnsi"/>
                <w:sz w:val="22"/>
                <w:szCs w:val="22"/>
              </w:rPr>
              <w:t>'</w:t>
            </w:r>
            <w:r w:rsidRPr="00B832BA">
              <w:rPr>
                <w:rFonts w:asciiTheme="minorHAnsi" w:hAnsiTheme="minorHAnsi"/>
                <w:color w:val="333333"/>
                <w:sz w:val="22"/>
                <w:szCs w:val="22"/>
              </w:rPr>
              <w:t>/&gt;</w:t>
            </w:r>
          </w:p>
          <w:p w:rsidR="00B12D19" w:rsidRPr="00B832BA" w:rsidRDefault="00B12D19"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r w:rsidRPr="00B832BA">
              <w:rPr>
                <w:rFonts w:asciiTheme="minorHAnsi" w:hAnsiTheme="minorHAnsi" w:cs="Arial"/>
                <w:b/>
                <w:bCs/>
                <w:color w:val="333333"/>
                <w:sz w:val="22"/>
                <w:szCs w:val="22"/>
              </w:rPr>
              <w:t>'</w:t>
            </w:r>
            <w:proofErr w:type="spellStart"/>
            <w:r w:rsidRPr="00B832BA">
              <w:rPr>
                <w:rFonts w:asciiTheme="minorHAnsi" w:hAnsiTheme="minorHAnsi" w:cs="Arial"/>
                <w:b/>
                <w:bCs/>
                <w:color w:val="333333"/>
                <w:sz w:val="22"/>
                <w:szCs w:val="22"/>
              </w:rPr>
              <w:t>interfaceerror</w:t>
            </w:r>
            <w:proofErr w:type="spellEnd"/>
            <w:r w:rsidRPr="00B832BA">
              <w:rPr>
                <w:rFonts w:asciiTheme="minorHAnsi" w:hAnsiTheme="minorHAnsi" w:cs="Arial"/>
                <w:b/>
                <w:bCs/>
                <w:color w:val="333333"/>
                <w:sz w:val="22"/>
                <w:szCs w:val="22"/>
              </w:rPr>
              <w:t>'</w:t>
            </w:r>
            <w:r w:rsidRPr="00B832BA">
              <w:rPr>
                <w:rFonts w:asciiTheme="minorHAnsi" w:hAnsiTheme="minorHAnsi" w:cs="Arial"/>
                <w:bCs/>
                <w:color w:val="333333"/>
                <w:sz w:val="22"/>
                <w:szCs w:val="22"/>
              </w:rPr>
              <w:t xml:space="preserve"> /&gt;</w:t>
            </w:r>
          </w:p>
          <w:p w:rsidR="00B12D19" w:rsidRPr="00B832BA" w:rsidRDefault="00B12D19"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w:t>
            </w:r>
          </w:p>
          <w:p w:rsidR="00B12D19" w:rsidRPr="00B832BA" w:rsidRDefault="00B12D19" w:rsidP="00DD427C">
            <w:pPr>
              <w:pStyle w:val="NormalWeb"/>
              <w:spacing w:before="0" w:beforeAutospacing="0" w:after="0" w:afterAutospacing="0"/>
              <w:rPr>
                <w:rFonts w:asciiTheme="minorHAnsi" w:hAnsiTheme="minorHAnsi" w:cs="Arial"/>
                <w:b/>
                <w:bCs/>
                <w:color w:val="333333"/>
                <w:sz w:val="22"/>
                <w:szCs w:val="22"/>
              </w:rPr>
            </w:pPr>
            <w:r w:rsidRPr="00B832BA">
              <w:rPr>
                <w:rFonts w:asciiTheme="minorHAnsi" w:hAnsiTheme="minorHAnsi" w:cs="Arial"/>
                <w:bCs/>
                <w:color w:val="333333"/>
                <w:sz w:val="22"/>
                <w:szCs w:val="22"/>
              </w:rPr>
              <w:t>&lt;/extensions&gt;</w:t>
            </w:r>
          </w:p>
        </w:tc>
      </w:tr>
    </w:tbl>
    <w:p w:rsidR="00B12D19" w:rsidRPr="00B832BA" w:rsidRDefault="00B12D19" w:rsidP="00B12D19">
      <w:pPr>
        <w:pStyle w:val="NormalWeb"/>
        <w:shd w:val="clear" w:color="auto" w:fill="FFFFFF"/>
        <w:spacing w:before="0" w:beforeAutospacing="0" w:after="0" w:afterAutospacing="0" w:line="239" w:lineRule="atLeast"/>
        <w:ind w:left="720"/>
        <w:rPr>
          <w:rFonts w:asciiTheme="minorHAnsi" w:hAnsiTheme="minorHAnsi"/>
          <w:color w:val="333333"/>
        </w:rPr>
      </w:pPr>
    </w:p>
    <w:p w:rsidR="00B12D19" w:rsidRPr="00B832BA" w:rsidRDefault="00B12D19" w:rsidP="008B7422">
      <w:pPr>
        <w:pStyle w:val="NormalWeb"/>
        <w:numPr>
          <w:ilvl w:val="0"/>
          <w:numId w:val="46"/>
        </w:numPr>
        <w:shd w:val="clear" w:color="auto" w:fill="FFFFFF"/>
        <w:tabs>
          <w:tab w:val="left" w:pos="990"/>
        </w:tabs>
        <w:spacing w:before="0" w:beforeAutospacing="0" w:after="240" w:afterAutospacing="0" w:line="239" w:lineRule="atLeast"/>
        <w:ind w:hanging="90"/>
        <w:rPr>
          <w:rFonts w:asciiTheme="minorHAnsi" w:hAnsiTheme="minorHAnsi"/>
          <w:color w:val="333333"/>
          <w:sz w:val="22"/>
          <w:szCs w:val="22"/>
        </w:rPr>
      </w:pPr>
      <w:r w:rsidRPr="00B832BA">
        <w:rPr>
          <w:rFonts w:asciiTheme="minorHAnsi" w:hAnsiTheme="minorHAnsi"/>
          <w:color w:val="333333"/>
          <w:sz w:val="22"/>
          <w:szCs w:val="22"/>
        </w:rPr>
        <w:t xml:space="preserve">Copy </w:t>
      </w:r>
      <w:proofErr w:type="spellStart"/>
      <w:r w:rsidRPr="00B832BA">
        <w:rPr>
          <w:rFonts w:asciiTheme="minorHAnsi" w:hAnsiTheme="minorHAnsi"/>
          <w:color w:val="333333"/>
          <w:sz w:val="22"/>
          <w:szCs w:val="22"/>
        </w:rPr>
        <w:t>interfaceerror</w:t>
      </w:r>
      <w:proofErr w:type="spellEnd"/>
      <w:r w:rsidRPr="00B832BA">
        <w:rPr>
          <w:rFonts w:asciiTheme="minorHAnsi" w:hAnsiTheme="minorHAnsi"/>
          <w:color w:val="333333"/>
          <w:sz w:val="22"/>
          <w:szCs w:val="22"/>
        </w:rPr>
        <w:t xml:space="preserve"> module directory into </w:t>
      </w:r>
      <w:r w:rsidRPr="00B832BA">
        <w:rPr>
          <w:rFonts w:asciiTheme="minorHAnsi" w:hAnsiTheme="minorHAnsi"/>
          <w:b/>
          <w:color w:val="333333"/>
          <w:sz w:val="22"/>
          <w:szCs w:val="22"/>
        </w:rPr>
        <w:t xml:space="preserve">hybris/bin/custom </w:t>
      </w:r>
      <w:r w:rsidRPr="00B832BA">
        <w:rPr>
          <w:rFonts w:asciiTheme="minorHAnsi" w:hAnsiTheme="minorHAnsi"/>
          <w:color w:val="333333"/>
          <w:sz w:val="22"/>
          <w:szCs w:val="22"/>
        </w:rPr>
        <w:t>folder.</w:t>
      </w:r>
    </w:p>
    <w:p w:rsidR="00B12D19" w:rsidRPr="00B832BA" w:rsidRDefault="00B12D19" w:rsidP="008B7422">
      <w:pPr>
        <w:pStyle w:val="IS-Bodytext"/>
        <w:numPr>
          <w:ilvl w:val="0"/>
          <w:numId w:val="46"/>
        </w:numPr>
        <w:tabs>
          <w:tab w:val="left" w:pos="990"/>
        </w:tabs>
        <w:spacing w:before="0" w:after="0"/>
        <w:ind w:hanging="90"/>
        <w:rPr>
          <w:rFonts w:asciiTheme="minorHAnsi" w:hAnsiTheme="minorHAnsi"/>
          <w:sz w:val="22"/>
          <w:szCs w:val="22"/>
          <w:lang w:val="en-US"/>
        </w:rPr>
      </w:pPr>
      <w:r w:rsidRPr="00B832BA">
        <w:rPr>
          <w:rFonts w:asciiTheme="minorHAnsi" w:hAnsiTheme="minorHAnsi"/>
          <w:sz w:val="22"/>
          <w:szCs w:val="22"/>
          <w:lang w:val="en-US"/>
        </w:rPr>
        <w:t xml:space="preserve">Navigate to the </w:t>
      </w:r>
      <w:r w:rsidRPr="00B832BA">
        <w:rPr>
          <w:rFonts w:asciiTheme="minorHAnsi" w:eastAsia="Times New Roman" w:hAnsiTheme="minorHAnsi"/>
          <w:b/>
          <w:bCs/>
          <w:sz w:val="22"/>
          <w:szCs w:val="22"/>
        </w:rPr>
        <w:t>{HYBRIS_HOME}</w:t>
      </w:r>
      <w:r w:rsidRPr="00B832BA">
        <w:rPr>
          <w:rFonts w:asciiTheme="minorHAnsi" w:eastAsia="Times New Roman" w:hAnsiTheme="minorHAnsi"/>
          <w:sz w:val="22"/>
          <w:szCs w:val="22"/>
        </w:rPr>
        <w:t>/bin/platform directory and build the server :</w:t>
      </w:r>
    </w:p>
    <w:p w:rsidR="00B12D19" w:rsidRPr="00B832BA" w:rsidRDefault="00B12D19" w:rsidP="00B12D19">
      <w:pPr>
        <w:pStyle w:val="IS-Bodytext"/>
        <w:spacing w:before="0" w:after="0" w:line="240" w:lineRule="auto"/>
        <w:ind w:left="720"/>
        <w:rPr>
          <w:rFonts w:asciiTheme="minorHAnsi" w:hAnsiTheme="minorHAnsi"/>
          <w:b/>
          <w:sz w:val="22"/>
          <w:szCs w:val="22"/>
          <w:lang w:val="en-US"/>
        </w:rPr>
      </w:pPr>
      <w:proofErr w:type="gramStart"/>
      <w:r w:rsidRPr="00B832BA">
        <w:rPr>
          <w:rFonts w:asciiTheme="minorHAnsi" w:hAnsiTheme="minorHAnsi"/>
          <w:b/>
          <w:sz w:val="22"/>
          <w:szCs w:val="22"/>
          <w:lang w:val="en-US"/>
        </w:rPr>
        <w:t>ant</w:t>
      </w:r>
      <w:proofErr w:type="gramEnd"/>
      <w:r w:rsidRPr="00B832BA">
        <w:rPr>
          <w:rFonts w:asciiTheme="minorHAnsi" w:hAnsiTheme="minorHAnsi"/>
          <w:b/>
          <w:sz w:val="22"/>
          <w:szCs w:val="22"/>
          <w:lang w:val="en-US"/>
        </w:rPr>
        <w:t xml:space="preserve"> clean all</w:t>
      </w:r>
    </w:p>
    <w:p w:rsidR="00C86344" w:rsidRPr="00B832BA" w:rsidRDefault="00C86344" w:rsidP="000272B5">
      <w:pPr>
        <w:pStyle w:val="IS-Bodytext"/>
        <w:spacing w:before="0" w:after="0"/>
        <w:ind w:left="720"/>
        <w:rPr>
          <w:rFonts w:asciiTheme="minorHAnsi" w:hAnsiTheme="minorHAnsi"/>
          <w:b/>
          <w:sz w:val="22"/>
          <w:szCs w:val="22"/>
          <w:lang w:val="en-US"/>
        </w:rPr>
      </w:pPr>
    </w:p>
    <w:p w:rsidR="00C86344" w:rsidRPr="00B832BA" w:rsidRDefault="00C86344" w:rsidP="000272B5">
      <w:pPr>
        <w:pStyle w:val="IS-Bodytext"/>
        <w:spacing w:before="0" w:after="0"/>
        <w:ind w:left="720"/>
        <w:rPr>
          <w:rFonts w:asciiTheme="minorHAnsi" w:hAnsiTheme="minorHAnsi"/>
          <w:b/>
          <w:sz w:val="22"/>
          <w:szCs w:val="22"/>
          <w:lang w:val="en-US"/>
        </w:rPr>
      </w:pPr>
    </w:p>
    <w:p w:rsidR="00ED1874" w:rsidRPr="00B832BA" w:rsidRDefault="00BB1847" w:rsidP="00ED1874">
      <w:pPr>
        <w:pStyle w:val="IS-Heading2"/>
        <w:tabs>
          <w:tab w:val="left" w:pos="270"/>
        </w:tabs>
        <w:rPr>
          <w:rFonts w:asciiTheme="minorHAnsi" w:hAnsiTheme="minorHAnsi"/>
        </w:rPr>
      </w:pPr>
      <w:bookmarkStart w:id="152" w:name="_Toc442102807"/>
      <w:proofErr w:type="spellStart"/>
      <w:r w:rsidRPr="00B832BA">
        <w:rPr>
          <w:rFonts w:asciiTheme="minorHAnsi" w:hAnsiTheme="minorHAnsi"/>
        </w:rPr>
        <w:t>SolrSearchRestriction</w:t>
      </w:r>
      <w:bookmarkEnd w:id="152"/>
      <w:proofErr w:type="spellEnd"/>
    </w:p>
    <w:p w:rsidR="00ED1874" w:rsidRPr="00B832BA" w:rsidRDefault="00ED1874" w:rsidP="00ED1874">
      <w:pPr>
        <w:pStyle w:val="IS-Heading3"/>
        <w:tabs>
          <w:tab w:val="clear" w:pos="1566"/>
          <w:tab w:val="left" w:pos="634"/>
          <w:tab w:val="left" w:pos="720"/>
          <w:tab w:val="num" w:pos="936"/>
        </w:tabs>
        <w:ind w:left="720" w:hanging="90"/>
        <w:rPr>
          <w:rFonts w:asciiTheme="minorHAnsi" w:hAnsiTheme="minorHAnsi"/>
        </w:rPr>
      </w:pPr>
      <w:bookmarkStart w:id="153" w:name="_Toc442102808"/>
      <w:r w:rsidRPr="00B832BA">
        <w:rPr>
          <w:rFonts w:asciiTheme="minorHAnsi" w:hAnsiTheme="minorHAnsi"/>
        </w:rPr>
        <w:t xml:space="preserve">Installation steps for </w:t>
      </w:r>
      <w:proofErr w:type="spellStart"/>
      <w:r w:rsidR="00BB1847" w:rsidRPr="00B832BA">
        <w:rPr>
          <w:rFonts w:asciiTheme="minorHAnsi" w:hAnsiTheme="minorHAnsi"/>
        </w:rPr>
        <w:t>SolrSearchRestriction</w:t>
      </w:r>
      <w:proofErr w:type="spellEnd"/>
      <w:r w:rsidRPr="00B832BA">
        <w:rPr>
          <w:rFonts w:asciiTheme="minorHAnsi" w:hAnsiTheme="minorHAnsi"/>
        </w:rPr>
        <w:t xml:space="preserve"> </w:t>
      </w:r>
      <w:proofErr w:type="spellStart"/>
      <w:r w:rsidRPr="00B832BA">
        <w:rPr>
          <w:rFonts w:asciiTheme="minorHAnsi" w:hAnsiTheme="minorHAnsi"/>
        </w:rPr>
        <w:t>addon</w:t>
      </w:r>
      <w:bookmarkEnd w:id="153"/>
      <w:proofErr w:type="spellEnd"/>
    </w:p>
    <w:p w:rsidR="00ED1874" w:rsidRPr="00B832BA" w:rsidRDefault="00ED1874" w:rsidP="00ED1874">
      <w:pPr>
        <w:pStyle w:val="IS-Heading3"/>
        <w:numPr>
          <w:ilvl w:val="0"/>
          <w:numId w:val="0"/>
        </w:numPr>
        <w:tabs>
          <w:tab w:val="left" w:pos="634"/>
          <w:tab w:val="left" w:pos="720"/>
        </w:tabs>
        <w:spacing w:before="0" w:after="0" w:line="240" w:lineRule="auto"/>
        <w:ind w:left="720"/>
        <w:rPr>
          <w:rFonts w:asciiTheme="minorHAnsi" w:hAnsiTheme="minorHAnsi"/>
        </w:rPr>
      </w:pPr>
    </w:p>
    <w:p w:rsidR="00BB1847" w:rsidRPr="00B832BA" w:rsidRDefault="00BB1847" w:rsidP="00F936D1">
      <w:pPr>
        <w:pStyle w:val="ListParagraph"/>
        <w:numPr>
          <w:ilvl w:val="0"/>
          <w:numId w:val="47"/>
        </w:numPr>
        <w:tabs>
          <w:tab w:val="left" w:pos="990"/>
        </w:tabs>
        <w:ind w:hanging="120"/>
        <w:rPr>
          <w:rFonts w:asciiTheme="minorHAnsi" w:eastAsia="Times New Roman" w:hAnsiTheme="minorHAnsi"/>
          <w:color w:val="333333"/>
        </w:rPr>
      </w:pPr>
      <w:r w:rsidRPr="00B832BA">
        <w:rPr>
          <w:rFonts w:asciiTheme="minorHAnsi" w:eastAsia="Times New Roman" w:hAnsiTheme="minorHAnsi"/>
          <w:color w:val="333333"/>
        </w:rPr>
        <w:t xml:space="preserve">Add the </w:t>
      </w:r>
      <w:proofErr w:type="spellStart"/>
      <w:r w:rsidRPr="00B832BA">
        <w:rPr>
          <w:rFonts w:asciiTheme="minorHAnsi" w:eastAsia="Times New Roman" w:hAnsiTheme="minorHAnsi"/>
          <w:color w:val="333333"/>
        </w:rPr>
        <w:t>solrsearchrestriction</w:t>
      </w:r>
      <w:proofErr w:type="spellEnd"/>
      <w:r w:rsidRPr="00B832BA">
        <w:rPr>
          <w:rFonts w:asciiTheme="minorHAnsi" w:eastAsia="Times New Roman" w:hAnsiTheme="minorHAnsi"/>
          <w:color w:val="333333"/>
        </w:rPr>
        <w:t xml:space="preserve"> extension in </w:t>
      </w:r>
      <w:proofErr w:type="spellStart"/>
      <w:r w:rsidRPr="00B832BA">
        <w:rPr>
          <w:rFonts w:asciiTheme="minorHAnsi" w:eastAsia="Times New Roman" w:hAnsiTheme="minorHAnsi"/>
          <w:b/>
          <w:color w:val="333333"/>
        </w:rPr>
        <w:t>build.gradle</w:t>
      </w:r>
      <w:proofErr w:type="spellEnd"/>
      <w:r w:rsidRPr="00B832BA">
        <w:rPr>
          <w:rFonts w:asciiTheme="minorHAnsi" w:eastAsia="Times New Roman" w:hAnsiTheme="minorHAnsi"/>
          <w:color w:val="333333"/>
        </w:rPr>
        <w:t xml:space="preserve"> file (installer\recipes\b2b_acc_plus\</w:t>
      </w:r>
      <w:proofErr w:type="spellStart"/>
      <w:r w:rsidRPr="00B832BA">
        <w:rPr>
          <w:rFonts w:asciiTheme="minorHAnsi" w:eastAsia="Times New Roman" w:hAnsiTheme="minorHAnsi"/>
          <w:color w:val="333333"/>
        </w:rPr>
        <w:t>build.gradle</w:t>
      </w:r>
      <w:proofErr w:type="spellEnd"/>
      <w:r w:rsidRPr="00B832BA">
        <w:rPr>
          <w:rFonts w:asciiTheme="minorHAnsi" w:eastAsia="Times New Roman" w:hAnsiTheme="minorHAnsi"/>
          <w:color w:val="333333"/>
        </w:rPr>
        <w:t>).</w:t>
      </w:r>
    </w:p>
    <w:tbl>
      <w:tblPr>
        <w:tblStyle w:val="TableGrid"/>
        <w:tblW w:w="0" w:type="auto"/>
        <w:tblInd w:w="828" w:type="dxa"/>
        <w:tblLook w:val="04A0"/>
      </w:tblPr>
      <w:tblGrid>
        <w:gridCol w:w="9569"/>
      </w:tblGrid>
      <w:tr w:rsidR="00BB1847" w:rsidRPr="00B832BA" w:rsidTr="00F936D1">
        <w:tc>
          <w:tcPr>
            <w:tcW w:w="9569" w:type="dxa"/>
          </w:tcPr>
          <w:p w:rsidR="00BB1847" w:rsidRPr="00B832BA" w:rsidRDefault="00BB1847"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extensions { </w:t>
            </w:r>
          </w:p>
          <w:p w:rsidR="00BB1847" w:rsidRPr="00B832BA" w:rsidRDefault="00BB1847"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lastRenderedPageBreak/>
              <w:t>…</w:t>
            </w:r>
          </w:p>
          <w:p w:rsidR="00BB1847" w:rsidRPr="00B832BA" w:rsidRDefault="00BB1847" w:rsidP="00DD427C">
            <w:pPr>
              <w:pStyle w:val="NormalWeb"/>
              <w:spacing w:before="0" w:beforeAutospacing="0" w:after="0" w:afterAutospacing="0"/>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extName</w:t>
            </w:r>
            <w:proofErr w:type="spellEnd"/>
            <w:r w:rsidRPr="00B832BA">
              <w:rPr>
                <w:rFonts w:asciiTheme="minorHAnsi" w:hAnsiTheme="minorHAnsi" w:cs="Arial"/>
                <w:bCs/>
                <w:color w:val="333333"/>
                <w:sz w:val="22"/>
                <w:szCs w:val="22"/>
              </w:rPr>
              <w:t xml:space="preserve"> '</w:t>
            </w:r>
            <w:proofErr w:type="spellStart"/>
            <w:r w:rsidRPr="00B832BA">
              <w:rPr>
                <w:rFonts w:asciiTheme="minorHAnsi" w:hAnsiTheme="minorHAnsi" w:cs="Arial"/>
                <w:bCs/>
                <w:color w:val="333333"/>
                <w:sz w:val="22"/>
                <w:szCs w:val="22"/>
              </w:rPr>
              <w:t>multicarts</w:t>
            </w:r>
            <w:proofErr w:type="spellEnd"/>
            <w:r w:rsidRPr="00B832BA">
              <w:rPr>
                <w:rFonts w:asciiTheme="minorHAnsi" w:hAnsiTheme="minorHAnsi" w:cs="Arial"/>
                <w:bCs/>
                <w:color w:val="333333"/>
                <w:sz w:val="22"/>
                <w:szCs w:val="22"/>
              </w:rPr>
              <w:t>'</w:t>
            </w:r>
          </w:p>
          <w:p w:rsidR="00BB1847" w:rsidRPr="00B832BA" w:rsidRDefault="00BB1847" w:rsidP="00DD427C">
            <w:pPr>
              <w:pStyle w:val="NormalWeb"/>
              <w:spacing w:before="0" w:beforeAutospacing="0" w:after="0" w:afterAutospacing="0"/>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extName</w:t>
            </w:r>
            <w:proofErr w:type="spellEnd"/>
            <w:r w:rsidRPr="00B832BA">
              <w:rPr>
                <w:rFonts w:asciiTheme="minorHAnsi" w:hAnsiTheme="minorHAnsi" w:cs="Arial"/>
                <w:bCs/>
                <w:color w:val="333333"/>
                <w:sz w:val="22"/>
                <w:szCs w:val="22"/>
              </w:rPr>
              <w:t xml:space="preserve"> '</w:t>
            </w:r>
            <w:proofErr w:type="spellStart"/>
            <w:r w:rsidRPr="00B832BA">
              <w:rPr>
                <w:rFonts w:asciiTheme="minorHAnsi" w:hAnsiTheme="minorHAnsi" w:cs="Arial"/>
                <w:bCs/>
                <w:color w:val="333333"/>
                <w:sz w:val="22"/>
                <w:szCs w:val="22"/>
              </w:rPr>
              <w:t>ordersearch</w:t>
            </w:r>
            <w:proofErr w:type="spellEnd"/>
            <w:r w:rsidRPr="00B832BA">
              <w:rPr>
                <w:rFonts w:asciiTheme="minorHAnsi" w:hAnsiTheme="minorHAnsi" w:cs="Arial"/>
                <w:bCs/>
                <w:color w:val="333333"/>
                <w:sz w:val="22"/>
                <w:szCs w:val="22"/>
              </w:rPr>
              <w:t>'</w:t>
            </w:r>
          </w:p>
          <w:p w:rsidR="00BB1847" w:rsidRPr="00B832BA" w:rsidRDefault="00BB1847" w:rsidP="00DD427C">
            <w:pPr>
              <w:pStyle w:val="NormalWeb"/>
              <w:spacing w:before="0" w:beforeAutospacing="0" w:after="0" w:afterAutospacing="0"/>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extName</w:t>
            </w:r>
            <w:proofErr w:type="spellEnd"/>
            <w:r w:rsidRPr="00B832BA">
              <w:rPr>
                <w:rFonts w:asciiTheme="minorHAnsi" w:hAnsiTheme="minorHAnsi" w:cs="Arial"/>
                <w:bCs/>
                <w:color w:val="333333"/>
                <w:sz w:val="22"/>
                <w:szCs w:val="22"/>
              </w:rPr>
              <w:t xml:space="preserve"> '</w:t>
            </w:r>
            <w:proofErr w:type="spellStart"/>
            <w:r w:rsidRPr="00B832BA">
              <w:rPr>
                <w:rFonts w:asciiTheme="minorHAnsi" w:hAnsiTheme="minorHAnsi" w:cs="Arial"/>
                <w:bCs/>
                <w:color w:val="333333"/>
                <w:sz w:val="22"/>
                <w:szCs w:val="22"/>
              </w:rPr>
              <w:t>productsearch</w:t>
            </w:r>
            <w:proofErr w:type="spellEnd"/>
            <w:r w:rsidRPr="00B832BA">
              <w:rPr>
                <w:rFonts w:asciiTheme="minorHAnsi" w:hAnsiTheme="minorHAnsi" w:cs="Arial"/>
                <w:bCs/>
                <w:color w:val="333333"/>
                <w:sz w:val="22"/>
                <w:szCs w:val="22"/>
              </w:rPr>
              <w:t>'</w:t>
            </w:r>
          </w:p>
          <w:p w:rsidR="00BB1847" w:rsidRPr="00B832BA" w:rsidRDefault="00BB1847" w:rsidP="00DD427C">
            <w:pPr>
              <w:pStyle w:val="NormalWeb"/>
              <w:spacing w:before="0" w:beforeAutospacing="0" w:after="0" w:afterAutospacing="0"/>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extName</w:t>
            </w:r>
            <w:proofErr w:type="spellEnd"/>
            <w:r w:rsidRPr="00B832BA">
              <w:rPr>
                <w:rFonts w:asciiTheme="minorHAnsi" w:hAnsiTheme="minorHAnsi" w:cs="Arial"/>
                <w:bCs/>
                <w:color w:val="333333"/>
                <w:sz w:val="22"/>
                <w:szCs w:val="22"/>
              </w:rPr>
              <w:t xml:space="preserve"> '</w:t>
            </w:r>
            <w:proofErr w:type="spellStart"/>
            <w:r w:rsidRPr="00B832BA">
              <w:rPr>
                <w:rFonts w:asciiTheme="minorHAnsi" w:hAnsiTheme="minorHAnsi" w:cs="Arial"/>
                <w:bCs/>
                <w:color w:val="333333"/>
                <w:sz w:val="22"/>
                <w:szCs w:val="22"/>
              </w:rPr>
              <w:t>quickorder</w:t>
            </w:r>
            <w:proofErr w:type="spellEnd"/>
            <w:r w:rsidRPr="00B832BA">
              <w:rPr>
                <w:rFonts w:asciiTheme="minorHAnsi" w:hAnsiTheme="minorHAnsi" w:cs="Arial"/>
                <w:bCs/>
                <w:color w:val="333333"/>
                <w:sz w:val="22"/>
                <w:szCs w:val="22"/>
              </w:rPr>
              <w:t>'</w:t>
            </w:r>
          </w:p>
          <w:p w:rsidR="00BB1847" w:rsidRPr="00B832BA" w:rsidRDefault="00BB1847" w:rsidP="00DD427C">
            <w:pPr>
              <w:pStyle w:val="NormalWeb"/>
              <w:spacing w:before="0" w:beforeAutospacing="0" w:after="0" w:afterAutospacing="0"/>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extName</w:t>
            </w:r>
            <w:proofErr w:type="spellEnd"/>
            <w:r w:rsidRPr="00B832BA">
              <w:rPr>
                <w:rFonts w:asciiTheme="minorHAnsi" w:hAnsiTheme="minorHAnsi" w:cs="Arial"/>
                <w:bCs/>
                <w:color w:val="333333"/>
                <w:sz w:val="22"/>
                <w:szCs w:val="22"/>
              </w:rPr>
              <w:t xml:space="preserve"> '</w:t>
            </w:r>
            <w:proofErr w:type="spellStart"/>
            <w:r w:rsidRPr="00B832BA">
              <w:rPr>
                <w:rFonts w:asciiTheme="minorHAnsi" w:hAnsiTheme="minorHAnsi" w:cs="Arial"/>
                <w:bCs/>
                <w:color w:val="333333"/>
                <w:sz w:val="22"/>
                <w:szCs w:val="22"/>
              </w:rPr>
              <w:t>singlevieworders</w:t>
            </w:r>
            <w:proofErr w:type="spellEnd"/>
            <w:r w:rsidRPr="00B832BA">
              <w:rPr>
                <w:rFonts w:asciiTheme="minorHAnsi" w:hAnsiTheme="minorHAnsi" w:cs="Arial"/>
                <w:bCs/>
                <w:color w:val="333333"/>
                <w:sz w:val="22"/>
                <w:szCs w:val="22"/>
              </w:rPr>
              <w:t>'</w:t>
            </w:r>
          </w:p>
          <w:p w:rsidR="00BB1847" w:rsidRPr="00B832BA" w:rsidRDefault="00BB1847" w:rsidP="00DD427C">
            <w:pPr>
              <w:pStyle w:val="NormalWeb"/>
              <w:spacing w:before="0" w:beforeAutospacing="0" w:after="0" w:afterAutospacing="0"/>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extName</w:t>
            </w:r>
            <w:proofErr w:type="spellEnd"/>
            <w:r w:rsidRPr="00B832BA">
              <w:rPr>
                <w:rFonts w:asciiTheme="minorHAnsi" w:hAnsiTheme="minorHAnsi" w:cs="Arial"/>
                <w:bCs/>
                <w:color w:val="333333"/>
                <w:sz w:val="22"/>
                <w:szCs w:val="22"/>
              </w:rPr>
              <w:t xml:space="preserve"> '</w:t>
            </w:r>
            <w:proofErr w:type="spellStart"/>
            <w:r w:rsidRPr="00B832BA">
              <w:rPr>
                <w:rFonts w:asciiTheme="minorHAnsi" w:hAnsiTheme="minorHAnsi" w:cs="Arial"/>
                <w:bCs/>
                <w:color w:val="333333"/>
                <w:sz w:val="22"/>
                <w:szCs w:val="22"/>
              </w:rPr>
              <w:t>interfaceerror</w:t>
            </w:r>
            <w:proofErr w:type="spellEnd"/>
            <w:r w:rsidRPr="00B832BA">
              <w:rPr>
                <w:rFonts w:asciiTheme="minorHAnsi" w:hAnsiTheme="minorHAnsi" w:cs="Arial"/>
                <w:bCs/>
                <w:color w:val="333333"/>
                <w:sz w:val="22"/>
                <w:szCs w:val="22"/>
              </w:rPr>
              <w:t>'</w:t>
            </w:r>
          </w:p>
          <w:p w:rsidR="00BB1847" w:rsidRPr="00B832BA" w:rsidRDefault="00BB1847" w:rsidP="00DD427C">
            <w:pPr>
              <w:pStyle w:val="NormalWeb"/>
              <w:spacing w:before="0" w:beforeAutospacing="0" w:after="0" w:afterAutospacing="0"/>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extName</w:t>
            </w:r>
            <w:proofErr w:type="spellEnd"/>
            <w:r w:rsidRPr="00B832BA">
              <w:rPr>
                <w:rFonts w:asciiTheme="minorHAnsi" w:hAnsiTheme="minorHAnsi" w:cs="Arial"/>
                <w:bCs/>
                <w:color w:val="333333"/>
                <w:sz w:val="22"/>
                <w:szCs w:val="22"/>
              </w:rPr>
              <w:t xml:space="preserve"> </w:t>
            </w:r>
            <w:r w:rsidRPr="00B832BA">
              <w:rPr>
                <w:rFonts w:asciiTheme="minorHAnsi" w:hAnsiTheme="minorHAnsi" w:cs="Arial"/>
                <w:b/>
                <w:bCs/>
                <w:color w:val="333333"/>
                <w:sz w:val="22"/>
                <w:szCs w:val="22"/>
              </w:rPr>
              <w:t>'</w:t>
            </w:r>
            <w:proofErr w:type="spellStart"/>
            <w:r w:rsidRPr="00B832BA">
              <w:rPr>
                <w:rFonts w:asciiTheme="minorHAnsi" w:hAnsiTheme="minorHAnsi"/>
                <w:b/>
                <w:color w:val="333333"/>
                <w:sz w:val="22"/>
                <w:szCs w:val="22"/>
              </w:rPr>
              <w:t>solrsearchrestriction</w:t>
            </w:r>
            <w:proofErr w:type="spellEnd"/>
            <w:r w:rsidRPr="00B832BA">
              <w:rPr>
                <w:rFonts w:asciiTheme="minorHAnsi" w:hAnsiTheme="minorHAnsi" w:cs="Arial"/>
                <w:b/>
                <w:bCs/>
                <w:color w:val="333333"/>
                <w:sz w:val="22"/>
                <w:szCs w:val="22"/>
              </w:rPr>
              <w:t>'</w:t>
            </w:r>
          </w:p>
          <w:p w:rsidR="00BB1847" w:rsidRPr="00B832BA" w:rsidRDefault="00BB1847" w:rsidP="00DD427C">
            <w:pPr>
              <w:pStyle w:val="NormalWeb"/>
              <w:spacing w:before="0" w:beforeAutospacing="0" w:after="0" w:afterAutospacing="0"/>
              <w:rPr>
                <w:rFonts w:asciiTheme="minorHAnsi" w:hAnsiTheme="minorHAnsi" w:cs="Arial"/>
                <w:color w:val="2A00FF"/>
              </w:rPr>
            </w:pPr>
            <w:r w:rsidRPr="00B832BA">
              <w:rPr>
                <w:rFonts w:asciiTheme="minorHAnsi" w:hAnsiTheme="minorHAnsi" w:cs="Arial"/>
                <w:bCs/>
                <w:color w:val="333333"/>
                <w:sz w:val="22"/>
                <w:szCs w:val="22"/>
              </w:rPr>
              <w:t>… }</w:t>
            </w:r>
          </w:p>
        </w:tc>
      </w:tr>
    </w:tbl>
    <w:p w:rsidR="00BB1847" w:rsidRPr="00B832BA" w:rsidRDefault="00BB1847" w:rsidP="00BB1847">
      <w:pPr>
        <w:autoSpaceDE w:val="0"/>
        <w:autoSpaceDN w:val="0"/>
        <w:adjustRightInd w:val="0"/>
        <w:spacing w:line="240" w:lineRule="auto"/>
        <w:contextualSpacing/>
        <w:rPr>
          <w:rFonts w:asciiTheme="minorHAnsi" w:eastAsia="Times New Roman" w:hAnsiTheme="minorHAnsi"/>
          <w:color w:val="333333"/>
        </w:rPr>
      </w:pPr>
    </w:p>
    <w:p w:rsidR="00BB1847" w:rsidRPr="00B832BA" w:rsidRDefault="00BB1847" w:rsidP="00F936D1">
      <w:pPr>
        <w:pStyle w:val="ListParagraph"/>
        <w:numPr>
          <w:ilvl w:val="0"/>
          <w:numId w:val="47"/>
        </w:numPr>
        <w:tabs>
          <w:tab w:val="left" w:pos="990"/>
        </w:tabs>
        <w:autoSpaceDE w:val="0"/>
        <w:autoSpaceDN w:val="0"/>
        <w:adjustRightInd w:val="0"/>
        <w:spacing w:line="240" w:lineRule="auto"/>
        <w:ind w:hanging="120"/>
        <w:contextualSpacing/>
        <w:rPr>
          <w:rFonts w:asciiTheme="minorHAnsi" w:eastAsia="Times New Roman" w:hAnsiTheme="minorHAnsi"/>
          <w:color w:val="333333"/>
        </w:rPr>
      </w:pPr>
      <w:r w:rsidRPr="00B832BA">
        <w:rPr>
          <w:rFonts w:asciiTheme="minorHAnsi" w:eastAsia="Times New Roman" w:hAnsiTheme="minorHAnsi"/>
          <w:color w:val="333333"/>
        </w:rPr>
        <w:t>Navigate to the </w:t>
      </w:r>
      <w:r w:rsidRPr="00B832BA">
        <w:rPr>
          <w:rFonts w:asciiTheme="minorHAnsi" w:eastAsia="Times New Roman" w:hAnsiTheme="minorHAnsi"/>
          <w:b/>
          <w:bCs/>
        </w:rPr>
        <w:t>{HYBRIS_HOME}</w:t>
      </w:r>
      <w:r w:rsidRPr="00B832BA">
        <w:rPr>
          <w:rFonts w:asciiTheme="minorHAnsi" w:eastAsia="Times New Roman" w:hAnsiTheme="minorHAnsi"/>
        </w:rPr>
        <w:t>/installer</w:t>
      </w:r>
      <w:r w:rsidRPr="00B832BA">
        <w:rPr>
          <w:rFonts w:asciiTheme="minorHAnsi" w:eastAsia="Times New Roman" w:hAnsiTheme="minorHAnsi"/>
          <w:color w:val="333333"/>
        </w:rPr>
        <w:t> directory. Invoke the Installer with the b2b_acc recipe by entering the following command:</w:t>
      </w:r>
    </w:p>
    <w:p w:rsidR="00BB1847" w:rsidRDefault="00BB1847" w:rsidP="00263FD3">
      <w:pPr>
        <w:pStyle w:val="NormalWeb"/>
        <w:shd w:val="clear" w:color="auto" w:fill="FFFFFF"/>
        <w:spacing w:before="0" w:beforeAutospacing="0" w:after="240" w:afterAutospacing="0" w:line="239" w:lineRule="atLeast"/>
        <w:ind w:left="1440"/>
        <w:rPr>
          <w:rFonts w:asciiTheme="minorHAnsi" w:hAnsiTheme="minorHAnsi" w:cs="Arial"/>
          <w:b/>
          <w:bCs/>
          <w:color w:val="333333"/>
          <w:sz w:val="22"/>
          <w:szCs w:val="22"/>
        </w:rPr>
      </w:pPr>
      <w:r w:rsidRPr="00B832BA">
        <w:rPr>
          <w:rFonts w:asciiTheme="minorHAnsi" w:hAnsiTheme="minorHAnsi" w:cs="Arial"/>
          <w:color w:val="333333"/>
          <w:sz w:val="22"/>
          <w:szCs w:val="22"/>
        </w:rPr>
        <w:t>On Windows: </w:t>
      </w:r>
      <w:r w:rsidRPr="00B832BA">
        <w:rPr>
          <w:rFonts w:asciiTheme="minorHAnsi" w:hAnsiTheme="minorHAnsi" w:cs="Arial"/>
          <w:b/>
          <w:bCs/>
          <w:color w:val="333333"/>
          <w:sz w:val="22"/>
          <w:szCs w:val="22"/>
        </w:rPr>
        <w:t>install.bat -r b2b_acc_plus</w:t>
      </w:r>
      <w:ins w:id="154" w:author="derathor" w:date="2016-02-01T13:06:00Z">
        <w:r w:rsidR="007C2DAA">
          <w:rPr>
            <w:rFonts w:asciiTheme="minorHAnsi" w:hAnsiTheme="minorHAnsi" w:cs="Arial"/>
            <w:b/>
            <w:bCs/>
            <w:color w:val="333333"/>
            <w:sz w:val="22"/>
            <w:szCs w:val="22"/>
          </w:rPr>
          <w:t xml:space="preserve"> </w:t>
        </w:r>
      </w:ins>
    </w:p>
    <w:p w:rsidR="00263FD3" w:rsidRPr="00B832BA" w:rsidDel="00D00245" w:rsidRDefault="00263FD3" w:rsidP="00263FD3">
      <w:pPr>
        <w:pStyle w:val="NormalWeb"/>
        <w:shd w:val="clear" w:color="auto" w:fill="FFFFFF"/>
        <w:spacing w:before="0" w:beforeAutospacing="0" w:after="240" w:afterAutospacing="0" w:line="239" w:lineRule="atLeast"/>
        <w:ind w:left="1440"/>
        <w:rPr>
          <w:del w:id="155" w:author="derathor" w:date="2016-02-01T14:22:00Z"/>
          <w:rFonts w:asciiTheme="minorHAnsi" w:hAnsiTheme="minorHAnsi" w:cs="Arial"/>
          <w:b/>
          <w:bCs/>
          <w:color w:val="333333"/>
          <w:sz w:val="22"/>
          <w:szCs w:val="22"/>
        </w:rPr>
      </w:pPr>
      <w:r w:rsidRPr="00263FD3">
        <w:rPr>
          <w:rFonts w:asciiTheme="minorHAnsi" w:hAnsiTheme="minorHAnsi" w:cs="Arial"/>
          <w:bCs/>
          <w:color w:val="333333"/>
          <w:sz w:val="22"/>
          <w:szCs w:val="22"/>
        </w:rPr>
        <w:t>On Linux or Mac</w:t>
      </w:r>
      <w:r w:rsidRPr="00263FD3">
        <w:rPr>
          <w:rFonts w:asciiTheme="minorHAnsi" w:hAnsiTheme="minorHAnsi" w:cs="Arial"/>
          <w:b/>
          <w:bCs/>
          <w:color w:val="333333"/>
          <w:sz w:val="22"/>
          <w:szCs w:val="22"/>
        </w:rPr>
        <w:t>: ./install.sh -r b2b_acc_plus</w:t>
      </w:r>
    </w:p>
    <w:p w:rsidR="00BB1847" w:rsidRPr="00B832BA" w:rsidRDefault="00BB1847" w:rsidP="00F936D1">
      <w:pPr>
        <w:pStyle w:val="NormalWeb"/>
        <w:numPr>
          <w:ilvl w:val="0"/>
          <w:numId w:val="47"/>
        </w:numPr>
        <w:shd w:val="clear" w:color="auto" w:fill="FFFFFF"/>
        <w:tabs>
          <w:tab w:val="left" w:pos="990"/>
        </w:tabs>
        <w:spacing w:before="0" w:beforeAutospacing="0" w:after="240" w:afterAutospacing="0" w:line="239" w:lineRule="atLeast"/>
        <w:ind w:hanging="120"/>
        <w:rPr>
          <w:rFonts w:asciiTheme="minorHAnsi" w:hAnsiTheme="minorHAnsi" w:cs="Arial"/>
          <w:b/>
          <w:bCs/>
          <w:color w:val="333333"/>
          <w:sz w:val="22"/>
          <w:szCs w:val="22"/>
        </w:rPr>
      </w:pPr>
      <w:r w:rsidRPr="00B832BA">
        <w:rPr>
          <w:rFonts w:asciiTheme="minorHAnsi" w:eastAsia="Arial" w:hAnsiTheme="minorHAnsi" w:cs="Arial"/>
          <w:color w:val="333333"/>
          <w:sz w:val="22"/>
          <w:szCs w:val="22"/>
          <w:shd w:val="clear" w:color="auto" w:fill="FFFFFF"/>
          <w:lang w:val="en-GB"/>
        </w:rPr>
        <w:t>The install script creates a new </w:t>
      </w:r>
      <w:r w:rsidRPr="00B832BA">
        <w:rPr>
          <w:rFonts w:asciiTheme="minorHAnsi" w:eastAsia="Arial" w:hAnsiTheme="minorHAnsi" w:cs="Arial"/>
          <w:b/>
          <w:bCs/>
          <w:color w:val="333333"/>
          <w:sz w:val="22"/>
          <w:szCs w:val="22"/>
          <w:lang w:val="en-GB"/>
        </w:rPr>
        <w:t>localextensions.xml</w:t>
      </w:r>
      <w:r w:rsidRPr="00B832BA">
        <w:rPr>
          <w:rFonts w:asciiTheme="minorHAnsi" w:eastAsia="Arial" w:hAnsiTheme="minorHAnsi" w:cs="Arial"/>
          <w:color w:val="333333"/>
          <w:sz w:val="22"/>
          <w:szCs w:val="22"/>
          <w:shd w:val="clear" w:color="auto" w:fill="FFFFFF"/>
          <w:lang w:val="en-GB"/>
        </w:rPr>
        <w:t> file using the newly created </w:t>
      </w:r>
      <w:proofErr w:type="spellStart"/>
      <w:r w:rsidRPr="00B832BA">
        <w:rPr>
          <w:rFonts w:asciiTheme="minorHAnsi" w:hAnsiTheme="minorHAnsi"/>
          <w:b/>
          <w:color w:val="333333"/>
          <w:sz w:val="22"/>
          <w:szCs w:val="22"/>
        </w:rPr>
        <w:t>singlevieworders</w:t>
      </w:r>
      <w:proofErr w:type="spellEnd"/>
      <w:r w:rsidRPr="00B832BA">
        <w:rPr>
          <w:rFonts w:asciiTheme="minorHAnsi" w:eastAsia="Arial" w:hAnsiTheme="minorHAnsi" w:cs="Arial"/>
          <w:color w:val="333333"/>
          <w:sz w:val="22"/>
          <w:szCs w:val="22"/>
          <w:shd w:val="clear" w:color="auto" w:fill="FFFFFF"/>
          <w:lang w:val="en-GB"/>
        </w:rPr>
        <w:t xml:space="preserve"> extension, and also installs the required B2B </w:t>
      </w:r>
      <w:proofErr w:type="spellStart"/>
      <w:r w:rsidRPr="00B832BA">
        <w:rPr>
          <w:rFonts w:asciiTheme="minorHAnsi" w:eastAsia="Arial" w:hAnsiTheme="minorHAnsi" w:cs="Arial"/>
          <w:color w:val="333333"/>
          <w:sz w:val="22"/>
          <w:szCs w:val="22"/>
          <w:shd w:val="clear" w:color="auto" w:fill="FFFFFF"/>
          <w:lang w:val="en-GB"/>
        </w:rPr>
        <w:t>AddOns</w:t>
      </w:r>
      <w:proofErr w:type="spellEnd"/>
      <w:r w:rsidRPr="00B832BA">
        <w:rPr>
          <w:rFonts w:asciiTheme="minorHAnsi" w:eastAsia="Arial" w:hAnsiTheme="minorHAnsi" w:cs="Arial"/>
          <w:color w:val="333333"/>
          <w:sz w:val="22"/>
          <w:szCs w:val="22"/>
          <w:shd w:val="clear" w:color="auto" w:fill="FFFFFF"/>
          <w:lang w:val="en-GB"/>
        </w:rPr>
        <w:t xml:space="preserve"> into the new </w:t>
      </w:r>
      <w:r w:rsidRPr="00B832BA">
        <w:rPr>
          <w:rFonts w:asciiTheme="minorHAnsi" w:hAnsiTheme="minorHAnsi" w:cs="Arial"/>
          <w:b/>
          <w:color w:val="333333"/>
          <w:sz w:val="22"/>
          <w:szCs w:val="22"/>
        </w:rPr>
        <w:t>b2bassetsstorefront</w:t>
      </w:r>
      <w:r w:rsidRPr="00B832BA">
        <w:rPr>
          <w:rFonts w:asciiTheme="minorHAnsi" w:eastAsia="Arial" w:hAnsiTheme="minorHAnsi" w:cs="Arial"/>
          <w:color w:val="333333"/>
          <w:sz w:val="22"/>
          <w:szCs w:val="22"/>
          <w:shd w:val="clear" w:color="auto" w:fill="FFFFFF"/>
          <w:lang w:val="en-GB"/>
        </w:rPr>
        <w:t xml:space="preserve"> extension.</w:t>
      </w:r>
    </w:p>
    <w:tbl>
      <w:tblPr>
        <w:tblStyle w:val="TableGrid"/>
        <w:tblW w:w="0" w:type="auto"/>
        <w:tblInd w:w="828" w:type="dxa"/>
        <w:tblLook w:val="04A0"/>
      </w:tblPr>
      <w:tblGrid>
        <w:gridCol w:w="9569"/>
      </w:tblGrid>
      <w:tr w:rsidR="00BB1847" w:rsidRPr="00B832BA" w:rsidTr="00DE4EAB">
        <w:tc>
          <w:tcPr>
            <w:tcW w:w="9569" w:type="dxa"/>
          </w:tcPr>
          <w:p w:rsidR="00BB1847" w:rsidRPr="00B832BA" w:rsidRDefault="00BB1847" w:rsidP="00DD427C">
            <w:pPr>
              <w:pStyle w:val="NormalWeb"/>
              <w:spacing w:before="0" w:beforeAutospacing="0" w:after="0" w:afterAutospacing="0" w:line="239" w:lineRule="atLeast"/>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config</w:t>
            </w:r>
            <w:proofErr w:type="spellEnd"/>
            <w:r w:rsidRPr="00B832BA">
              <w:rPr>
                <w:rFonts w:asciiTheme="minorHAnsi" w:hAnsiTheme="minorHAnsi" w:cs="Arial"/>
                <w:bCs/>
                <w:color w:val="333333"/>
                <w:sz w:val="22"/>
                <w:szCs w:val="22"/>
              </w:rPr>
              <w:t>/</w:t>
            </w:r>
            <w:r w:rsidRPr="00B832BA">
              <w:rPr>
                <w:rFonts w:asciiTheme="minorHAnsi" w:eastAsia="Arial" w:hAnsiTheme="minorHAnsi" w:cs="Arial"/>
                <w:b/>
                <w:bCs/>
                <w:color w:val="333333"/>
                <w:sz w:val="22"/>
                <w:szCs w:val="22"/>
                <w:lang w:val="en-GB"/>
              </w:rPr>
              <w:t xml:space="preserve"> localextensions.xml</w:t>
            </w:r>
            <w:r w:rsidRPr="00B832BA">
              <w:rPr>
                <w:rFonts w:asciiTheme="minorHAnsi" w:eastAsia="Arial" w:hAnsiTheme="minorHAnsi" w:cs="Arial"/>
                <w:color w:val="333333"/>
                <w:sz w:val="22"/>
                <w:szCs w:val="22"/>
                <w:shd w:val="clear" w:color="auto" w:fill="FFFFFF"/>
                <w:lang w:val="en-GB"/>
              </w:rPr>
              <w:t> </w:t>
            </w:r>
          </w:p>
        </w:tc>
      </w:tr>
      <w:tr w:rsidR="00BB1847" w:rsidRPr="00B832BA" w:rsidTr="00DE4EAB">
        <w:tc>
          <w:tcPr>
            <w:tcW w:w="9569" w:type="dxa"/>
          </w:tcPr>
          <w:p w:rsidR="00BB1847" w:rsidRPr="00B832BA" w:rsidRDefault="00BB1847"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&lt;extensions&gt;</w:t>
            </w:r>
          </w:p>
          <w:p w:rsidR="00BB1847" w:rsidRPr="00B832BA" w:rsidRDefault="00BB1847"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w:t>
            </w:r>
          </w:p>
          <w:p w:rsidR="00BB1847" w:rsidRPr="00B832BA" w:rsidRDefault="00BB1847"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proofErr w:type="spellStart"/>
            <w:r w:rsidRPr="00B832BA">
              <w:rPr>
                <w:rFonts w:asciiTheme="minorHAnsi" w:hAnsiTheme="minorHAnsi" w:cs="Arial"/>
                <w:bCs/>
                <w:color w:val="333333"/>
                <w:sz w:val="22"/>
                <w:szCs w:val="22"/>
              </w:rPr>
              <w:t>multicarts</w:t>
            </w:r>
            <w:proofErr w:type="spellEnd"/>
            <w:r w:rsidRPr="00B832BA">
              <w:rPr>
                <w:rFonts w:asciiTheme="minorHAnsi" w:hAnsiTheme="minorHAnsi" w:cs="Arial"/>
                <w:bCs/>
                <w:color w:val="333333"/>
                <w:sz w:val="22"/>
                <w:szCs w:val="22"/>
              </w:rPr>
              <w:t>' /&gt;</w:t>
            </w:r>
          </w:p>
          <w:p w:rsidR="00BB1847" w:rsidRPr="00B832BA" w:rsidRDefault="00BB1847"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proofErr w:type="spellStart"/>
            <w:r w:rsidRPr="00B832BA">
              <w:rPr>
                <w:rFonts w:asciiTheme="minorHAnsi" w:hAnsiTheme="minorHAnsi" w:cs="Arial"/>
                <w:bCs/>
                <w:color w:val="333333"/>
                <w:sz w:val="22"/>
                <w:szCs w:val="22"/>
              </w:rPr>
              <w:t>ordersearch</w:t>
            </w:r>
            <w:proofErr w:type="spellEnd"/>
            <w:r w:rsidRPr="00B832BA">
              <w:rPr>
                <w:rFonts w:asciiTheme="minorHAnsi" w:hAnsiTheme="minorHAnsi" w:cs="Arial"/>
                <w:bCs/>
                <w:color w:val="333333"/>
                <w:sz w:val="22"/>
                <w:szCs w:val="22"/>
              </w:rPr>
              <w:t>' /&gt;</w:t>
            </w:r>
          </w:p>
          <w:p w:rsidR="00BB1847" w:rsidRPr="00B832BA" w:rsidRDefault="00BB1847"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proofErr w:type="spellStart"/>
            <w:r w:rsidRPr="00B832BA">
              <w:rPr>
                <w:rFonts w:asciiTheme="minorHAnsi" w:hAnsiTheme="minorHAnsi" w:cs="Arial"/>
                <w:bCs/>
                <w:color w:val="333333"/>
                <w:sz w:val="22"/>
                <w:szCs w:val="22"/>
              </w:rPr>
              <w:t>productsearch</w:t>
            </w:r>
            <w:proofErr w:type="spellEnd"/>
            <w:r w:rsidRPr="00B832BA">
              <w:rPr>
                <w:rFonts w:asciiTheme="minorHAnsi" w:hAnsiTheme="minorHAnsi" w:cs="Arial"/>
                <w:bCs/>
                <w:color w:val="333333"/>
                <w:sz w:val="22"/>
                <w:szCs w:val="22"/>
              </w:rPr>
              <w:t>' /&gt;</w:t>
            </w:r>
          </w:p>
          <w:p w:rsidR="00BB1847" w:rsidRPr="00B832BA" w:rsidRDefault="00BB1847"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proofErr w:type="spellStart"/>
            <w:r w:rsidRPr="00B832BA">
              <w:rPr>
                <w:rFonts w:asciiTheme="minorHAnsi" w:hAnsiTheme="minorHAnsi" w:cs="Arial"/>
                <w:bCs/>
                <w:color w:val="333333"/>
                <w:sz w:val="22"/>
                <w:szCs w:val="22"/>
              </w:rPr>
              <w:t>quickorder</w:t>
            </w:r>
            <w:proofErr w:type="spellEnd"/>
            <w:r w:rsidRPr="00B832BA">
              <w:rPr>
                <w:rFonts w:asciiTheme="minorHAnsi" w:hAnsiTheme="minorHAnsi" w:cs="Arial"/>
                <w:bCs/>
                <w:color w:val="333333"/>
                <w:sz w:val="22"/>
                <w:szCs w:val="22"/>
              </w:rPr>
              <w:t>'/&gt;</w:t>
            </w:r>
          </w:p>
          <w:p w:rsidR="00BB1847" w:rsidRPr="00B832BA" w:rsidRDefault="00BB1847" w:rsidP="00DD427C">
            <w:pPr>
              <w:pStyle w:val="NormalWeb"/>
              <w:spacing w:before="0" w:beforeAutospacing="0" w:after="0" w:afterAutospacing="0"/>
              <w:rPr>
                <w:rFonts w:asciiTheme="minorHAnsi" w:hAnsiTheme="minorHAnsi"/>
                <w:color w:val="333333"/>
                <w:sz w:val="22"/>
                <w:szCs w:val="22"/>
              </w:rPr>
            </w:pPr>
            <w:r w:rsidRPr="00B832BA">
              <w:rPr>
                <w:rFonts w:asciiTheme="minorHAnsi" w:hAnsiTheme="minorHAnsi" w:cs="Arial"/>
                <w:bCs/>
                <w:color w:val="333333"/>
                <w:sz w:val="22"/>
                <w:szCs w:val="22"/>
              </w:rPr>
              <w:t xml:space="preserve">          &lt;extension name=</w:t>
            </w:r>
            <w:r w:rsidRPr="00B832BA">
              <w:rPr>
                <w:rFonts w:asciiTheme="minorHAnsi" w:hAnsiTheme="minorHAnsi"/>
                <w:sz w:val="22"/>
                <w:szCs w:val="22"/>
              </w:rPr>
              <w:t>'</w:t>
            </w:r>
            <w:proofErr w:type="spellStart"/>
            <w:r w:rsidRPr="00B832BA">
              <w:rPr>
                <w:rFonts w:asciiTheme="minorHAnsi" w:hAnsiTheme="minorHAnsi"/>
                <w:color w:val="333333"/>
                <w:sz w:val="22"/>
                <w:szCs w:val="22"/>
              </w:rPr>
              <w:t>singlevieworders</w:t>
            </w:r>
            <w:proofErr w:type="spellEnd"/>
            <w:r w:rsidRPr="00B832BA">
              <w:rPr>
                <w:rFonts w:asciiTheme="minorHAnsi" w:hAnsiTheme="minorHAnsi"/>
                <w:sz w:val="22"/>
                <w:szCs w:val="22"/>
              </w:rPr>
              <w:t>'</w:t>
            </w:r>
            <w:r w:rsidRPr="00B832BA">
              <w:rPr>
                <w:rFonts w:asciiTheme="minorHAnsi" w:hAnsiTheme="minorHAnsi"/>
                <w:color w:val="333333"/>
                <w:sz w:val="22"/>
                <w:szCs w:val="22"/>
              </w:rPr>
              <w:t>/&gt;</w:t>
            </w:r>
          </w:p>
          <w:p w:rsidR="00BB1847" w:rsidRPr="00B832BA" w:rsidRDefault="00BB1847"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proofErr w:type="spellStart"/>
            <w:r w:rsidRPr="00B832BA">
              <w:rPr>
                <w:rFonts w:asciiTheme="minorHAnsi" w:hAnsiTheme="minorHAnsi" w:cs="Arial"/>
                <w:bCs/>
                <w:color w:val="333333"/>
                <w:sz w:val="22"/>
                <w:szCs w:val="22"/>
              </w:rPr>
              <w:t>interfaceerror</w:t>
            </w:r>
            <w:proofErr w:type="spellEnd"/>
            <w:r w:rsidRPr="00B832BA">
              <w:rPr>
                <w:rFonts w:asciiTheme="minorHAnsi" w:hAnsiTheme="minorHAnsi" w:cs="Arial"/>
                <w:bCs/>
                <w:color w:val="333333"/>
                <w:sz w:val="22"/>
                <w:szCs w:val="22"/>
              </w:rPr>
              <w:t>' /&gt;</w:t>
            </w:r>
          </w:p>
          <w:p w:rsidR="00BB1847" w:rsidRPr="00B832BA" w:rsidRDefault="00BB1847"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r w:rsidRPr="00B832BA">
              <w:rPr>
                <w:rFonts w:asciiTheme="minorHAnsi" w:hAnsiTheme="minorHAnsi" w:cs="Arial"/>
                <w:b/>
                <w:bCs/>
                <w:color w:val="333333"/>
                <w:sz w:val="22"/>
                <w:szCs w:val="22"/>
              </w:rPr>
              <w:t>'</w:t>
            </w:r>
            <w:proofErr w:type="spellStart"/>
            <w:r w:rsidRPr="00B832BA">
              <w:rPr>
                <w:rFonts w:asciiTheme="minorHAnsi" w:hAnsiTheme="minorHAnsi" w:cs="Arial"/>
                <w:b/>
                <w:bCs/>
                <w:color w:val="333333"/>
                <w:sz w:val="22"/>
                <w:szCs w:val="22"/>
              </w:rPr>
              <w:t>solrsearchrestriction</w:t>
            </w:r>
            <w:proofErr w:type="spellEnd"/>
            <w:r w:rsidRPr="00B832BA">
              <w:rPr>
                <w:rFonts w:asciiTheme="minorHAnsi" w:hAnsiTheme="minorHAnsi" w:cs="Arial"/>
                <w:b/>
                <w:bCs/>
                <w:color w:val="333333"/>
                <w:sz w:val="22"/>
                <w:szCs w:val="22"/>
              </w:rPr>
              <w:t>'</w:t>
            </w:r>
            <w:r w:rsidRPr="00B832BA">
              <w:rPr>
                <w:rFonts w:asciiTheme="minorHAnsi" w:hAnsiTheme="minorHAnsi" w:cs="Arial"/>
                <w:bCs/>
                <w:color w:val="333333"/>
                <w:sz w:val="22"/>
                <w:szCs w:val="22"/>
              </w:rPr>
              <w:t xml:space="preserve"> /&gt;</w:t>
            </w:r>
          </w:p>
          <w:p w:rsidR="00BB1847" w:rsidRPr="00B832BA" w:rsidRDefault="00BB1847"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w:t>
            </w:r>
          </w:p>
          <w:p w:rsidR="00BB1847" w:rsidRPr="00B832BA" w:rsidRDefault="00BB1847" w:rsidP="00DD427C">
            <w:pPr>
              <w:pStyle w:val="NormalWeb"/>
              <w:spacing w:before="0" w:beforeAutospacing="0" w:after="0" w:afterAutospacing="0"/>
              <w:rPr>
                <w:rFonts w:asciiTheme="minorHAnsi" w:hAnsiTheme="minorHAnsi" w:cs="Arial"/>
                <w:b/>
                <w:bCs/>
                <w:color w:val="333333"/>
                <w:sz w:val="22"/>
                <w:szCs w:val="22"/>
              </w:rPr>
            </w:pPr>
            <w:r w:rsidRPr="00B832BA">
              <w:rPr>
                <w:rFonts w:asciiTheme="minorHAnsi" w:hAnsiTheme="minorHAnsi" w:cs="Arial"/>
                <w:bCs/>
                <w:color w:val="333333"/>
                <w:sz w:val="22"/>
                <w:szCs w:val="22"/>
              </w:rPr>
              <w:t>&lt;/extensions&gt;</w:t>
            </w:r>
          </w:p>
        </w:tc>
      </w:tr>
    </w:tbl>
    <w:p w:rsidR="00BB1847" w:rsidRPr="00B832BA" w:rsidRDefault="00BB1847" w:rsidP="00BB1847">
      <w:pPr>
        <w:pStyle w:val="NormalWeb"/>
        <w:shd w:val="clear" w:color="auto" w:fill="FFFFFF"/>
        <w:spacing w:before="0" w:beforeAutospacing="0" w:after="0" w:afterAutospacing="0" w:line="239" w:lineRule="atLeast"/>
        <w:ind w:left="720"/>
        <w:rPr>
          <w:rFonts w:asciiTheme="minorHAnsi" w:hAnsiTheme="minorHAnsi"/>
          <w:color w:val="333333"/>
        </w:rPr>
      </w:pPr>
    </w:p>
    <w:p w:rsidR="00BB1847" w:rsidRPr="00B832BA" w:rsidRDefault="00BB1847" w:rsidP="00DE4EAB">
      <w:pPr>
        <w:pStyle w:val="NormalWeb"/>
        <w:numPr>
          <w:ilvl w:val="0"/>
          <w:numId w:val="47"/>
        </w:numPr>
        <w:shd w:val="clear" w:color="auto" w:fill="FFFFFF"/>
        <w:tabs>
          <w:tab w:val="left" w:pos="990"/>
        </w:tabs>
        <w:spacing w:before="0" w:beforeAutospacing="0" w:after="240" w:afterAutospacing="0" w:line="239" w:lineRule="atLeast"/>
        <w:ind w:hanging="120"/>
        <w:rPr>
          <w:rFonts w:asciiTheme="minorHAnsi" w:hAnsiTheme="minorHAnsi"/>
          <w:color w:val="333333"/>
          <w:sz w:val="22"/>
          <w:szCs w:val="22"/>
        </w:rPr>
      </w:pPr>
      <w:r w:rsidRPr="00B832BA">
        <w:rPr>
          <w:rFonts w:asciiTheme="minorHAnsi" w:hAnsiTheme="minorHAnsi"/>
          <w:color w:val="333333"/>
          <w:sz w:val="22"/>
          <w:szCs w:val="22"/>
        </w:rPr>
        <w:t xml:space="preserve">Copy </w:t>
      </w:r>
      <w:proofErr w:type="spellStart"/>
      <w:r w:rsidRPr="00B832BA">
        <w:rPr>
          <w:rFonts w:asciiTheme="minorHAnsi" w:hAnsiTheme="minorHAnsi"/>
          <w:color w:val="333333"/>
          <w:sz w:val="22"/>
          <w:szCs w:val="22"/>
        </w:rPr>
        <w:t>solrsearchrestriction</w:t>
      </w:r>
      <w:proofErr w:type="spellEnd"/>
      <w:r w:rsidRPr="00B832BA">
        <w:rPr>
          <w:rFonts w:asciiTheme="minorHAnsi" w:hAnsiTheme="minorHAnsi"/>
          <w:color w:val="333333"/>
        </w:rPr>
        <w:t xml:space="preserve"> </w:t>
      </w:r>
      <w:r w:rsidRPr="00B832BA">
        <w:rPr>
          <w:rFonts w:asciiTheme="minorHAnsi" w:hAnsiTheme="minorHAnsi"/>
          <w:color w:val="333333"/>
          <w:sz w:val="22"/>
          <w:szCs w:val="22"/>
        </w:rPr>
        <w:t xml:space="preserve">module directory into </w:t>
      </w:r>
      <w:r w:rsidRPr="00B832BA">
        <w:rPr>
          <w:rFonts w:asciiTheme="minorHAnsi" w:hAnsiTheme="minorHAnsi"/>
          <w:b/>
          <w:color w:val="333333"/>
          <w:sz w:val="22"/>
          <w:szCs w:val="22"/>
        </w:rPr>
        <w:t xml:space="preserve">hybris/bin/custom </w:t>
      </w:r>
      <w:r w:rsidRPr="00B832BA">
        <w:rPr>
          <w:rFonts w:asciiTheme="minorHAnsi" w:hAnsiTheme="minorHAnsi"/>
          <w:color w:val="333333"/>
          <w:sz w:val="22"/>
          <w:szCs w:val="22"/>
        </w:rPr>
        <w:t>folder.</w:t>
      </w:r>
    </w:p>
    <w:p w:rsidR="00BB1847" w:rsidRPr="00B832BA" w:rsidRDefault="00BB1847" w:rsidP="00DE4EAB">
      <w:pPr>
        <w:pStyle w:val="IS-Bodytext"/>
        <w:numPr>
          <w:ilvl w:val="0"/>
          <w:numId w:val="47"/>
        </w:numPr>
        <w:tabs>
          <w:tab w:val="left" w:pos="990"/>
        </w:tabs>
        <w:spacing w:before="0" w:after="0"/>
        <w:ind w:hanging="120"/>
        <w:rPr>
          <w:rFonts w:asciiTheme="minorHAnsi" w:hAnsiTheme="minorHAnsi"/>
          <w:sz w:val="22"/>
          <w:szCs w:val="22"/>
          <w:lang w:val="en-US"/>
        </w:rPr>
      </w:pPr>
      <w:r w:rsidRPr="00B832BA">
        <w:rPr>
          <w:rFonts w:asciiTheme="minorHAnsi" w:hAnsiTheme="minorHAnsi"/>
          <w:sz w:val="22"/>
          <w:szCs w:val="22"/>
          <w:lang w:val="en-US"/>
        </w:rPr>
        <w:t xml:space="preserve">Navigate to the </w:t>
      </w:r>
      <w:r w:rsidRPr="00B832BA">
        <w:rPr>
          <w:rFonts w:asciiTheme="minorHAnsi" w:eastAsia="Times New Roman" w:hAnsiTheme="minorHAnsi"/>
          <w:b/>
          <w:bCs/>
          <w:sz w:val="22"/>
          <w:szCs w:val="22"/>
        </w:rPr>
        <w:t>{HYBRIS_HOME}</w:t>
      </w:r>
      <w:r w:rsidRPr="00B832BA">
        <w:rPr>
          <w:rFonts w:asciiTheme="minorHAnsi" w:eastAsia="Times New Roman" w:hAnsiTheme="minorHAnsi"/>
          <w:sz w:val="22"/>
          <w:szCs w:val="22"/>
        </w:rPr>
        <w:t>/bin/platform directory and build the server :</w:t>
      </w:r>
    </w:p>
    <w:p w:rsidR="00BB1847" w:rsidRPr="00B832BA" w:rsidRDefault="00BB1847" w:rsidP="00BB1847">
      <w:pPr>
        <w:pStyle w:val="IS-Bodytext"/>
        <w:spacing w:before="0" w:after="0" w:line="240" w:lineRule="auto"/>
        <w:ind w:left="720"/>
        <w:rPr>
          <w:rFonts w:asciiTheme="minorHAnsi" w:hAnsiTheme="minorHAnsi"/>
          <w:b/>
          <w:sz w:val="22"/>
          <w:szCs w:val="22"/>
          <w:lang w:val="en-US"/>
        </w:rPr>
      </w:pPr>
      <w:proofErr w:type="gramStart"/>
      <w:r w:rsidRPr="00B832BA">
        <w:rPr>
          <w:rFonts w:asciiTheme="minorHAnsi" w:hAnsiTheme="minorHAnsi"/>
          <w:b/>
          <w:sz w:val="22"/>
          <w:szCs w:val="22"/>
          <w:lang w:val="en-US"/>
        </w:rPr>
        <w:t>ant</w:t>
      </w:r>
      <w:proofErr w:type="gramEnd"/>
      <w:r w:rsidRPr="00B832BA">
        <w:rPr>
          <w:rFonts w:asciiTheme="minorHAnsi" w:hAnsiTheme="minorHAnsi"/>
          <w:b/>
          <w:sz w:val="22"/>
          <w:szCs w:val="22"/>
          <w:lang w:val="en-US"/>
        </w:rPr>
        <w:t xml:space="preserve"> clean all</w:t>
      </w:r>
    </w:p>
    <w:p w:rsidR="00C86344" w:rsidRDefault="00C86344" w:rsidP="000272B5">
      <w:pPr>
        <w:pStyle w:val="IS-Bodytext"/>
        <w:spacing w:before="0" w:after="0"/>
        <w:ind w:left="720"/>
        <w:rPr>
          <w:rFonts w:asciiTheme="minorHAnsi" w:hAnsiTheme="minorHAnsi"/>
          <w:b/>
          <w:sz w:val="22"/>
          <w:szCs w:val="22"/>
          <w:lang w:val="en-US"/>
        </w:rPr>
      </w:pPr>
    </w:p>
    <w:p w:rsidR="00C61CF4" w:rsidRPr="00B832BA" w:rsidRDefault="00C61CF4" w:rsidP="00C61CF4">
      <w:pPr>
        <w:pStyle w:val="IS-Heading3"/>
        <w:tabs>
          <w:tab w:val="left" w:pos="180"/>
          <w:tab w:val="left" w:pos="634"/>
          <w:tab w:val="num" w:pos="936"/>
        </w:tabs>
        <w:spacing w:line="360" w:lineRule="auto"/>
        <w:rPr>
          <w:rFonts w:asciiTheme="minorHAnsi" w:hAnsiTheme="minorHAnsi"/>
        </w:rPr>
      </w:pPr>
      <w:bookmarkStart w:id="156" w:name="_Toc442102809"/>
      <w:r w:rsidRPr="00B832BA">
        <w:rPr>
          <w:rFonts w:asciiTheme="minorHAnsi" w:hAnsiTheme="minorHAnsi"/>
        </w:rPr>
        <w:t xml:space="preserve">Configuration steps for the </w:t>
      </w:r>
      <w:proofErr w:type="spellStart"/>
      <w:r w:rsidR="002955F1" w:rsidRPr="00B832BA">
        <w:rPr>
          <w:rFonts w:asciiTheme="minorHAnsi" w:hAnsiTheme="minorHAnsi"/>
        </w:rPr>
        <w:t>SolrSearchRestriction</w:t>
      </w:r>
      <w:proofErr w:type="spellEnd"/>
      <w:r w:rsidR="002955F1" w:rsidRPr="00B832BA">
        <w:rPr>
          <w:rFonts w:asciiTheme="minorHAnsi" w:hAnsiTheme="minorHAnsi"/>
        </w:rPr>
        <w:t xml:space="preserve"> </w:t>
      </w:r>
      <w:proofErr w:type="spellStart"/>
      <w:r w:rsidRPr="00B832BA">
        <w:rPr>
          <w:rFonts w:asciiTheme="minorHAnsi" w:hAnsiTheme="minorHAnsi"/>
        </w:rPr>
        <w:t>addon</w:t>
      </w:r>
      <w:bookmarkEnd w:id="156"/>
      <w:proofErr w:type="spellEnd"/>
    </w:p>
    <w:p w:rsidR="00C53F64" w:rsidRDefault="00C53F64" w:rsidP="00401F1F">
      <w:pPr>
        <w:pStyle w:val="NormalWeb"/>
        <w:numPr>
          <w:ilvl w:val="0"/>
          <w:numId w:val="50"/>
        </w:numPr>
        <w:shd w:val="clear" w:color="auto" w:fill="FFFFFF"/>
        <w:spacing w:before="0" w:beforeAutospacing="0" w:after="240" w:afterAutospacing="0" w:line="239" w:lineRule="atLeast"/>
        <w:ind w:hanging="120"/>
        <w:rPr>
          <w:rFonts w:asciiTheme="minorHAnsi" w:hAnsiTheme="minorHAnsi"/>
          <w:color w:val="333333"/>
          <w:sz w:val="22"/>
          <w:szCs w:val="22"/>
        </w:rPr>
      </w:pPr>
      <w:r>
        <w:rPr>
          <w:rFonts w:asciiTheme="minorHAnsi" w:hAnsiTheme="minorHAnsi"/>
          <w:color w:val="333333"/>
          <w:sz w:val="22"/>
          <w:szCs w:val="22"/>
        </w:rPr>
        <w:t xml:space="preserve">Add following line in </w:t>
      </w:r>
      <w:r w:rsidRPr="002408CF">
        <w:rPr>
          <w:rFonts w:asciiTheme="minorHAnsi" w:hAnsiTheme="minorHAnsi"/>
          <w:b/>
          <w:color w:val="333333"/>
          <w:sz w:val="22"/>
          <w:szCs w:val="22"/>
        </w:rPr>
        <w:t>solrsearchrestriction-spring.xml</w:t>
      </w:r>
      <w:r>
        <w:rPr>
          <w:rFonts w:asciiTheme="minorHAnsi" w:hAnsiTheme="minorHAnsi"/>
          <w:b/>
          <w:color w:val="333333"/>
          <w:sz w:val="22"/>
          <w:szCs w:val="22"/>
        </w:rPr>
        <w:t xml:space="preserve"> </w:t>
      </w:r>
      <w:r w:rsidRPr="002408CF">
        <w:rPr>
          <w:rFonts w:asciiTheme="minorHAnsi" w:hAnsiTheme="minorHAnsi"/>
          <w:color w:val="333333"/>
          <w:sz w:val="22"/>
          <w:szCs w:val="22"/>
        </w:rPr>
        <w:t>file</w:t>
      </w:r>
      <w:r>
        <w:rPr>
          <w:rFonts w:asciiTheme="minorHAnsi" w:hAnsiTheme="minorHAnsi"/>
          <w:color w:val="333333"/>
          <w:sz w:val="22"/>
          <w:szCs w:val="22"/>
        </w:rPr>
        <w:t xml:space="preserve"> (</w:t>
      </w:r>
      <w:r w:rsidRPr="002408CF">
        <w:rPr>
          <w:rFonts w:asciiTheme="minorHAnsi" w:hAnsiTheme="minorHAnsi"/>
          <w:color w:val="333333"/>
          <w:sz w:val="22"/>
          <w:szCs w:val="22"/>
        </w:rPr>
        <w:t>hybris\bin\custom\</w:t>
      </w:r>
      <w:proofErr w:type="spellStart"/>
      <w:r w:rsidRPr="002408CF">
        <w:rPr>
          <w:rFonts w:asciiTheme="minorHAnsi" w:hAnsiTheme="minorHAnsi"/>
          <w:color w:val="333333"/>
          <w:sz w:val="22"/>
          <w:szCs w:val="22"/>
        </w:rPr>
        <w:t>solrsearchrestriction</w:t>
      </w:r>
      <w:proofErr w:type="spellEnd"/>
      <w:r w:rsidRPr="002408CF">
        <w:rPr>
          <w:rFonts w:asciiTheme="minorHAnsi" w:hAnsiTheme="minorHAnsi"/>
          <w:color w:val="333333"/>
          <w:sz w:val="22"/>
          <w:szCs w:val="22"/>
        </w:rPr>
        <w:t>\resources</w:t>
      </w:r>
      <w:r>
        <w:rPr>
          <w:rFonts w:asciiTheme="minorHAnsi" w:hAnsiTheme="minorHAnsi"/>
          <w:color w:val="333333"/>
          <w:sz w:val="22"/>
          <w:szCs w:val="22"/>
        </w:rPr>
        <w:t>)</w:t>
      </w:r>
    </w:p>
    <w:tbl>
      <w:tblPr>
        <w:tblStyle w:val="TableGrid"/>
        <w:tblW w:w="0" w:type="auto"/>
        <w:tblInd w:w="828" w:type="dxa"/>
        <w:tblLook w:val="04A0"/>
      </w:tblPr>
      <w:tblGrid>
        <w:gridCol w:w="9569"/>
      </w:tblGrid>
      <w:tr w:rsidR="00C53F64" w:rsidTr="00401F1F">
        <w:tc>
          <w:tcPr>
            <w:tcW w:w="9569" w:type="dxa"/>
          </w:tcPr>
          <w:p w:rsidR="00C53F64" w:rsidRDefault="00C53F64" w:rsidP="00DD427C">
            <w:pPr>
              <w:pStyle w:val="NormalWeb"/>
              <w:spacing w:before="0" w:beforeAutospacing="0" w:after="240" w:afterAutospacing="0" w:line="239" w:lineRule="atLeast"/>
              <w:rPr>
                <w:rFonts w:asciiTheme="minorHAnsi" w:hAnsiTheme="minorHAnsi"/>
                <w:color w:val="333333"/>
                <w:sz w:val="22"/>
                <w:szCs w:val="22"/>
              </w:rPr>
            </w:pPr>
            <w:r w:rsidRPr="003E1C07">
              <w:rPr>
                <w:rFonts w:asciiTheme="minorHAnsi" w:hAnsiTheme="minorHAnsi"/>
                <w:color w:val="333333"/>
                <w:sz w:val="22"/>
                <w:szCs w:val="22"/>
              </w:rPr>
              <w:t>&lt;import resource="classpath:/solrsearchrestriction/integration/hot-folder-productrestriction-spring.xml"/&gt;</w:t>
            </w:r>
          </w:p>
        </w:tc>
      </w:tr>
    </w:tbl>
    <w:p w:rsidR="00C53F64" w:rsidRDefault="00C53F64" w:rsidP="00C53F64">
      <w:pPr>
        <w:pStyle w:val="IS-Bodytext"/>
        <w:spacing w:before="0" w:after="0"/>
        <w:ind w:left="360"/>
        <w:rPr>
          <w:rFonts w:asciiTheme="minorHAnsi" w:hAnsiTheme="minorHAnsi"/>
          <w:b/>
          <w:sz w:val="22"/>
          <w:szCs w:val="22"/>
          <w:lang w:val="en-US"/>
        </w:rPr>
      </w:pPr>
    </w:p>
    <w:p w:rsidR="00C53F64" w:rsidRPr="00654D27" w:rsidRDefault="00C53F64" w:rsidP="00401F1F">
      <w:pPr>
        <w:pStyle w:val="IS-Bodytext"/>
        <w:numPr>
          <w:ilvl w:val="0"/>
          <w:numId w:val="50"/>
        </w:numPr>
        <w:spacing w:before="0" w:after="0"/>
        <w:ind w:hanging="120"/>
        <w:rPr>
          <w:rFonts w:asciiTheme="minorHAnsi" w:hAnsiTheme="minorHAnsi"/>
          <w:b/>
          <w:sz w:val="22"/>
          <w:szCs w:val="22"/>
          <w:lang w:val="en-US"/>
        </w:rPr>
      </w:pPr>
      <w:r w:rsidRPr="00951D79">
        <w:rPr>
          <w:rFonts w:asciiTheme="minorHAnsi" w:hAnsiTheme="minorHAnsi"/>
          <w:sz w:val="22"/>
          <w:szCs w:val="22"/>
          <w:lang w:val="en-US"/>
        </w:rPr>
        <w:t>Add following lines in</w:t>
      </w:r>
      <w:r>
        <w:rPr>
          <w:rFonts w:asciiTheme="minorHAnsi" w:hAnsiTheme="minorHAnsi"/>
          <w:b/>
          <w:sz w:val="22"/>
          <w:szCs w:val="22"/>
          <w:lang w:val="en-US"/>
        </w:rPr>
        <w:t xml:space="preserve"> </w:t>
      </w:r>
      <w:proofErr w:type="spellStart"/>
      <w:proofErr w:type="gramStart"/>
      <w:r w:rsidRPr="00951D79">
        <w:rPr>
          <w:rFonts w:asciiTheme="minorHAnsi" w:hAnsiTheme="minorHAnsi"/>
          <w:b/>
          <w:sz w:val="22"/>
          <w:szCs w:val="22"/>
          <w:lang w:val="en-US"/>
        </w:rPr>
        <w:t>project.properties.template</w:t>
      </w:r>
      <w:proofErr w:type="spellEnd"/>
      <w:r>
        <w:rPr>
          <w:rFonts w:asciiTheme="minorHAnsi" w:hAnsiTheme="minorHAnsi"/>
          <w:b/>
          <w:sz w:val="22"/>
          <w:szCs w:val="22"/>
          <w:lang w:val="en-US"/>
        </w:rPr>
        <w:t xml:space="preserve"> </w:t>
      </w:r>
      <w:r>
        <w:rPr>
          <w:rFonts w:asciiTheme="minorHAnsi" w:hAnsiTheme="minorHAnsi"/>
          <w:sz w:val="22"/>
          <w:szCs w:val="22"/>
          <w:lang w:val="en-US"/>
        </w:rPr>
        <w:t xml:space="preserve"> &amp;</w:t>
      </w:r>
      <w:proofErr w:type="gramEnd"/>
      <w:r>
        <w:rPr>
          <w:rFonts w:asciiTheme="minorHAnsi" w:hAnsiTheme="minorHAnsi"/>
          <w:sz w:val="22"/>
          <w:szCs w:val="22"/>
          <w:lang w:val="en-US"/>
        </w:rPr>
        <w:t xml:space="preserve"> </w:t>
      </w:r>
      <w:r w:rsidRPr="00F14936">
        <w:rPr>
          <w:rFonts w:asciiTheme="minorHAnsi" w:hAnsiTheme="minorHAnsi"/>
          <w:sz w:val="22"/>
          <w:szCs w:val="22"/>
          <w:lang w:val="en-US"/>
        </w:rPr>
        <w:t xml:space="preserve"> </w:t>
      </w:r>
      <w:proofErr w:type="spellStart"/>
      <w:r w:rsidRPr="00951D79">
        <w:rPr>
          <w:rFonts w:asciiTheme="minorHAnsi" w:hAnsiTheme="minorHAnsi"/>
          <w:b/>
          <w:sz w:val="22"/>
          <w:szCs w:val="22"/>
          <w:lang w:val="en-US"/>
        </w:rPr>
        <w:t>project.properties</w:t>
      </w:r>
      <w:proofErr w:type="spellEnd"/>
      <w:r w:rsidRPr="00F14936">
        <w:rPr>
          <w:rFonts w:asciiTheme="minorHAnsi" w:hAnsiTheme="minorHAnsi"/>
          <w:sz w:val="22"/>
          <w:szCs w:val="22"/>
          <w:lang w:val="en-US"/>
        </w:rPr>
        <w:t xml:space="preserve"> </w:t>
      </w:r>
      <w:r>
        <w:rPr>
          <w:rFonts w:asciiTheme="minorHAnsi" w:hAnsiTheme="minorHAnsi"/>
          <w:sz w:val="22"/>
          <w:szCs w:val="22"/>
          <w:lang w:val="en-US"/>
        </w:rPr>
        <w:t xml:space="preserve">files </w:t>
      </w:r>
      <w:r w:rsidRPr="00F14936">
        <w:rPr>
          <w:rFonts w:asciiTheme="minorHAnsi" w:hAnsiTheme="minorHAnsi"/>
          <w:sz w:val="22"/>
          <w:szCs w:val="22"/>
          <w:lang w:val="en-US"/>
        </w:rPr>
        <w:t>(</w:t>
      </w:r>
      <w:r w:rsidRPr="002408CF">
        <w:rPr>
          <w:rFonts w:asciiTheme="minorHAnsi" w:hAnsiTheme="minorHAnsi"/>
          <w:color w:val="333333"/>
          <w:sz w:val="22"/>
          <w:szCs w:val="22"/>
        </w:rPr>
        <w:t>hybris\bin\custom\</w:t>
      </w:r>
      <w:proofErr w:type="spellStart"/>
      <w:r w:rsidRPr="002408CF">
        <w:rPr>
          <w:rFonts w:asciiTheme="minorHAnsi" w:hAnsiTheme="minorHAnsi"/>
          <w:color w:val="333333"/>
          <w:sz w:val="22"/>
          <w:szCs w:val="22"/>
        </w:rPr>
        <w:t>solrsearchrestriction</w:t>
      </w:r>
      <w:proofErr w:type="spellEnd"/>
      <w:r w:rsidRPr="00F14936">
        <w:rPr>
          <w:rFonts w:asciiTheme="minorHAnsi" w:hAnsiTheme="minorHAnsi"/>
          <w:sz w:val="22"/>
          <w:szCs w:val="22"/>
          <w:lang w:val="en-US"/>
        </w:rPr>
        <w:t>)</w:t>
      </w:r>
      <w:r>
        <w:rPr>
          <w:rFonts w:asciiTheme="minorHAnsi" w:hAnsiTheme="minorHAnsi"/>
          <w:sz w:val="22"/>
          <w:szCs w:val="22"/>
          <w:lang w:val="en-US"/>
        </w:rPr>
        <w:t>.</w:t>
      </w:r>
    </w:p>
    <w:tbl>
      <w:tblPr>
        <w:tblStyle w:val="TableGrid"/>
        <w:tblW w:w="0" w:type="auto"/>
        <w:tblInd w:w="828" w:type="dxa"/>
        <w:tblLook w:val="04A0"/>
      </w:tblPr>
      <w:tblGrid>
        <w:gridCol w:w="9569"/>
      </w:tblGrid>
      <w:tr w:rsidR="00C53F64" w:rsidRPr="00C53F64" w:rsidTr="00401F1F">
        <w:tc>
          <w:tcPr>
            <w:tcW w:w="9569" w:type="dxa"/>
          </w:tcPr>
          <w:p w:rsidR="00C53F64" w:rsidRPr="00C53F64" w:rsidRDefault="00C53F64" w:rsidP="00DD427C">
            <w:pPr>
              <w:autoSpaceDE w:val="0"/>
              <w:autoSpaceDN w:val="0"/>
              <w:adjustRightInd w:val="0"/>
              <w:spacing w:before="240" w:line="240" w:lineRule="auto"/>
              <w:contextualSpacing/>
              <w:rPr>
                <w:rFonts w:asciiTheme="minorHAnsi" w:hAnsiTheme="minorHAnsi"/>
                <w:sz w:val="22"/>
                <w:szCs w:val="22"/>
              </w:rPr>
            </w:pPr>
            <w:r w:rsidRPr="00C53F64">
              <w:rPr>
                <w:rFonts w:asciiTheme="minorHAnsi" w:hAnsiTheme="minorHAnsi"/>
                <w:sz w:val="22"/>
                <w:szCs w:val="22"/>
              </w:rPr>
              <w:t>#################product restriction interface#########################</w:t>
            </w:r>
          </w:p>
          <w:p w:rsidR="00C53F64" w:rsidRPr="00C53F64" w:rsidRDefault="00C53F64" w:rsidP="00DD427C">
            <w:pPr>
              <w:autoSpaceDE w:val="0"/>
              <w:autoSpaceDN w:val="0"/>
              <w:adjustRightInd w:val="0"/>
              <w:spacing w:before="240" w:line="240" w:lineRule="auto"/>
              <w:contextualSpacing/>
              <w:rPr>
                <w:rFonts w:asciiTheme="minorHAnsi" w:hAnsiTheme="minorHAnsi"/>
                <w:sz w:val="22"/>
                <w:szCs w:val="22"/>
              </w:rPr>
            </w:pPr>
            <w:r w:rsidRPr="00C53F64">
              <w:rPr>
                <w:rFonts w:asciiTheme="minorHAnsi" w:hAnsiTheme="minorHAnsi"/>
                <w:sz w:val="22"/>
                <w:szCs w:val="22"/>
              </w:rPr>
              <w:t># Frequency in ms of the directory scan</w:t>
            </w:r>
          </w:p>
          <w:p w:rsidR="00C53F64" w:rsidRPr="00C53F64" w:rsidRDefault="00C53F64" w:rsidP="00DD427C">
            <w:pPr>
              <w:autoSpaceDE w:val="0"/>
              <w:autoSpaceDN w:val="0"/>
              <w:adjustRightInd w:val="0"/>
              <w:spacing w:before="240" w:line="240" w:lineRule="auto"/>
              <w:contextualSpacing/>
              <w:rPr>
                <w:rFonts w:asciiTheme="minorHAnsi" w:hAnsiTheme="minorHAnsi"/>
                <w:sz w:val="22"/>
                <w:szCs w:val="22"/>
              </w:rPr>
            </w:pPr>
            <w:r w:rsidRPr="00C53F64">
              <w:rPr>
                <w:rFonts w:asciiTheme="minorHAnsi" w:hAnsiTheme="minorHAnsi"/>
                <w:sz w:val="22"/>
                <w:szCs w:val="22"/>
              </w:rPr>
              <w:t xml:space="preserve">    </w:t>
            </w:r>
            <w:proofErr w:type="spellStart"/>
            <w:r w:rsidRPr="00C53F64">
              <w:rPr>
                <w:rFonts w:asciiTheme="minorHAnsi" w:hAnsiTheme="minorHAnsi"/>
                <w:sz w:val="22"/>
                <w:szCs w:val="22"/>
              </w:rPr>
              <w:t>hotfolder.productrestriction.poller.rate</w:t>
            </w:r>
            <w:proofErr w:type="spellEnd"/>
            <w:r w:rsidRPr="00C53F64">
              <w:rPr>
                <w:rFonts w:asciiTheme="minorHAnsi" w:hAnsiTheme="minorHAnsi"/>
                <w:sz w:val="22"/>
                <w:szCs w:val="22"/>
              </w:rPr>
              <w:t>=1000</w:t>
            </w:r>
          </w:p>
          <w:p w:rsidR="00C53F64" w:rsidRPr="00C53F64" w:rsidRDefault="00C53F64" w:rsidP="00DD427C">
            <w:pPr>
              <w:autoSpaceDE w:val="0"/>
              <w:autoSpaceDN w:val="0"/>
              <w:adjustRightInd w:val="0"/>
              <w:spacing w:before="240" w:line="240" w:lineRule="auto"/>
              <w:contextualSpacing/>
              <w:rPr>
                <w:rFonts w:asciiTheme="minorHAnsi" w:hAnsiTheme="minorHAnsi"/>
                <w:sz w:val="22"/>
                <w:szCs w:val="22"/>
              </w:rPr>
            </w:pPr>
            <w:r w:rsidRPr="00C53F64">
              <w:rPr>
                <w:rFonts w:asciiTheme="minorHAnsi" w:hAnsiTheme="minorHAnsi"/>
                <w:sz w:val="22"/>
                <w:szCs w:val="22"/>
              </w:rPr>
              <w:t xml:space="preserve"># The name of the default </w:t>
            </w:r>
            <w:proofErr w:type="spellStart"/>
            <w:r w:rsidRPr="00C53F64">
              <w:rPr>
                <w:rFonts w:asciiTheme="minorHAnsi" w:hAnsiTheme="minorHAnsi"/>
                <w:sz w:val="22"/>
                <w:szCs w:val="22"/>
              </w:rPr>
              <w:t>catalog</w:t>
            </w:r>
            <w:proofErr w:type="spellEnd"/>
          </w:p>
          <w:p w:rsidR="00C53F64" w:rsidRPr="00C53F64" w:rsidRDefault="00C53F64" w:rsidP="00DD427C">
            <w:pPr>
              <w:autoSpaceDE w:val="0"/>
              <w:autoSpaceDN w:val="0"/>
              <w:adjustRightInd w:val="0"/>
              <w:spacing w:before="240" w:line="240" w:lineRule="auto"/>
              <w:contextualSpacing/>
              <w:rPr>
                <w:rFonts w:asciiTheme="minorHAnsi" w:hAnsiTheme="minorHAnsi"/>
                <w:sz w:val="22"/>
                <w:szCs w:val="22"/>
              </w:rPr>
            </w:pPr>
            <w:r w:rsidRPr="00C53F64">
              <w:rPr>
                <w:rFonts w:asciiTheme="minorHAnsi" w:hAnsiTheme="minorHAnsi"/>
                <w:sz w:val="22"/>
                <w:szCs w:val="22"/>
              </w:rPr>
              <w:lastRenderedPageBreak/>
              <w:t xml:space="preserve">    hotfolder.productrestriction.default.catalog=powertoolsProductCatalog</w:t>
            </w:r>
          </w:p>
          <w:p w:rsidR="00C53F64" w:rsidRPr="00C53F64" w:rsidRDefault="00C53F64" w:rsidP="00DD427C">
            <w:pPr>
              <w:autoSpaceDE w:val="0"/>
              <w:autoSpaceDN w:val="0"/>
              <w:adjustRightInd w:val="0"/>
              <w:spacing w:before="240" w:line="240" w:lineRule="auto"/>
              <w:contextualSpacing/>
              <w:rPr>
                <w:rFonts w:asciiTheme="minorHAnsi" w:hAnsiTheme="minorHAnsi"/>
                <w:sz w:val="22"/>
                <w:szCs w:val="22"/>
              </w:rPr>
            </w:pPr>
            <w:r w:rsidRPr="00C53F64">
              <w:rPr>
                <w:rFonts w:asciiTheme="minorHAnsi" w:hAnsiTheme="minorHAnsi"/>
                <w:sz w:val="22"/>
                <w:szCs w:val="22"/>
              </w:rPr>
              <w:t xml:space="preserve"># The version of the product default </w:t>
            </w:r>
            <w:proofErr w:type="spellStart"/>
            <w:r w:rsidRPr="00C53F64">
              <w:rPr>
                <w:rFonts w:asciiTheme="minorHAnsi" w:hAnsiTheme="minorHAnsi"/>
                <w:sz w:val="22"/>
                <w:szCs w:val="22"/>
              </w:rPr>
              <w:t>catalog</w:t>
            </w:r>
            <w:proofErr w:type="spellEnd"/>
            <w:r w:rsidRPr="00C53F64">
              <w:rPr>
                <w:rFonts w:asciiTheme="minorHAnsi" w:hAnsiTheme="minorHAnsi"/>
                <w:sz w:val="22"/>
                <w:szCs w:val="22"/>
              </w:rPr>
              <w:t xml:space="preserve"> version</w:t>
            </w:r>
          </w:p>
          <w:p w:rsidR="00C53F64" w:rsidRPr="00C53F64" w:rsidRDefault="00C53F64" w:rsidP="00DD427C">
            <w:pPr>
              <w:autoSpaceDE w:val="0"/>
              <w:autoSpaceDN w:val="0"/>
              <w:adjustRightInd w:val="0"/>
              <w:spacing w:before="240" w:after="240" w:line="240" w:lineRule="auto"/>
              <w:contextualSpacing/>
              <w:rPr>
                <w:rFonts w:asciiTheme="minorHAnsi" w:hAnsiTheme="minorHAnsi"/>
                <w:sz w:val="22"/>
                <w:szCs w:val="22"/>
              </w:rPr>
            </w:pPr>
            <w:r w:rsidRPr="00C53F64">
              <w:rPr>
                <w:rFonts w:asciiTheme="minorHAnsi" w:hAnsiTheme="minorHAnsi"/>
                <w:sz w:val="22"/>
                <w:szCs w:val="22"/>
              </w:rPr>
              <w:t xml:space="preserve">    </w:t>
            </w:r>
            <w:proofErr w:type="spellStart"/>
            <w:r w:rsidRPr="00C53F64">
              <w:rPr>
                <w:rFonts w:asciiTheme="minorHAnsi" w:hAnsiTheme="minorHAnsi"/>
                <w:sz w:val="22"/>
                <w:szCs w:val="22"/>
              </w:rPr>
              <w:t>hotfolder.productrestriction.default.catalogVersion</w:t>
            </w:r>
            <w:proofErr w:type="spellEnd"/>
            <w:r w:rsidRPr="00C53F64">
              <w:rPr>
                <w:rFonts w:asciiTheme="minorHAnsi" w:hAnsiTheme="minorHAnsi"/>
                <w:sz w:val="22"/>
                <w:szCs w:val="22"/>
              </w:rPr>
              <w:t>=Staged</w:t>
            </w:r>
          </w:p>
          <w:p w:rsidR="00C53F64" w:rsidRPr="00C53F64" w:rsidRDefault="00C53F64" w:rsidP="00DD427C">
            <w:pPr>
              <w:autoSpaceDE w:val="0"/>
              <w:autoSpaceDN w:val="0"/>
              <w:adjustRightInd w:val="0"/>
              <w:spacing w:before="240" w:after="240" w:line="240" w:lineRule="auto"/>
              <w:contextualSpacing/>
              <w:rPr>
                <w:rFonts w:asciiTheme="minorHAnsi" w:hAnsiTheme="minorHAnsi"/>
                <w:sz w:val="22"/>
                <w:szCs w:val="22"/>
              </w:rPr>
            </w:pPr>
          </w:p>
        </w:tc>
      </w:tr>
    </w:tbl>
    <w:p w:rsidR="00C53F64" w:rsidRDefault="00C53F64" w:rsidP="00C53F64">
      <w:pPr>
        <w:pStyle w:val="IS-Bodytext"/>
        <w:spacing w:before="0" w:after="0"/>
        <w:ind w:left="750"/>
        <w:rPr>
          <w:rFonts w:asciiTheme="minorHAnsi" w:hAnsiTheme="minorHAnsi"/>
          <w:sz w:val="22"/>
          <w:szCs w:val="22"/>
          <w:lang w:val="en-US"/>
        </w:rPr>
      </w:pPr>
    </w:p>
    <w:p w:rsidR="00C53F64" w:rsidRPr="00654D27" w:rsidRDefault="00C53F64" w:rsidP="00401F1F">
      <w:pPr>
        <w:pStyle w:val="IS-Bodytext"/>
        <w:numPr>
          <w:ilvl w:val="0"/>
          <w:numId w:val="50"/>
        </w:numPr>
        <w:spacing w:before="0" w:after="0"/>
        <w:ind w:hanging="120"/>
        <w:rPr>
          <w:rFonts w:asciiTheme="minorHAnsi" w:hAnsiTheme="minorHAnsi"/>
          <w:sz w:val="22"/>
          <w:szCs w:val="22"/>
          <w:lang w:val="en-US"/>
        </w:rPr>
      </w:pPr>
      <w:r w:rsidRPr="00654D27">
        <w:rPr>
          <w:rFonts w:asciiTheme="minorHAnsi" w:hAnsiTheme="minorHAnsi"/>
          <w:sz w:val="22"/>
          <w:szCs w:val="22"/>
          <w:lang w:val="en-US"/>
        </w:rPr>
        <w:t xml:space="preserve">Navigate to the </w:t>
      </w:r>
      <w:r w:rsidRPr="00654D27">
        <w:rPr>
          <w:rFonts w:asciiTheme="minorHAnsi" w:eastAsia="Times New Roman" w:hAnsiTheme="minorHAnsi"/>
          <w:b/>
          <w:bCs/>
          <w:sz w:val="22"/>
          <w:szCs w:val="22"/>
        </w:rPr>
        <w:t>{HYBRIS_HOME}</w:t>
      </w:r>
      <w:r w:rsidRPr="00654D27">
        <w:rPr>
          <w:rFonts w:asciiTheme="minorHAnsi" w:eastAsia="Times New Roman" w:hAnsiTheme="minorHAnsi"/>
          <w:sz w:val="22"/>
          <w:szCs w:val="22"/>
        </w:rPr>
        <w:t>/bin/platform directory and build the server :</w:t>
      </w:r>
    </w:p>
    <w:p w:rsidR="00C53F64" w:rsidRPr="00654D27" w:rsidRDefault="00C53F64" w:rsidP="00C53F64">
      <w:pPr>
        <w:pStyle w:val="IS-Bodytext"/>
        <w:spacing w:before="0" w:after="0" w:line="240" w:lineRule="auto"/>
        <w:ind w:left="720"/>
        <w:rPr>
          <w:rFonts w:asciiTheme="minorHAnsi" w:hAnsiTheme="minorHAnsi"/>
          <w:b/>
          <w:sz w:val="22"/>
          <w:szCs w:val="22"/>
          <w:lang w:val="en-US"/>
        </w:rPr>
      </w:pPr>
      <w:proofErr w:type="gramStart"/>
      <w:r w:rsidRPr="00654D27">
        <w:rPr>
          <w:rFonts w:asciiTheme="minorHAnsi" w:hAnsiTheme="minorHAnsi"/>
          <w:b/>
          <w:sz w:val="22"/>
          <w:szCs w:val="22"/>
          <w:lang w:val="en-US"/>
        </w:rPr>
        <w:t>ant</w:t>
      </w:r>
      <w:proofErr w:type="gramEnd"/>
      <w:r w:rsidRPr="00654D27">
        <w:rPr>
          <w:rFonts w:asciiTheme="minorHAnsi" w:hAnsiTheme="minorHAnsi"/>
          <w:b/>
          <w:sz w:val="22"/>
          <w:szCs w:val="22"/>
          <w:lang w:val="en-US"/>
        </w:rPr>
        <w:t xml:space="preserve"> clean all</w:t>
      </w:r>
    </w:p>
    <w:p w:rsidR="00A2748D" w:rsidRPr="00B832BA" w:rsidRDefault="00A2748D" w:rsidP="000272B5">
      <w:pPr>
        <w:pStyle w:val="IS-Bodytext"/>
        <w:spacing w:before="0" w:after="0"/>
        <w:ind w:left="720"/>
        <w:rPr>
          <w:rFonts w:asciiTheme="minorHAnsi" w:hAnsiTheme="minorHAnsi"/>
          <w:b/>
          <w:sz w:val="22"/>
          <w:szCs w:val="22"/>
          <w:lang w:val="en-US"/>
        </w:rPr>
      </w:pPr>
    </w:p>
    <w:p w:rsidR="00A2748D" w:rsidRPr="00B832BA" w:rsidRDefault="002022F7" w:rsidP="00A2748D">
      <w:pPr>
        <w:pStyle w:val="IS-Heading2"/>
        <w:tabs>
          <w:tab w:val="left" w:pos="270"/>
        </w:tabs>
        <w:rPr>
          <w:rFonts w:asciiTheme="minorHAnsi" w:hAnsiTheme="minorHAnsi"/>
        </w:rPr>
      </w:pPr>
      <w:bookmarkStart w:id="157" w:name="_Toc442102810"/>
      <w:proofErr w:type="spellStart"/>
      <w:r>
        <w:rPr>
          <w:rFonts w:asciiTheme="minorHAnsi" w:hAnsiTheme="minorHAnsi"/>
        </w:rPr>
        <w:t>HotFolder</w:t>
      </w:r>
      <w:bookmarkEnd w:id="157"/>
      <w:proofErr w:type="spellEnd"/>
    </w:p>
    <w:p w:rsidR="00A2748D" w:rsidRPr="00B832BA" w:rsidRDefault="00A2748D" w:rsidP="00A2748D">
      <w:pPr>
        <w:pStyle w:val="IS-Heading3"/>
        <w:tabs>
          <w:tab w:val="clear" w:pos="1566"/>
          <w:tab w:val="left" w:pos="634"/>
          <w:tab w:val="left" w:pos="720"/>
          <w:tab w:val="num" w:pos="936"/>
        </w:tabs>
        <w:ind w:left="720" w:hanging="90"/>
        <w:rPr>
          <w:rFonts w:asciiTheme="minorHAnsi" w:hAnsiTheme="minorHAnsi"/>
        </w:rPr>
      </w:pPr>
      <w:bookmarkStart w:id="158" w:name="_Toc442102811"/>
      <w:r w:rsidRPr="00B832BA">
        <w:rPr>
          <w:rFonts w:asciiTheme="minorHAnsi" w:hAnsiTheme="minorHAnsi"/>
        </w:rPr>
        <w:t xml:space="preserve">Installation steps for </w:t>
      </w:r>
      <w:proofErr w:type="spellStart"/>
      <w:r w:rsidR="005C16BA">
        <w:rPr>
          <w:rFonts w:asciiTheme="minorHAnsi" w:hAnsiTheme="minorHAnsi"/>
        </w:rPr>
        <w:t>Hotfolder</w:t>
      </w:r>
      <w:proofErr w:type="spellEnd"/>
      <w:r w:rsidRPr="00B832BA">
        <w:rPr>
          <w:rFonts w:asciiTheme="minorHAnsi" w:hAnsiTheme="minorHAnsi"/>
        </w:rPr>
        <w:t xml:space="preserve"> </w:t>
      </w:r>
      <w:proofErr w:type="spellStart"/>
      <w:r w:rsidRPr="00B832BA">
        <w:rPr>
          <w:rFonts w:asciiTheme="minorHAnsi" w:hAnsiTheme="minorHAnsi"/>
        </w:rPr>
        <w:t>addon</w:t>
      </w:r>
      <w:bookmarkEnd w:id="158"/>
      <w:proofErr w:type="spellEnd"/>
    </w:p>
    <w:p w:rsidR="00A2748D" w:rsidRPr="00B832BA" w:rsidRDefault="00A2748D" w:rsidP="00A2748D">
      <w:pPr>
        <w:pStyle w:val="IS-Heading3"/>
        <w:numPr>
          <w:ilvl w:val="0"/>
          <w:numId w:val="0"/>
        </w:numPr>
        <w:tabs>
          <w:tab w:val="left" w:pos="634"/>
          <w:tab w:val="left" w:pos="720"/>
        </w:tabs>
        <w:spacing w:before="0" w:after="0" w:line="240" w:lineRule="auto"/>
        <w:ind w:left="720"/>
        <w:rPr>
          <w:rFonts w:asciiTheme="minorHAnsi" w:hAnsiTheme="minorHAnsi"/>
        </w:rPr>
      </w:pPr>
    </w:p>
    <w:p w:rsidR="005E111C" w:rsidRPr="00B832BA" w:rsidRDefault="005E111C" w:rsidP="00CE4518">
      <w:pPr>
        <w:pStyle w:val="ListParagraph"/>
        <w:numPr>
          <w:ilvl w:val="0"/>
          <w:numId w:val="48"/>
        </w:numPr>
        <w:tabs>
          <w:tab w:val="left" w:pos="990"/>
        </w:tabs>
        <w:ind w:hanging="120"/>
        <w:rPr>
          <w:rFonts w:asciiTheme="minorHAnsi" w:eastAsia="Times New Roman" w:hAnsiTheme="minorHAnsi"/>
          <w:color w:val="333333"/>
        </w:rPr>
      </w:pPr>
      <w:r w:rsidRPr="00B832BA">
        <w:rPr>
          <w:rFonts w:asciiTheme="minorHAnsi" w:eastAsia="Times New Roman" w:hAnsiTheme="minorHAnsi"/>
          <w:color w:val="333333"/>
        </w:rPr>
        <w:t xml:space="preserve">Add the </w:t>
      </w:r>
      <w:proofErr w:type="spellStart"/>
      <w:r w:rsidRPr="00B832BA">
        <w:rPr>
          <w:rFonts w:asciiTheme="minorHAnsi" w:hAnsiTheme="minorHAnsi"/>
          <w:color w:val="333333"/>
        </w:rPr>
        <w:t>hotfolder</w:t>
      </w:r>
      <w:proofErr w:type="spellEnd"/>
      <w:r w:rsidRPr="00B832BA">
        <w:rPr>
          <w:rFonts w:asciiTheme="minorHAnsi" w:eastAsia="Times New Roman" w:hAnsiTheme="minorHAnsi"/>
          <w:color w:val="333333"/>
        </w:rPr>
        <w:t xml:space="preserve"> extension in </w:t>
      </w:r>
      <w:proofErr w:type="spellStart"/>
      <w:r w:rsidRPr="00B832BA">
        <w:rPr>
          <w:rFonts w:asciiTheme="minorHAnsi" w:eastAsia="Times New Roman" w:hAnsiTheme="minorHAnsi"/>
          <w:b/>
          <w:color w:val="333333"/>
        </w:rPr>
        <w:t>build.gradle</w:t>
      </w:r>
      <w:proofErr w:type="spellEnd"/>
      <w:r w:rsidRPr="00B832BA">
        <w:rPr>
          <w:rFonts w:asciiTheme="minorHAnsi" w:eastAsia="Times New Roman" w:hAnsiTheme="minorHAnsi"/>
          <w:color w:val="333333"/>
        </w:rPr>
        <w:t xml:space="preserve"> file (installer\recipes\b2b_acc_plus\</w:t>
      </w:r>
      <w:proofErr w:type="spellStart"/>
      <w:r w:rsidRPr="00B832BA">
        <w:rPr>
          <w:rFonts w:asciiTheme="minorHAnsi" w:eastAsia="Times New Roman" w:hAnsiTheme="minorHAnsi"/>
          <w:color w:val="333333"/>
        </w:rPr>
        <w:t>build.gradle</w:t>
      </w:r>
      <w:proofErr w:type="spellEnd"/>
      <w:r w:rsidRPr="00B832BA">
        <w:rPr>
          <w:rFonts w:asciiTheme="minorHAnsi" w:eastAsia="Times New Roman" w:hAnsiTheme="minorHAnsi"/>
          <w:color w:val="333333"/>
        </w:rPr>
        <w:t>).</w:t>
      </w:r>
    </w:p>
    <w:tbl>
      <w:tblPr>
        <w:tblStyle w:val="TableGrid"/>
        <w:tblW w:w="0" w:type="auto"/>
        <w:tblInd w:w="828" w:type="dxa"/>
        <w:tblLook w:val="04A0"/>
      </w:tblPr>
      <w:tblGrid>
        <w:gridCol w:w="9569"/>
      </w:tblGrid>
      <w:tr w:rsidR="005E111C" w:rsidRPr="00B832BA" w:rsidTr="00CE4518">
        <w:tc>
          <w:tcPr>
            <w:tcW w:w="9569" w:type="dxa"/>
          </w:tcPr>
          <w:p w:rsidR="005E111C" w:rsidRPr="00B832BA" w:rsidRDefault="005E111C"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extensions { </w:t>
            </w:r>
          </w:p>
          <w:p w:rsidR="005E111C" w:rsidRPr="00B832BA" w:rsidRDefault="005E111C"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w:t>
            </w:r>
          </w:p>
          <w:p w:rsidR="005E111C" w:rsidRPr="00B832BA" w:rsidRDefault="005E111C" w:rsidP="00DD427C">
            <w:pPr>
              <w:pStyle w:val="NormalWeb"/>
              <w:spacing w:before="0" w:beforeAutospacing="0" w:after="0" w:afterAutospacing="0"/>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extName</w:t>
            </w:r>
            <w:proofErr w:type="spellEnd"/>
            <w:r w:rsidRPr="00B832BA">
              <w:rPr>
                <w:rFonts w:asciiTheme="minorHAnsi" w:hAnsiTheme="minorHAnsi" w:cs="Arial"/>
                <w:bCs/>
                <w:color w:val="333333"/>
                <w:sz w:val="22"/>
                <w:szCs w:val="22"/>
              </w:rPr>
              <w:t xml:space="preserve"> '</w:t>
            </w:r>
            <w:proofErr w:type="spellStart"/>
            <w:r w:rsidRPr="00B832BA">
              <w:rPr>
                <w:rFonts w:asciiTheme="minorHAnsi" w:hAnsiTheme="minorHAnsi" w:cs="Arial"/>
                <w:bCs/>
                <w:color w:val="333333"/>
                <w:sz w:val="22"/>
                <w:szCs w:val="22"/>
              </w:rPr>
              <w:t>multicarts</w:t>
            </w:r>
            <w:proofErr w:type="spellEnd"/>
            <w:r w:rsidRPr="00B832BA">
              <w:rPr>
                <w:rFonts w:asciiTheme="minorHAnsi" w:hAnsiTheme="minorHAnsi" w:cs="Arial"/>
                <w:bCs/>
                <w:color w:val="333333"/>
                <w:sz w:val="22"/>
                <w:szCs w:val="22"/>
              </w:rPr>
              <w:t>'</w:t>
            </w:r>
          </w:p>
          <w:p w:rsidR="005E111C" w:rsidRPr="00B832BA" w:rsidRDefault="005E111C" w:rsidP="00DD427C">
            <w:pPr>
              <w:pStyle w:val="NormalWeb"/>
              <w:spacing w:before="0" w:beforeAutospacing="0" w:after="0" w:afterAutospacing="0"/>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extName</w:t>
            </w:r>
            <w:proofErr w:type="spellEnd"/>
            <w:r w:rsidRPr="00B832BA">
              <w:rPr>
                <w:rFonts w:asciiTheme="minorHAnsi" w:hAnsiTheme="minorHAnsi" w:cs="Arial"/>
                <w:bCs/>
                <w:color w:val="333333"/>
                <w:sz w:val="22"/>
                <w:szCs w:val="22"/>
              </w:rPr>
              <w:t xml:space="preserve"> '</w:t>
            </w:r>
            <w:proofErr w:type="spellStart"/>
            <w:r w:rsidRPr="00B832BA">
              <w:rPr>
                <w:rFonts w:asciiTheme="minorHAnsi" w:hAnsiTheme="minorHAnsi" w:cs="Arial"/>
                <w:bCs/>
                <w:color w:val="333333"/>
                <w:sz w:val="22"/>
                <w:szCs w:val="22"/>
              </w:rPr>
              <w:t>ordersearch</w:t>
            </w:r>
            <w:proofErr w:type="spellEnd"/>
            <w:r w:rsidRPr="00B832BA">
              <w:rPr>
                <w:rFonts w:asciiTheme="minorHAnsi" w:hAnsiTheme="minorHAnsi" w:cs="Arial"/>
                <w:bCs/>
                <w:color w:val="333333"/>
                <w:sz w:val="22"/>
                <w:szCs w:val="22"/>
              </w:rPr>
              <w:t>'</w:t>
            </w:r>
          </w:p>
          <w:p w:rsidR="005E111C" w:rsidRPr="00B832BA" w:rsidRDefault="005E111C" w:rsidP="00DD427C">
            <w:pPr>
              <w:pStyle w:val="NormalWeb"/>
              <w:spacing w:before="0" w:beforeAutospacing="0" w:after="0" w:afterAutospacing="0"/>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extName</w:t>
            </w:r>
            <w:proofErr w:type="spellEnd"/>
            <w:r w:rsidRPr="00B832BA">
              <w:rPr>
                <w:rFonts w:asciiTheme="minorHAnsi" w:hAnsiTheme="minorHAnsi" w:cs="Arial"/>
                <w:bCs/>
                <w:color w:val="333333"/>
                <w:sz w:val="22"/>
                <w:szCs w:val="22"/>
              </w:rPr>
              <w:t xml:space="preserve"> '</w:t>
            </w:r>
            <w:proofErr w:type="spellStart"/>
            <w:r w:rsidRPr="00B832BA">
              <w:rPr>
                <w:rFonts w:asciiTheme="minorHAnsi" w:hAnsiTheme="minorHAnsi" w:cs="Arial"/>
                <w:bCs/>
                <w:color w:val="333333"/>
                <w:sz w:val="22"/>
                <w:szCs w:val="22"/>
              </w:rPr>
              <w:t>productsearch</w:t>
            </w:r>
            <w:proofErr w:type="spellEnd"/>
            <w:r w:rsidRPr="00B832BA">
              <w:rPr>
                <w:rFonts w:asciiTheme="minorHAnsi" w:hAnsiTheme="minorHAnsi" w:cs="Arial"/>
                <w:bCs/>
                <w:color w:val="333333"/>
                <w:sz w:val="22"/>
                <w:szCs w:val="22"/>
              </w:rPr>
              <w:t>'</w:t>
            </w:r>
          </w:p>
          <w:p w:rsidR="005E111C" w:rsidRPr="00B832BA" w:rsidRDefault="005E111C" w:rsidP="00DD427C">
            <w:pPr>
              <w:pStyle w:val="NormalWeb"/>
              <w:spacing w:before="0" w:beforeAutospacing="0" w:after="0" w:afterAutospacing="0"/>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extName</w:t>
            </w:r>
            <w:proofErr w:type="spellEnd"/>
            <w:r w:rsidRPr="00B832BA">
              <w:rPr>
                <w:rFonts w:asciiTheme="minorHAnsi" w:hAnsiTheme="minorHAnsi" w:cs="Arial"/>
                <w:bCs/>
                <w:color w:val="333333"/>
                <w:sz w:val="22"/>
                <w:szCs w:val="22"/>
              </w:rPr>
              <w:t xml:space="preserve"> '</w:t>
            </w:r>
            <w:proofErr w:type="spellStart"/>
            <w:r w:rsidRPr="00B832BA">
              <w:rPr>
                <w:rFonts w:asciiTheme="minorHAnsi" w:hAnsiTheme="minorHAnsi" w:cs="Arial"/>
                <w:bCs/>
                <w:color w:val="333333"/>
                <w:sz w:val="22"/>
                <w:szCs w:val="22"/>
              </w:rPr>
              <w:t>quickorder</w:t>
            </w:r>
            <w:proofErr w:type="spellEnd"/>
            <w:r w:rsidRPr="00B832BA">
              <w:rPr>
                <w:rFonts w:asciiTheme="minorHAnsi" w:hAnsiTheme="minorHAnsi" w:cs="Arial"/>
                <w:bCs/>
                <w:color w:val="333333"/>
                <w:sz w:val="22"/>
                <w:szCs w:val="22"/>
              </w:rPr>
              <w:t>'</w:t>
            </w:r>
          </w:p>
          <w:p w:rsidR="005E111C" w:rsidRPr="00B832BA" w:rsidRDefault="005E111C" w:rsidP="00DD427C">
            <w:pPr>
              <w:pStyle w:val="NormalWeb"/>
              <w:spacing w:before="0" w:beforeAutospacing="0" w:after="0" w:afterAutospacing="0"/>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extName</w:t>
            </w:r>
            <w:proofErr w:type="spellEnd"/>
            <w:r w:rsidRPr="00B832BA">
              <w:rPr>
                <w:rFonts w:asciiTheme="minorHAnsi" w:hAnsiTheme="minorHAnsi" w:cs="Arial"/>
                <w:bCs/>
                <w:color w:val="333333"/>
                <w:sz w:val="22"/>
                <w:szCs w:val="22"/>
              </w:rPr>
              <w:t xml:space="preserve"> '</w:t>
            </w:r>
            <w:proofErr w:type="spellStart"/>
            <w:r w:rsidRPr="00B832BA">
              <w:rPr>
                <w:rFonts w:asciiTheme="minorHAnsi" w:hAnsiTheme="minorHAnsi" w:cs="Arial"/>
                <w:bCs/>
                <w:color w:val="333333"/>
                <w:sz w:val="22"/>
                <w:szCs w:val="22"/>
              </w:rPr>
              <w:t>singlevieworders</w:t>
            </w:r>
            <w:proofErr w:type="spellEnd"/>
            <w:r w:rsidRPr="00B832BA">
              <w:rPr>
                <w:rFonts w:asciiTheme="minorHAnsi" w:hAnsiTheme="minorHAnsi" w:cs="Arial"/>
                <w:bCs/>
                <w:color w:val="333333"/>
                <w:sz w:val="22"/>
                <w:szCs w:val="22"/>
              </w:rPr>
              <w:t>'</w:t>
            </w:r>
          </w:p>
          <w:p w:rsidR="005E111C" w:rsidRPr="00B832BA" w:rsidRDefault="005E111C" w:rsidP="00DD427C">
            <w:pPr>
              <w:pStyle w:val="NormalWeb"/>
              <w:spacing w:before="0" w:beforeAutospacing="0" w:after="0" w:afterAutospacing="0"/>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extName</w:t>
            </w:r>
            <w:proofErr w:type="spellEnd"/>
            <w:r w:rsidRPr="00B832BA">
              <w:rPr>
                <w:rFonts w:asciiTheme="minorHAnsi" w:hAnsiTheme="minorHAnsi" w:cs="Arial"/>
                <w:bCs/>
                <w:color w:val="333333"/>
                <w:sz w:val="22"/>
                <w:szCs w:val="22"/>
              </w:rPr>
              <w:t xml:space="preserve"> '</w:t>
            </w:r>
            <w:proofErr w:type="spellStart"/>
            <w:r w:rsidRPr="00B832BA">
              <w:rPr>
                <w:rFonts w:asciiTheme="minorHAnsi" w:hAnsiTheme="minorHAnsi" w:cs="Arial"/>
                <w:bCs/>
                <w:color w:val="333333"/>
                <w:sz w:val="22"/>
                <w:szCs w:val="22"/>
              </w:rPr>
              <w:t>interfaceerror</w:t>
            </w:r>
            <w:proofErr w:type="spellEnd"/>
            <w:r w:rsidRPr="00B832BA">
              <w:rPr>
                <w:rFonts w:asciiTheme="minorHAnsi" w:hAnsiTheme="minorHAnsi" w:cs="Arial"/>
                <w:bCs/>
                <w:color w:val="333333"/>
                <w:sz w:val="22"/>
                <w:szCs w:val="22"/>
              </w:rPr>
              <w:t>'</w:t>
            </w:r>
          </w:p>
          <w:p w:rsidR="005E111C" w:rsidRPr="00B832BA" w:rsidRDefault="005E111C" w:rsidP="00DD427C">
            <w:pPr>
              <w:pStyle w:val="NormalWeb"/>
              <w:spacing w:before="0" w:beforeAutospacing="0" w:after="0" w:afterAutospacing="0"/>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extName</w:t>
            </w:r>
            <w:proofErr w:type="spellEnd"/>
            <w:r w:rsidRPr="00B832BA">
              <w:rPr>
                <w:rFonts w:asciiTheme="minorHAnsi" w:hAnsiTheme="minorHAnsi" w:cs="Arial"/>
                <w:bCs/>
                <w:color w:val="333333"/>
                <w:sz w:val="22"/>
                <w:szCs w:val="22"/>
              </w:rPr>
              <w:t xml:space="preserve"> '</w:t>
            </w:r>
            <w:proofErr w:type="spellStart"/>
            <w:r w:rsidRPr="00B832BA">
              <w:rPr>
                <w:rFonts w:asciiTheme="minorHAnsi" w:hAnsiTheme="minorHAnsi"/>
                <w:color w:val="333333"/>
                <w:sz w:val="22"/>
                <w:szCs w:val="22"/>
              </w:rPr>
              <w:t>solrsearchrestriction</w:t>
            </w:r>
            <w:proofErr w:type="spellEnd"/>
            <w:r w:rsidRPr="00B832BA">
              <w:rPr>
                <w:rFonts w:asciiTheme="minorHAnsi" w:hAnsiTheme="minorHAnsi" w:cs="Arial"/>
                <w:bCs/>
                <w:color w:val="333333"/>
                <w:sz w:val="22"/>
                <w:szCs w:val="22"/>
              </w:rPr>
              <w:t>'</w:t>
            </w:r>
          </w:p>
          <w:p w:rsidR="005E111C" w:rsidRPr="00B832BA" w:rsidRDefault="005E111C" w:rsidP="00DD427C">
            <w:pPr>
              <w:pStyle w:val="NormalWeb"/>
              <w:spacing w:before="0" w:beforeAutospacing="0" w:after="0" w:afterAutospacing="0"/>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extName</w:t>
            </w:r>
            <w:proofErr w:type="spellEnd"/>
            <w:r w:rsidRPr="00B832BA">
              <w:rPr>
                <w:rFonts w:asciiTheme="minorHAnsi" w:hAnsiTheme="minorHAnsi" w:cs="Arial"/>
                <w:bCs/>
                <w:color w:val="333333"/>
                <w:sz w:val="22"/>
                <w:szCs w:val="22"/>
              </w:rPr>
              <w:t xml:space="preserve"> </w:t>
            </w:r>
            <w:r w:rsidRPr="00B832BA">
              <w:rPr>
                <w:rFonts w:asciiTheme="minorHAnsi" w:hAnsiTheme="minorHAnsi" w:cs="Arial"/>
                <w:b/>
                <w:bCs/>
                <w:color w:val="333333"/>
                <w:sz w:val="22"/>
                <w:szCs w:val="22"/>
              </w:rPr>
              <w:t>'</w:t>
            </w:r>
            <w:proofErr w:type="spellStart"/>
            <w:r w:rsidRPr="00B832BA">
              <w:rPr>
                <w:rFonts w:asciiTheme="minorHAnsi" w:hAnsiTheme="minorHAnsi"/>
                <w:b/>
                <w:color w:val="333333"/>
                <w:sz w:val="22"/>
                <w:szCs w:val="22"/>
              </w:rPr>
              <w:t>hotfolder</w:t>
            </w:r>
            <w:proofErr w:type="spellEnd"/>
            <w:r w:rsidRPr="00B832BA">
              <w:rPr>
                <w:rFonts w:asciiTheme="minorHAnsi" w:hAnsiTheme="minorHAnsi" w:cs="Arial"/>
                <w:b/>
                <w:bCs/>
                <w:color w:val="333333"/>
                <w:sz w:val="22"/>
                <w:szCs w:val="22"/>
              </w:rPr>
              <w:t>'</w:t>
            </w:r>
          </w:p>
          <w:p w:rsidR="005E111C" w:rsidRPr="00B832BA" w:rsidRDefault="005E111C" w:rsidP="00DD427C">
            <w:pPr>
              <w:pStyle w:val="ListParagraph"/>
              <w:spacing w:after="0"/>
              <w:ind w:left="0"/>
              <w:contextualSpacing/>
              <w:rPr>
                <w:rFonts w:asciiTheme="minorHAnsi" w:hAnsiTheme="minorHAnsi" w:cs="Arial"/>
                <w:color w:val="2A00FF"/>
              </w:rPr>
            </w:pPr>
            <w:r w:rsidRPr="00B832BA">
              <w:rPr>
                <w:rFonts w:asciiTheme="minorHAnsi" w:hAnsiTheme="minorHAnsi" w:cs="Arial"/>
                <w:bCs/>
                <w:color w:val="333333"/>
              </w:rPr>
              <w:t>… }</w:t>
            </w:r>
          </w:p>
        </w:tc>
      </w:tr>
    </w:tbl>
    <w:p w:rsidR="005E111C" w:rsidRPr="00B832BA" w:rsidRDefault="005E111C" w:rsidP="005E111C">
      <w:pPr>
        <w:autoSpaceDE w:val="0"/>
        <w:autoSpaceDN w:val="0"/>
        <w:adjustRightInd w:val="0"/>
        <w:spacing w:line="240" w:lineRule="auto"/>
        <w:contextualSpacing/>
        <w:rPr>
          <w:rFonts w:asciiTheme="minorHAnsi" w:eastAsia="Times New Roman" w:hAnsiTheme="minorHAnsi"/>
          <w:color w:val="333333"/>
        </w:rPr>
      </w:pPr>
    </w:p>
    <w:p w:rsidR="005E111C" w:rsidRPr="00B832BA" w:rsidRDefault="005E111C" w:rsidP="00CE4518">
      <w:pPr>
        <w:pStyle w:val="ListParagraph"/>
        <w:numPr>
          <w:ilvl w:val="0"/>
          <w:numId w:val="48"/>
        </w:numPr>
        <w:tabs>
          <w:tab w:val="left" w:pos="990"/>
        </w:tabs>
        <w:autoSpaceDE w:val="0"/>
        <w:autoSpaceDN w:val="0"/>
        <w:adjustRightInd w:val="0"/>
        <w:spacing w:line="240" w:lineRule="auto"/>
        <w:ind w:hanging="120"/>
        <w:contextualSpacing/>
        <w:rPr>
          <w:rFonts w:asciiTheme="minorHAnsi" w:eastAsia="Times New Roman" w:hAnsiTheme="minorHAnsi"/>
          <w:color w:val="333333"/>
        </w:rPr>
      </w:pPr>
      <w:r w:rsidRPr="00B832BA">
        <w:rPr>
          <w:rFonts w:asciiTheme="minorHAnsi" w:eastAsia="Times New Roman" w:hAnsiTheme="minorHAnsi"/>
          <w:color w:val="333333"/>
        </w:rPr>
        <w:t>Navigate to the </w:t>
      </w:r>
      <w:r w:rsidRPr="00B832BA">
        <w:rPr>
          <w:rFonts w:asciiTheme="minorHAnsi" w:eastAsia="Times New Roman" w:hAnsiTheme="minorHAnsi"/>
          <w:b/>
          <w:bCs/>
        </w:rPr>
        <w:t>{HYBRIS_HOME}</w:t>
      </w:r>
      <w:r w:rsidRPr="00B832BA">
        <w:rPr>
          <w:rFonts w:asciiTheme="minorHAnsi" w:eastAsia="Times New Roman" w:hAnsiTheme="minorHAnsi"/>
        </w:rPr>
        <w:t>/installer</w:t>
      </w:r>
      <w:r w:rsidRPr="00B832BA">
        <w:rPr>
          <w:rFonts w:asciiTheme="minorHAnsi" w:eastAsia="Times New Roman" w:hAnsiTheme="minorHAnsi"/>
          <w:color w:val="333333"/>
        </w:rPr>
        <w:t> directory. Invoke the Installer with the b2b_acc recipe by entering the following command:</w:t>
      </w:r>
    </w:p>
    <w:p w:rsidR="00F6112E" w:rsidRDefault="005E111C" w:rsidP="00F6112E">
      <w:pPr>
        <w:pStyle w:val="NormalWeb"/>
        <w:shd w:val="clear" w:color="auto" w:fill="FFFFFF"/>
        <w:spacing w:before="0" w:beforeAutospacing="0" w:after="240" w:afterAutospacing="0" w:line="239" w:lineRule="atLeast"/>
        <w:ind w:left="1440"/>
        <w:rPr>
          <w:rFonts w:asciiTheme="minorHAnsi" w:hAnsiTheme="minorHAnsi" w:cs="Arial"/>
          <w:b/>
          <w:bCs/>
          <w:color w:val="333333"/>
          <w:sz w:val="22"/>
          <w:szCs w:val="22"/>
        </w:rPr>
      </w:pPr>
      <w:r w:rsidRPr="00B832BA">
        <w:rPr>
          <w:rFonts w:asciiTheme="minorHAnsi" w:hAnsiTheme="minorHAnsi" w:cs="Arial"/>
          <w:color w:val="333333"/>
          <w:sz w:val="22"/>
          <w:szCs w:val="22"/>
        </w:rPr>
        <w:t>On Windows: </w:t>
      </w:r>
      <w:r w:rsidRPr="00B832BA">
        <w:rPr>
          <w:rFonts w:asciiTheme="minorHAnsi" w:hAnsiTheme="minorHAnsi" w:cs="Arial"/>
          <w:b/>
          <w:bCs/>
          <w:color w:val="333333"/>
          <w:sz w:val="22"/>
          <w:szCs w:val="22"/>
        </w:rPr>
        <w:t>install.bat -r b2b_acc_plus</w:t>
      </w:r>
    </w:p>
    <w:p w:rsidR="005E111C" w:rsidRPr="00B832BA" w:rsidRDefault="00F6112E" w:rsidP="00F6112E">
      <w:pPr>
        <w:pStyle w:val="NormalWeb"/>
        <w:shd w:val="clear" w:color="auto" w:fill="FFFFFF"/>
        <w:spacing w:before="0" w:beforeAutospacing="0" w:after="240" w:afterAutospacing="0" w:line="239" w:lineRule="atLeast"/>
        <w:ind w:left="1440"/>
        <w:rPr>
          <w:rFonts w:asciiTheme="minorHAnsi" w:hAnsiTheme="minorHAnsi" w:cs="Arial"/>
          <w:b/>
          <w:bCs/>
          <w:color w:val="333333"/>
          <w:sz w:val="22"/>
          <w:szCs w:val="22"/>
        </w:rPr>
      </w:pPr>
      <w:r w:rsidRPr="00F6112E">
        <w:rPr>
          <w:rFonts w:asciiTheme="minorHAnsi" w:hAnsiTheme="minorHAnsi" w:cs="Arial"/>
          <w:bCs/>
          <w:color w:val="333333"/>
          <w:sz w:val="22"/>
          <w:szCs w:val="22"/>
        </w:rPr>
        <w:t>On Linux or Mac:</w:t>
      </w:r>
      <w:r w:rsidRPr="00F6112E">
        <w:rPr>
          <w:rFonts w:asciiTheme="minorHAnsi" w:hAnsiTheme="minorHAnsi" w:cs="Arial"/>
          <w:b/>
          <w:bCs/>
          <w:color w:val="333333"/>
          <w:sz w:val="22"/>
          <w:szCs w:val="22"/>
        </w:rPr>
        <w:t xml:space="preserve"> ./install.sh -r b2b_acc_plus</w:t>
      </w:r>
      <w:ins w:id="159" w:author="derathor" w:date="2016-02-01T13:06:00Z">
        <w:r w:rsidR="007C2DAA">
          <w:rPr>
            <w:rFonts w:asciiTheme="minorHAnsi" w:hAnsiTheme="minorHAnsi" w:cs="Arial"/>
            <w:b/>
            <w:bCs/>
            <w:color w:val="333333"/>
            <w:sz w:val="22"/>
            <w:szCs w:val="22"/>
          </w:rPr>
          <w:t xml:space="preserve"> </w:t>
        </w:r>
      </w:ins>
    </w:p>
    <w:p w:rsidR="005E111C" w:rsidRPr="00B832BA" w:rsidRDefault="005E111C" w:rsidP="00CE4518">
      <w:pPr>
        <w:pStyle w:val="NormalWeb"/>
        <w:numPr>
          <w:ilvl w:val="0"/>
          <w:numId w:val="48"/>
        </w:numPr>
        <w:shd w:val="clear" w:color="auto" w:fill="FFFFFF"/>
        <w:tabs>
          <w:tab w:val="left" w:pos="990"/>
        </w:tabs>
        <w:spacing w:before="0" w:beforeAutospacing="0" w:after="240" w:afterAutospacing="0" w:line="239" w:lineRule="atLeast"/>
        <w:ind w:hanging="120"/>
        <w:rPr>
          <w:rFonts w:asciiTheme="minorHAnsi" w:hAnsiTheme="minorHAnsi" w:cs="Arial"/>
          <w:b/>
          <w:bCs/>
          <w:color w:val="333333"/>
          <w:sz w:val="22"/>
          <w:szCs w:val="22"/>
        </w:rPr>
      </w:pPr>
      <w:r w:rsidRPr="00B832BA">
        <w:rPr>
          <w:rFonts w:asciiTheme="minorHAnsi" w:eastAsia="Arial" w:hAnsiTheme="minorHAnsi" w:cs="Arial"/>
          <w:color w:val="333333"/>
          <w:sz w:val="22"/>
          <w:szCs w:val="22"/>
          <w:shd w:val="clear" w:color="auto" w:fill="FFFFFF"/>
          <w:lang w:val="en-GB"/>
        </w:rPr>
        <w:t>The install script creates a new </w:t>
      </w:r>
      <w:r w:rsidRPr="00B832BA">
        <w:rPr>
          <w:rFonts w:asciiTheme="minorHAnsi" w:eastAsia="Arial" w:hAnsiTheme="minorHAnsi" w:cs="Arial"/>
          <w:b/>
          <w:bCs/>
          <w:color w:val="333333"/>
          <w:sz w:val="22"/>
          <w:szCs w:val="22"/>
          <w:lang w:val="en-GB"/>
        </w:rPr>
        <w:t>localextensions.xml</w:t>
      </w:r>
      <w:r w:rsidRPr="00B832BA">
        <w:rPr>
          <w:rFonts w:asciiTheme="minorHAnsi" w:eastAsia="Arial" w:hAnsiTheme="minorHAnsi" w:cs="Arial"/>
          <w:color w:val="333333"/>
          <w:sz w:val="22"/>
          <w:szCs w:val="22"/>
          <w:shd w:val="clear" w:color="auto" w:fill="FFFFFF"/>
          <w:lang w:val="en-GB"/>
        </w:rPr>
        <w:t> file using the newly created </w:t>
      </w:r>
      <w:proofErr w:type="spellStart"/>
      <w:r w:rsidRPr="00B832BA">
        <w:rPr>
          <w:rFonts w:asciiTheme="minorHAnsi" w:hAnsiTheme="minorHAnsi"/>
          <w:b/>
          <w:color w:val="333333"/>
          <w:sz w:val="22"/>
          <w:szCs w:val="22"/>
        </w:rPr>
        <w:t>singlevieworders</w:t>
      </w:r>
      <w:proofErr w:type="spellEnd"/>
      <w:r w:rsidRPr="00B832BA">
        <w:rPr>
          <w:rFonts w:asciiTheme="minorHAnsi" w:eastAsia="Arial" w:hAnsiTheme="minorHAnsi" w:cs="Arial"/>
          <w:color w:val="333333"/>
          <w:sz w:val="22"/>
          <w:szCs w:val="22"/>
          <w:shd w:val="clear" w:color="auto" w:fill="FFFFFF"/>
          <w:lang w:val="en-GB"/>
        </w:rPr>
        <w:t xml:space="preserve"> extension, and also installs the required B2B </w:t>
      </w:r>
      <w:proofErr w:type="spellStart"/>
      <w:r w:rsidRPr="00B832BA">
        <w:rPr>
          <w:rFonts w:asciiTheme="minorHAnsi" w:eastAsia="Arial" w:hAnsiTheme="minorHAnsi" w:cs="Arial"/>
          <w:color w:val="333333"/>
          <w:sz w:val="22"/>
          <w:szCs w:val="22"/>
          <w:shd w:val="clear" w:color="auto" w:fill="FFFFFF"/>
          <w:lang w:val="en-GB"/>
        </w:rPr>
        <w:t>AddOns</w:t>
      </w:r>
      <w:proofErr w:type="spellEnd"/>
      <w:r w:rsidRPr="00B832BA">
        <w:rPr>
          <w:rFonts w:asciiTheme="minorHAnsi" w:eastAsia="Arial" w:hAnsiTheme="minorHAnsi" w:cs="Arial"/>
          <w:color w:val="333333"/>
          <w:sz w:val="22"/>
          <w:szCs w:val="22"/>
          <w:shd w:val="clear" w:color="auto" w:fill="FFFFFF"/>
          <w:lang w:val="en-GB"/>
        </w:rPr>
        <w:t xml:space="preserve"> into the new </w:t>
      </w:r>
      <w:r w:rsidRPr="00B832BA">
        <w:rPr>
          <w:rFonts w:asciiTheme="minorHAnsi" w:hAnsiTheme="minorHAnsi" w:cs="Arial"/>
          <w:b/>
          <w:color w:val="333333"/>
          <w:sz w:val="22"/>
          <w:szCs w:val="22"/>
        </w:rPr>
        <w:t>b2bassetsstorefront</w:t>
      </w:r>
      <w:r w:rsidRPr="00B832BA">
        <w:rPr>
          <w:rFonts w:asciiTheme="minorHAnsi" w:eastAsia="Arial" w:hAnsiTheme="minorHAnsi" w:cs="Arial"/>
          <w:color w:val="333333"/>
          <w:sz w:val="22"/>
          <w:szCs w:val="22"/>
          <w:shd w:val="clear" w:color="auto" w:fill="FFFFFF"/>
          <w:lang w:val="en-GB"/>
        </w:rPr>
        <w:t xml:space="preserve"> extension.</w:t>
      </w:r>
    </w:p>
    <w:tbl>
      <w:tblPr>
        <w:tblStyle w:val="TableGrid"/>
        <w:tblW w:w="0" w:type="auto"/>
        <w:tblInd w:w="828" w:type="dxa"/>
        <w:tblLook w:val="04A0"/>
      </w:tblPr>
      <w:tblGrid>
        <w:gridCol w:w="9569"/>
      </w:tblGrid>
      <w:tr w:rsidR="005E111C" w:rsidRPr="00B832BA" w:rsidTr="00CE4518">
        <w:tc>
          <w:tcPr>
            <w:tcW w:w="9569" w:type="dxa"/>
          </w:tcPr>
          <w:p w:rsidR="005E111C" w:rsidRPr="00B832BA" w:rsidRDefault="005E111C" w:rsidP="00DD427C">
            <w:pPr>
              <w:pStyle w:val="NormalWeb"/>
              <w:spacing w:before="0" w:beforeAutospacing="0" w:after="0" w:afterAutospacing="0" w:line="239" w:lineRule="atLeast"/>
              <w:rPr>
                <w:rFonts w:asciiTheme="minorHAnsi" w:hAnsiTheme="minorHAnsi" w:cs="Arial"/>
                <w:bCs/>
                <w:color w:val="333333"/>
                <w:sz w:val="22"/>
                <w:szCs w:val="22"/>
              </w:rPr>
            </w:pPr>
            <w:proofErr w:type="spellStart"/>
            <w:r w:rsidRPr="00B832BA">
              <w:rPr>
                <w:rFonts w:asciiTheme="minorHAnsi" w:hAnsiTheme="minorHAnsi" w:cs="Arial"/>
                <w:bCs/>
                <w:color w:val="333333"/>
                <w:sz w:val="22"/>
                <w:szCs w:val="22"/>
              </w:rPr>
              <w:t>config</w:t>
            </w:r>
            <w:proofErr w:type="spellEnd"/>
            <w:r w:rsidRPr="00B832BA">
              <w:rPr>
                <w:rFonts w:asciiTheme="minorHAnsi" w:hAnsiTheme="minorHAnsi" w:cs="Arial"/>
                <w:bCs/>
                <w:color w:val="333333"/>
                <w:sz w:val="22"/>
                <w:szCs w:val="22"/>
              </w:rPr>
              <w:t>/</w:t>
            </w:r>
            <w:r w:rsidRPr="00B832BA">
              <w:rPr>
                <w:rFonts w:asciiTheme="minorHAnsi" w:eastAsia="Arial" w:hAnsiTheme="minorHAnsi" w:cs="Arial"/>
                <w:b/>
                <w:bCs/>
                <w:color w:val="333333"/>
                <w:sz w:val="22"/>
                <w:szCs w:val="22"/>
                <w:lang w:val="en-GB"/>
              </w:rPr>
              <w:t xml:space="preserve"> localextensions.xml</w:t>
            </w:r>
            <w:r w:rsidRPr="00B832BA">
              <w:rPr>
                <w:rFonts w:asciiTheme="minorHAnsi" w:eastAsia="Arial" w:hAnsiTheme="minorHAnsi" w:cs="Arial"/>
                <w:color w:val="333333"/>
                <w:sz w:val="22"/>
                <w:szCs w:val="22"/>
                <w:shd w:val="clear" w:color="auto" w:fill="FFFFFF"/>
                <w:lang w:val="en-GB"/>
              </w:rPr>
              <w:t> </w:t>
            </w:r>
          </w:p>
        </w:tc>
      </w:tr>
      <w:tr w:rsidR="005E111C" w:rsidRPr="00B832BA" w:rsidTr="00CE4518">
        <w:tc>
          <w:tcPr>
            <w:tcW w:w="9569" w:type="dxa"/>
          </w:tcPr>
          <w:p w:rsidR="005E111C" w:rsidRPr="00B832BA" w:rsidRDefault="005E111C"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&lt;extensions&gt;</w:t>
            </w:r>
          </w:p>
          <w:p w:rsidR="005E111C" w:rsidRPr="00B832BA" w:rsidRDefault="005E111C"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w:t>
            </w:r>
          </w:p>
          <w:p w:rsidR="005E111C" w:rsidRPr="00B832BA" w:rsidRDefault="005E111C"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proofErr w:type="spellStart"/>
            <w:r w:rsidRPr="00B832BA">
              <w:rPr>
                <w:rFonts w:asciiTheme="minorHAnsi" w:hAnsiTheme="minorHAnsi" w:cs="Arial"/>
                <w:bCs/>
                <w:color w:val="333333"/>
                <w:sz w:val="22"/>
                <w:szCs w:val="22"/>
              </w:rPr>
              <w:t>multicarts</w:t>
            </w:r>
            <w:proofErr w:type="spellEnd"/>
            <w:r w:rsidRPr="00B832BA">
              <w:rPr>
                <w:rFonts w:asciiTheme="minorHAnsi" w:hAnsiTheme="minorHAnsi" w:cs="Arial"/>
                <w:bCs/>
                <w:color w:val="333333"/>
                <w:sz w:val="22"/>
                <w:szCs w:val="22"/>
              </w:rPr>
              <w:t>' /&gt;</w:t>
            </w:r>
          </w:p>
          <w:p w:rsidR="005E111C" w:rsidRPr="00B832BA" w:rsidRDefault="005E111C"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proofErr w:type="spellStart"/>
            <w:r w:rsidRPr="00B832BA">
              <w:rPr>
                <w:rFonts w:asciiTheme="minorHAnsi" w:hAnsiTheme="minorHAnsi" w:cs="Arial"/>
                <w:bCs/>
                <w:color w:val="333333"/>
                <w:sz w:val="22"/>
                <w:szCs w:val="22"/>
              </w:rPr>
              <w:t>ordersearch</w:t>
            </w:r>
            <w:proofErr w:type="spellEnd"/>
            <w:r w:rsidRPr="00B832BA">
              <w:rPr>
                <w:rFonts w:asciiTheme="minorHAnsi" w:hAnsiTheme="minorHAnsi" w:cs="Arial"/>
                <w:bCs/>
                <w:color w:val="333333"/>
                <w:sz w:val="22"/>
                <w:szCs w:val="22"/>
              </w:rPr>
              <w:t>' /&gt;</w:t>
            </w:r>
          </w:p>
          <w:p w:rsidR="005E111C" w:rsidRPr="00B832BA" w:rsidRDefault="005E111C"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proofErr w:type="spellStart"/>
            <w:r w:rsidRPr="00B832BA">
              <w:rPr>
                <w:rFonts w:asciiTheme="minorHAnsi" w:hAnsiTheme="minorHAnsi" w:cs="Arial"/>
                <w:bCs/>
                <w:color w:val="333333"/>
                <w:sz w:val="22"/>
                <w:szCs w:val="22"/>
              </w:rPr>
              <w:t>productsearch</w:t>
            </w:r>
            <w:proofErr w:type="spellEnd"/>
            <w:r w:rsidRPr="00B832BA">
              <w:rPr>
                <w:rFonts w:asciiTheme="minorHAnsi" w:hAnsiTheme="minorHAnsi" w:cs="Arial"/>
                <w:bCs/>
                <w:color w:val="333333"/>
                <w:sz w:val="22"/>
                <w:szCs w:val="22"/>
              </w:rPr>
              <w:t>' /&gt;</w:t>
            </w:r>
          </w:p>
          <w:p w:rsidR="005E111C" w:rsidRPr="00B832BA" w:rsidRDefault="005E111C"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proofErr w:type="spellStart"/>
            <w:r w:rsidRPr="00B832BA">
              <w:rPr>
                <w:rFonts w:asciiTheme="minorHAnsi" w:hAnsiTheme="minorHAnsi" w:cs="Arial"/>
                <w:bCs/>
                <w:color w:val="333333"/>
                <w:sz w:val="22"/>
                <w:szCs w:val="22"/>
              </w:rPr>
              <w:t>quickorder</w:t>
            </w:r>
            <w:proofErr w:type="spellEnd"/>
            <w:r w:rsidRPr="00B832BA">
              <w:rPr>
                <w:rFonts w:asciiTheme="minorHAnsi" w:hAnsiTheme="minorHAnsi" w:cs="Arial"/>
                <w:bCs/>
                <w:color w:val="333333"/>
                <w:sz w:val="22"/>
                <w:szCs w:val="22"/>
              </w:rPr>
              <w:t>'/&gt;</w:t>
            </w:r>
          </w:p>
          <w:p w:rsidR="005E111C" w:rsidRPr="00B832BA" w:rsidRDefault="005E111C" w:rsidP="00DD427C">
            <w:pPr>
              <w:pStyle w:val="NormalWeb"/>
              <w:spacing w:before="0" w:beforeAutospacing="0" w:after="0" w:afterAutospacing="0"/>
              <w:rPr>
                <w:rFonts w:asciiTheme="minorHAnsi" w:hAnsiTheme="minorHAnsi"/>
                <w:color w:val="333333"/>
                <w:sz w:val="22"/>
                <w:szCs w:val="22"/>
              </w:rPr>
            </w:pPr>
            <w:r w:rsidRPr="00B832BA">
              <w:rPr>
                <w:rFonts w:asciiTheme="minorHAnsi" w:hAnsiTheme="minorHAnsi" w:cs="Arial"/>
                <w:bCs/>
                <w:color w:val="333333"/>
                <w:sz w:val="22"/>
                <w:szCs w:val="22"/>
              </w:rPr>
              <w:t xml:space="preserve">          &lt;extension name=</w:t>
            </w:r>
            <w:r w:rsidRPr="00B832BA">
              <w:rPr>
                <w:rFonts w:asciiTheme="minorHAnsi" w:hAnsiTheme="minorHAnsi"/>
                <w:sz w:val="22"/>
                <w:szCs w:val="22"/>
              </w:rPr>
              <w:t>'</w:t>
            </w:r>
            <w:proofErr w:type="spellStart"/>
            <w:r w:rsidRPr="00B832BA">
              <w:rPr>
                <w:rFonts w:asciiTheme="minorHAnsi" w:hAnsiTheme="minorHAnsi"/>
                <w:color w:val="333333"/>
                <w:sz w:val="22"/>
                <w:szCs w:val="22"/>
              </w:rPr>
              <w:t>singlevieworders</w:t>
            </w:r>
            <w:proofErr w:type="spellEnd"/>
            <w:r w:rsidRPr="00B832BA">
              <w:rPr>
                <w:rFonts w:asciiTheme="minorHAnsi" w:hAnsiTheme="minorHAnsi"/>
                <w:sz w:val="22"/>
                <w:szCs w:val="22"/>
              </w:rPr>
              <w:t>'</w:t>
            </w:r>
            <w:r w:rsidRPr="00B832BA">
              <w:rPr>
                <w:rFonts w:asciiTheme="minorHAnsi" w:hAnsiTheme="minorHAnsi"/>
                <w:color w:val="333333"/>
                <w:sz w:val="22"/>
                <w:szCs w:val="22"/>
              </w:rPr>
              <w:t>/&gt;</w:t>
            </w:r>
          </w:p>
          <w:p w:rsidR="005E111C" w:rsidRPr="00B832BA" w:rsidRDefault="005E111C"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proofErr w:type="spellStart"/>
            <w:r w:rsidRPr="00B832BA">
              <w:rPr>
                <w:rFonts w:asciiTheme="minorHAnsi" w:hAnsiTheme="minorHAnsi" w:cs="Arial"/>
                <w:bCs/>
                <w:color w:val="333333"/>
                <w:sz w:val="22"/>
                <w:szCs w:val="22"/>
              </w:rPr>
              <w:t>interfaceerror</w:t>
            </w:r>
            <w:proofErr w:type="spellEnd"/>
            <w:r w:rsidRPr="00B832BA">
              <w:rPr>
                <w:rFonts w:asciiTheme="minorHAnsi" w:hAnsiTheme="minorHAnsi" w:cs="Arial"/>
                <w:bCs/>
                <w:color w:val="333333"/>
                <w:sz w:val="22"/>
                <w:szCs w:val="22"/>
              </w:rPr>
              <w:t>' /&gt;</w:t>
            </w:r>
          </w:p>
          <w:p w:rsidR="005E111C" w:rsidRPr="00B832BA" w:rsidRDefault="005E111C"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proofErr w:type="spellStart"/>
            <w:r w:rsidRPr="00B832BA">
              <w:rPr>
                <w:rFonts w:asciiTheme="minorHAnsi" w:hAnsiTheme="minorHAnsi" w:cs="Arial"/>
                <w:bCs/>
                <w:color w:val="333333"/>
                <w:sz w:val="22"/>
                <w:szCs w:val="22"/>
              </w:rPr>
              <w:t>solrsearchrestriction</w:t>
            </w:r>
            <w:proofErr w:type="spellEnd"/>
            <w:r w:rsidRPr="00B832BA">
              <w:rPr>
                <w:rFonts w:asciiTheme="minorHAnsi" w:hAnsiTheme="minorHAnsi" w:cs="Arial"/>
                <w:bCs/>
                <w:color w:val="333333"/>
                <w:sz w:val="22"/>
                <w:szCs w:val="22"/>
              </w:rPr>
              <w:t>' /&gt;</w:t>
            </w:r>
          </w:p>
          <w:p w:rsidR="005E111C" w:rsidRPr="00B832BA" w:rsidRDefault="005E111C"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 xml:space="preserve">          &lt;extension name=</w:t>
            </w:r>
            <w:r w:rsidRPr="00B832BA">
              <w:rPr>
                <w:rFonts w:asciiTheme="minorHAnsi" w:hAnsiTheme="minorHAnsi" w:cs="Arial"/>
                <w:b/>
                <w:bCs/>
                <w:color w:val="333333"/>
                <w:sz w:val="22"/>
                <w:szCs w:val="22"/>
              </w:rPr>
              <w:t>'</w:t>
            </w:r>
            <w:proofErr w:type="spellStart"/>
            <w:r w:rsidRPr="00B832BA">
              <w:rPr>
                <w:rFonts w:asciiTheme="minorHAnsi" w:hAnsiTheme="minorHAnsi" w:cs="Arial"/>
                <w:b/>
                <w:bCs/>
                <w:color w:val="333333"/>
                <w:sz w:val="22"/>
                <w:szCs w:val="22"/>
              </w:rPr>
              <w:t>hotfolder</w:t>
            </w:r>
            <w:proofErr w:type="spellEnd"/>
            <w:r w:rsidRPr="00B832BA">
              <w:rPr>
                <w:rFonts w:asciiTheme="minorHAnsi" w:hAnsiTheme="minorHAnsi" w:cs="Arial"/>
                <w:b/>
                <w:bCs/>
                <w:color w:val="333333"/>
                <w:sz w:val="22"/>
                <w:szCs w:val="22"/>
              </w:rPr>
              <w:t>'</w:t>
            </w:r>
            <w:r w:rsidRPr="00B832BA">
              <w:rPr>
                <w:rFonts w:asciiTheme="minorHAnsi" w:hAnsiTheme="minorHAnsi" w:cs="Arial"/>
                <w:bCs/>
                <w:color w:val="333333"/>
                <w:sz w:val="22"/>
                <w:szCs w:val="22"/>
              </w:rPr>
              <w:t xml:space="preserve"> /&gt;</w:t>
            </w:r>
          </w:p>
          <w:p w:rsidR="005E111C" w:rsidRPr="00B832BA" w:rsidRDefault="005E111C" w:rsidP="00DD427C">
            <w:pPr>
              <w:pStyle w:val="NormalWeb"/>
              <w:spacing w:before="0" w:beforeAutospacing="0" w:after="0" w:afterAutospacing="0"/>
              <w:rPr>
                <w:rFonts w:asciiTheme="minorHAnsi" w:hAnsiTheme="minorHAnsi" w:cs="Arial"/>
                <w:bCs/>
                <w:color w:val="333333"/>
                <w:sz w:val="22"/>
                <w:szCs w:val="22"/>
              </w:rPr>
            </w:pPr>
            <w:r w:rsidRPr="00B832BA">
              <w:rPr>
                <w:rFonts w:asciiTheme="minorHAnsi" w:hAnsiTheme="minorHAnsi" w:cs="Arial"/>
                <w:bCs/>
                <w:color w:val="333333"/>
                <w:sz w:val="22"/>
                <w:szCs w:val="22"/>
              </w:rPr>
              <w:t>…</w:t>
            </w:r>
          </w:p>
          <w:p w:rsidR="005E111C" w:rsidRPr="00B832BA" w:rsidRDefault="005E111C" w:rsidP="00DD427C">
            <w:pPr>
              <w:pStyle w:val="NormalWeb"/>
              <w:spacing w:before="0" w:beforeAutospacing="0" w:after="0" w:afterAutospacing="0"/>
              <w:rPr>
                <w:rFonts w:asciiTheme="minorHAnsi" w:hAnsiTheme="minorHAnsi" w:cs="Arial"/>
                <w:b/>
                <w:bCs/>
                <w:color w:val="333333"/>
                <w:sz w:val="22"/>
                <w:szCs w:val="22"/>
              </w:rPr>
            </w:pPr>
            <w:r w:rsidRPr="00B832BA">
              <w:rPr>
                <w:rFonts w:asciiTheme="minorHAnsi" w:hAnsiTheme="minorHAnsi" w:cs="Arial"/>
                <w:bCs/>
                <w:color w:val="333333"/>
                <w:sz w:val="22"/>
                <w:szCs w:val="22"/>
              </w:rPr>
              <w:t>&lt;/extensions&gt;</w:t>
            </w:r>
          </w:p>
        </w:tc>
      </w:tr>
    </w:tbl>
    <w:p w:rsidR="005E111C" w:rsidRPr="00B832BA" w:rsidRDefault="005E111C" w:rsidP="005E111C">
      <w:pPr>
        <w:pStyle w:val="NormalWeb"/>
        <w:shd w:val="clear" w:color="auto" w:fill="FFFFFF"/>
        <w:spacing w:before="0" w:beforeAutospacing="0" w:after="0" w:afterAutospacing="0" w:line="239" w:lineRule="atLeast"/>
        <w:ind w:left="720"/>
        <w:rPr>
          <w:rFonts w:asciiTheme="minorHAnsi" w:hAnsiTheme="minorHAnsi" w:cs="Arial"/>
          <w:b/>
          <w:bCs/>
          <w:color w:val="333333"/>
          <w:sz w:val="22"/>
          <w:szCs w:val="22"/>
        </w:rPr>
      </w:pPr>
    </w:p>
    <w:p w:rsidR="005E111C" w:rsidRPr="00B832BA" w:rsidRDefault="005E111C" w:rsidP="00CE4518">
      <w:pPr>
        <w:pStyle w:val="NormalWeb"/>
        <w:numPr>
          <w:ilvl w:val="0"/>
          <w:numId w:val="48"/>
        </w:numPr>
        <w:shd w:val="clear" w:color="auto" w:fill="FFFFFF"/>
        <w:tabs>
          <w:tab w:val="left" w:pos="990"/>
        </w:tabs>
        <w:spacing w:before="0" w:beforeAutospacing="0" w:after="240" w:afterAutospacing="0" w:line="239" w:lineRule="atLeast"/>
        <w:ind w:hanging="120"/>
        <w:rPr>
          <w:rFonts w:asciiTheme="minorHAnsi" w:hAnsiTheme="minorHAnsi"/>
          <w:color w:val="333333"/>
          <w:sz w:val="22"/>
          <w:szCs w:val="22"/>
        </w:rPr>
      </w:pPr>
      <w:r w:rsidRPr="00B832BA">
        <w:rPr>
          <w:rFonts w:asciiTheme="minorHAnsi" w:hAnsiTheme="minorHAnsi"/>
          <w:color w:val="333333"/>
          <w:sz w:val="22"/>
          <w:szCs w:val="22"/>
        </w:rPr>
        <w:t xml:space="preserve">Copy </w:t>
      </w:r>
      <w:proofErr w:type="spellStart"/>
      <w:r w:rsidRPr="00B832BA">
        <w:rPr>
          <w:rFonts w:asciiTheme="minorHAnsi" w:hAnsiTheme="minorHAnsi"/>
          <w:color w:val="333333"/>
          <w:sz w:val="22"/>
          <w:szCs w:val="22"/>
        </w:rPr>
        <w:t>hotfolder</w:t>
      </w:r>
      <w:proofErr w:type="spellEnd"/>
      <w:r w:rsidRPr="00B832BA">
        <w:rPr>
          <w:rFonts w:asciiTheme="minorHAnsi" w:hAnsiTheme="minorHAnsi"/>
          <w:color w:val="333333"/>
        </w:rPr>
        <w:t xml:space="preserve"> </w:t>
      </w:r>
      <w:r w:rsidRPr="00B832BA">
        <w:rPr>
          <w:rFonts w:asciiTheme="minorHAnsi" w:hAnsiTheme="minorHAnsi"/>
          <w:color w:val="333333"/>
          <w:sz w:val="22"/>
          <w:szCs w:val="22"/>
        </w:rPr>
        <w:t xml:space="preserve">module directory into </w:t>
      </w:r>
      <w:r w:rsidRPr="00B832BA">
        <w:rPr>
          <w:rFonts w:asciiTheme="minorHAnsi" w:hAnsiTheme="minorHAnsi"/>
          <w:b/>
          <w:color w:val="333333"/>
          <w:sz w:val="22"/>
          <w:szCs w:val="22"/>
        </w:rPr>
        <w:t xml:space="preserve">hybris/bin/custom </w:t>
      </w:r>
      <w:r w:rsidRPr="00B832BA">
        <w:rPr>
          <w:rFonts w:asciiTheme="minorHAnsi" w:hAnsiTheme="minorHAnsi"/>
          <w:color w:val="333333"/>
          <w:sz w:val="22"/>
          <w:szCs w:val="22"/>
        </w:rPr>
        <w:t>folder.</w:t>
      </w:r>
    </w:p>
    <w:p w:rsidR="005E111C" w:rsidRPr="00B832BA" w:rsidRDefault="005E111C" w:rsidP="00CE4518">
      <w:pPr>
        <w:pStyle w:val="IS-Bodytext"/>
        <w:numPr>
          <w:ilvl w:val="0"/>
          <w:numId w:val="48"/>
        </w:numPr>
        <w:tabs>
          <w:tab w:val="left" w:pos="990"/>
        </w:tabs>
        <w:spacing w:before="0" w:after="0"/>
        <w:ind w:hanging="120"/>
        <w:rPr>
          <w:rFonts w:asciiTheme="minorHAnsi" w:hAnsiTheme="minorHAnsi"/>
          <w:sz w:val="22"/>
          <w:szCs w:val="22"/>
          <w:lang w:val="en-US"/>
        </w:rPr>
      </w:pPr>
      <w:r w:rsidRPr="00B832BA">
        <w:rPr>
          <w:rFonts w:asciiTheme="minorHAnsi" w:hAnsiTheme="minorHAnsi"/>
          <w:sz w:val="22"/>
          <w:szCs w:val="22"/>
          <w:lang w:val="en-US"/>
        </w:rPr>
        <w:lastRenderedPageBreak/>
        <w:t xml:space="preserve">Navigate to the </w:t>
      </w:r>
      <w:r w:rsidRPr="00B832BA">
        <w:rPr>
          <w:rFonts w:asciiTheme="minorHAnsi" w:eastAsia="Times New Roman" w:hAnsiTheme="minorHAnsi"/>
          <w:b/>
          <w:bCs/>
          <w:sz w:val="22"/>
          <w:szCs w:val="22"/>
        </w:rPr>
        <w:t>{HYBRIS_HOME}</w:t>
      </w:r>
      <w:r w:rsidRPr="00B832BA">
        <w:rPr>
          <w:rFonts w:asciiTheme="minorHAnsi" w:eastAsia="Times New Roman" w:hAnsiTheme="minorHAnsi"/>
          <w:sz w:val="22"/>
          <w:szCs w:val="22"/>
        </w:rPr>
        <w:t>/bin/platform directory and build the server :</w:t>
      </w:r>
    </w:p>
    <w:p w:rsidR="005E111C" w:rsidRPr="00B832BA" w:rsidRDefault="005E111C" w:rsidP="005E111C">
      <w:pPr>
        <w:pStyle w:val="IS-Bodytext"/>
        <w:spacing w:before="0" w:after="0" w:line="240" w:lineRule="auto"/>
        <w:ind w:left="720"/>
        <w:rPr>
          <w:rFonts w:asciiTheme="minorHAnsi" w:hAnsiTheme="minorHAnsi"/>
          <w:b/>
          <w:sz w:val="22"/>
          <w:szCs w:val="22"/>
          <w:lang w:val="en-US"/>
        </w:rPr>
      </w:pPr>
      <w:proofErr w:type="gramStart"/>
      <w:r w:rsidRPr="00B832BA">
        <w:rPr>
          <w:rFonts w:asciiTheme="minorHAnsi" w:hAnsiTheme="minorHAnsi"/>
          <w:b/>
          <w:sz w:val="22"/>
          <w:szCs w:val="22"/>
          <w:lang w:val="en-US"/>
        </w:rPr>
        <w:t>ant</w:t>
      </w:r>
      <w:proofErr w:type="gramEnd"/>
      <w:r w:rsidRPr="00B832BA">
        <w:rPr>
          <w:rFonts w:asciiTheme="minorHAnsi" w:hAnsiTheme="minorHAnsi"/>
          <w:b/>
          <w:sz w:val="22"/>
          <w:szCs w:val="22"/>
          <w:lang w:val="en-US"/>
        </w:rPr>
        <w:t xml:space="preserve"> clean all</w:t>
      </w:r>
    </w:p>
    <w:p w:rsidR="0056415D" w:rsidRPr="00B832BA" w:rsidRDefault="0056415D" w:rsidP="0039457E">
      <w:pPr>
        <w:pStyle w:val="IS-Heading3"/>
        <w:tabs>
          <w:tab w:val="left" w:pos="180"/>
          <w:tab w:val="left" w:pos="634"/>
          <w:tab w:val="num" w:pos="936"/>
        </w:tabs>
        <w:spacing w:line="360" w:lineRule="auto"/>
        <w:rPr>
          <w:rFonts w:asciiTheme="minorHAnsi" w:hAnsiTheme="minorHAnsi"/>
        </w:rPr>
      </w:pPr>
      <w:bookmarkStart w:id="160" w:name="_Toc442102812"/>
      <w:r w:rsidRPr="00B832BA">
        <w:rPr>
          <w:rFonts w:asciiTheme="minorHAnsi" w:hAnsiTheme="minorHAnsi"/>
        </w:rPr>
        <w:t xml:space="preserve">Configuration steps for the </w:t>
      </w:r>
      <w:proofErr w:type="spellStart"/>
      <w:r w:rsidR="00786114">
        <w:rPr>
          <w:rFonts w:asciiTheme="minorHAnsi" w:hAnsiTheme="minorHAnsi"/>
        </w:rPr>
        <w:t>HotFolder</w:t>
      </w:r>
      <w:proofErr w:type="spellEnd"/>
      <w:r w:rsidRPr="00B832BA">
        <w:rPr>
          <w:rFonts w:asciiTheme="minorHAnsi" w:hAnsiTheme="minorHAnsi"/>
        </w:rPr>
        <w:t xml:space="preserve"> </w:t>
      </w:r>
      <w:proofErr w:type="spellStart"/>
      <w:r w:rsidRPr="00B832BA">
        <w:rPr>
          <w:rFonts w:asciiTheme="minorHAnsi" w:hAnsiTheme="minorHAnsi"/>
        </w:rPr>
        <w:t>addon</w:t>
      </w:r>
      <w:bookmarkEnd w:id="160"/>
      <w:proofErr w:type="spellEnd"/>
    </w:p>
    <w:p w:rsidR="002A6116" w:rsidRPr="00B832BA" w:rsidRDefault="002A6116" w:rsidP="0039457E">
      <w:pPr>
        <w:pStyle w:val="ListParagraph"/>
        <w:numPr>
          <w:ilvl w:val="0"/>
          <w:numId w:val="49"/>
        </w:numPr>
        <w:tabs>
          <w:tab w:val="left" w:pos="990"/>
        </w:tabs>
        <w:spacing w:before="240"/>
        <w:ind w:hanging="90"/>
        <w:rPr>
          <w:rFonts w:asciiTheme="minorHAnsi" w:hAnsiTheme="minorHAnsi"/>
          <w:lang w:val="en-US"/>
        </w:rPr>
      </w:pPr>
      <w:r w:rsidRPr="00B832BA">
        <w:rPr>
          <w:rFonts w:asciiTheme="minorHAnsi" w:hAnsiTheme="minorHAnsi"/>
          <w:lang w:val="en-US"/>
        </w:rPr>
        <w:t xml:space="preserve">In </w:t>
      </w:r>
      <w:r w:rsidRPr="00B832BA">
        <w:rPr>
          <w:rFonts w:asciiTheme="minorHAnsi" w:hAnsiTheme="minorHAnsi"/>
          <w:b/>
        </w:rPr>
        <w:t xml:space="preserve">hotfolder-items.xml </w:t>
      </w:r>
      <w:r w:rsidRPr="00B832BA">
        <w:rPr>
          <w:rFonts w:asciiTheme="minorHAnsi" w:hAnsiTheme="minorHAnsi"/>
        </w:rPr>
        <w:t xml:space="preserve">we </w:t>
      </w:r>
      <w:r w:rsidR="005D7115" w:rsidRPr="00B832BA">
        <w:rPr>
          <w:rFonts w:asciiTheme="minorHAnsi" w:hAnsiTheme="minorHAnsi"/>
        </w:rPr>
        <w:t>don’t</w:t>
      </w:r>
      <w:r w:rsidRPr="00B832BA">
        <w:rPr>
          <w:rFonts w:asciiTheme="minorHAnsi" w:hAnsiTheme="minorHAnsi"/>
        </w:rPr>
        <w:t xml:space="preserve"> defined any model, instead these models are defined in </w:t>
      </w:r>
      <w:r w:rsidRPr="00B832BA">
        <w:rPr>
          <w:rFonts w:asciiTheme="minorHAnsi" w:hAnsiTheme="minorHAnsi"/>
          <w:b/>
        </w:rPr>
        <w:t xml:space="preserve">singlevieworders-items.xml </w:t>
      </w:r>
      <w:r w:rsidRPr="00B832BA">
        <w:rPr>
          <w:rFonts w:asciiTheme="minorHAnsi" w:hAnsiTheme="minorHAnsi"/>
        </w:rPr>
        <w:t>file</w:t>
      </w:r>
      <w:r w:rsidRPr="00B832BA">
        <w:rPr>
          <w:rFonts w:asciiTheme="minorHAnsi" w:hAnsiTheme="minorHAnsi"/>
          <w:b/>
        </w:rPr>
        <w:t>.</w:t>
      </w:r>
    </w:p>
    <w:p w:rsidR="002A6116" w:rsidRPr="00B832BA" w:rsidRDefault="002A6116" w:rsidP="001116BD">
      <w:pPr>
        <w:pStyle w:val="ListParagraph"/>
        <w:numPr>
          <w:ilvl w:val="0"/>
          <w:numId w:val="49"/>
        </w:numPr>
        <w:tabs>
          <w:tab w:val="left" w:pos="990"/>
        </w:tabs>
        <w:ind w:hanging="90"/>
        <w:rPr>
          <w:rFonts w:asciiTheme="minorHAnsi" w:hAnsiTheme="minorHAnsi"/>
        </w:rPr>
      </w:pPr>
      <w:r w:rsidRPr="00B832BA">
        <w:rPr>
          <w:rFonts w:asciiTheme="minorHAnsi" w:hAnsiTheme="minorHAnsi"/>
          <w:b/>
        </w:rPr>
        <w:t>hot-folder-ordertracking-spring.xml</w:t>
      </w:r>
      <w:r w:rsidRPr="00B832BA">
        <w:rPr>
          <w:rFonts w:asciiTheme="minorHAnsi" w:hAnsiTheme="minorHAnsi"/>
        </w:rPr>
        <w:t xml:space="preserve"> is moved to "hybris\bin\custom\singlevieworders\resources\singlevieworders\integration\hot-folder-ordertracking-spring.xml”</w:t>
      </w:r>
    </w:p>
    <w:p w:rsidR="002A6116" w:rsidRPr="00B832BA" w:rsidRDefault="002A6116" w:rsidP="001116BD">
      <w:pPr>
        <w:pStyle w:val="ListParagraph"/>
        <w:numPr>
          <w:ilvl w:val="0"/>
          <w:numId w:val="49"/>
        </w:numPr>
        <w:tabs>
          <w:tab w:val="left" w:pos="990"/>
        </w:tabs>
        <w:ind w:hanging="90"/>
        <w:rPr>
          <w:rFonts w:asciiTheme="minorHAnsi" w:hAnsiTheme="minorHAnsi"/>
        </w:rPr>
      </w:pPr>
      <w:r w:rsidRPr="00B832BA">
        <w:rPr>
          <w:rFonts w:asciiTheme="minorHAnsi" w:hAnsiTheme="minorHAnsi"/>
        </w:rPr>
        <w:t>Add following file content in hot-folder-ordertracking-spring.xml file.</w:t>
      </w:r>
    </w:p>
    <w:tbl>
      <w:tblPr>
        <w:tblStyle w:val="TableGrid"/>
        <w:tblW w:w="0" w:type="auto"/>
        <w:tblInd w:w="828" w:type="dxa"/>
        <w:tblLook w:val="04A0"/>
      </w:tblPr>
      <w:tblGrid>
        <w:gridCol w:w="9569"/>
      </w:tblGrid>
      <w:tr w:rsidR="002A6116" w:rsidRPr="00B832BA" w:rsidTr="001116BD">
        <w:tc>
          <w:tcPr>
            <w:tcW w:w="9569" w:type="dxa"/>
          </w:tcPr>
          <w:p w:rsidR="002A6116" w:rsidRPr="00B832BA" w:rsidRDefault="002A6116" w:rsidP="002A6116">
            <w:pPr>
              <w:pStyle w:val="ListParagraph"/>
              <w:ind w:left="0"/>
              <w:rPr>
                <w:rFonts w:asciiTheme="minorHAnsi" w:hAnsiTheme="minorHAnsi"/>
              </w:rPr>
            </w:pPr>
            <w:r w:rsidRPr="00B832BA">
              <w:rPr>
                <w:rFonts w:asciiTheme="minorHAnsi" w:hAnsiTheme="minorHAnsi"/>
                <w:highlight w:val="lightGray"/>
              </w:rPr>
              <w:object w:dxaOrig="1551" w:dyaOrig="1004">
                <v:shape id="_x0000_i1039" type="#_x0000_t75" style="width:77.25pt;height:50.25pt" o:ole="">
                  <v:imagedata r:id="rId44" o:title=""/>
                </v:shape>
                <o:OLEObject Type="Embed" ProgID="Package" ShapeID="_x0000_i1039" DrawAspect="Icon" ObjectID="_1515844775" r:id="rId45"/>
              </w:object>
            </w:r>
          </w:p>
        </w:tc>
      </w:tr>
    </w:tbl>
    <w:p w:rsidR="002A6116" w:rsidRPr="00B832BA" w:rsidRDefault="002A6116" w:rsidP="008E4E32">
      <w:pPr>
        <w:pStyle w:val="ListParagraph"/>
        <w:spacing w:after="0"/>
        <w:rPr>
          <w:rFonts w:asciiTheme="minorHAnsi" w:hAnsiTheme="minorHAnsi"/>
        </w:rPr>
      </w:pPr>
    </w:p>
    <w:p w:rsidR="002A6116" w:rsidRPr="00B832BA" w:rsidRDefault="002A6116" w:rsidP="008E0823">
      <w:pPr>
        <w:pStyle w:val="ListParagraph"/>
        <w:numPr>
          <w:ilvl w:val="0"/>
          <w:numId w:val="49"/>
        </w:numPr>
        <w:tabs>
          <w:tab w:val="left" w:pos="990"/>
        </w:tabs>
        <w:ind w:hanging="90"/>
        <w:rPr>
          <w:rFonts w:asciiTheme="minorHAnsi" w:hAnsiTheme="minorHAnsi"/>
          <w:b/>
        </w:rPr>
      </w:pPr>
      <w:r w:rsidRPr="00B832BA">
        <w:rPr>
          <w:rFonts w:asciiTheme="minorHAnsi" w:hAnsiTheme="minorHAnsi"/>
        </w:rPr>
        <w:t>Added following in</w:t>
      </w:r>
      <w:r w:rsidRPr="00B832BA">
        <w:rPr>
          <w:rFonts w:asciiTheme="minorHAnsi" w:hAnsiTheme="minorHAnsi"/>
          <w:b/>
        </w:rPr>
        <w:t xml:space="preserve"> singlevieworders-spring.xml:</w:t>
      </w:r>
    </w:p>
    <w:tbl>
      <w:tblPr>
        <w:tblStyle w:val="TableGrid"/>
        <w:tblW w:w="0" w:type="auto"/>
        <w:tblInd w:w="828" w:type="dxa"/>
        <w:tblLook w:val="04A0"/>
      </w:tblPr>
      <w:tblGrid>
        <w:gridCol w:w="9569"/>
      </w:tblGrid>
      <w:tr w:rsidR="002A6116" w:rsidRPr="00B832BA" w:rsidTr="00CF1EDA">
        <w:tc>
          <w:tcPr>
            <w:tcW w:w="9569" w:type="dxa"/>
          </w:tcPr>
          <w:p w:rsidR="002A6116" w:rsidRPr="00B832BA" w:rsidRDefault="002A6116" w:rsidP="00DD427C">
            <w:pPr>
              <w:pStyle w:val="ListParagraph"/>
              <w:ind w:left="0"/>
              <w:rPr>
                <w:rFonts w:asciiTheme="minorHAnsi" w:hAnsiTheme="minorHAnsi"/>
                <w:b/>
              </w:rPr>
            </w:pPr>
            <w:r w:rsidRPr="00B832BA">
              <w:rPr>
                <w:rFonts w:asciiTheme="minorHAnsi" w:hAnsiTheme="minorHAnsi"/>
                <w:b/>
              </w:rPr>
              <w:t>&lt;import resource="classpath:/singlevieworders/integration/hot-folder-ordertracking-spring.xml"/&gt;</w:t>
            </w:r>
          </w:p>
        </w:tc>
      </w:tr>
    </w:tbl>
    <w:p w:rsidR="002A6116" w:rsidRPr="00B832BA" w:rsidRDefault="002A6116" w:rsidP="000C0ACD">
      <w:pPr>
        <w:pStyle w:val="ListParagraph"/>
        <w:spacing w:after="0"/>
        <w:rPr>
          <w:rFonts w:asciiTheme="minorHAnsi" w:hAnsiTheme="minorHAnsi"/>
          <w:b/>
        </w:rPr>
      </w:pPr>
    </w:p>
    <w:p w:rsidR="002A6116" w:rsidRPr="00B832BA" w:rsidRDefault="002A6116" w:rsidP="008E0823">
      <w:pPr>
        <w:pStyle w:val="ListParagraph"/>
        <w:numPr>
          <w:ilvl w:val="0"/>
          <w:numId w:val="49"/>
        </w:numPr>
        <w:tabs>
          <w:tab w:val="left" w:pos="990"/>
        </w:tabs>
        <w:ind w:hanging="90"/>
        <w:rPr>
          <w:rFonts w:asciiTheme="minorHAnsi" w:hAnsiTheme="minorHAnsi"/>
        </w:rPr>
      </w:pPr>
      <w:r w:rsidRPr="00B832BA">
        <w:rPr>
          <w:rFonts w:asciiTheme="minorHAnsi" w:hAnsiTheme="minorHAnsi"/>
          <w:b/>
        </w:rPr>
        <w:t xml:space="preserve">hot-folder-productrestriction-spring.xml </w:t>
      </w:r>
      <w:r w:rsidRPr="00B832BA">
        <w:rPr>
          <w:rFonts w:asciiTheme="minorHAnsi" w:hAnsiTheme="minorHAnsi"/>
        </w:rPr>
        <w:t>is moved to  “hybris\bin\custom\solrsearchrestriction\resources\solrsearchrestriction\integration\hot-folder-productrestriction-spring.xml”</w:t>
      </w:r>
    </w:p>
    <w:p w:rsidR="002A6116" w:rsidRPr="00B832BA" w:rsidRDefault="002A6116" w:rsidP="008E0823">
      <w:pPr>
        <w:pStyle w:val="ListParagraph"/>
        <w:numPr>
          <w:ilvl w:val="0"/>
          <w:numId w:val="49"/>
        </w:numPr>
        <w:tabs>
          <w:tab w:val="left" w:pos="990"/>
        </w:tabs>
        <w:ind w:hanging="90"/>
        <w:rPr>
          <w:rFonts w:asciiTheme="minorHAnsi" w:hAnsiTheme="minorHAnsi"/>
          <w:b/>
        </w:rPr>
      </w:pPr>
      <w:r w:rsidRPr="00B832BA">
        <w:rPr>
          <w:rFonts w:asciiTheme="minorHAnsi" w:hAnsiTheme="minorHAnsi"/>
        </w:rPr>
        <w:t>Added following in</w:t>
      </w:r>
      <w:r w:rsidRPr="00B832BA">
        <w:rPr>
          <w:rFonts w:asciiTheme="minorHAnsi" w:hAnsiTheme="minorHAnsi"/>
          <w:b/>
        </w:rPr>
        <w:t xml:space="preserve"> solrsearchrestriction-spring.xml:</w:t>
      </w:r>
    </w:p>
    <w:tbl>
      <w:tblPr>
        <w:tblStyle w:val="TableGrid"/>
        <w:tblW w:w="0" w:type="auto"/>
        <w:tblInd w:w="828" w:type="dxa"/>
        <w:tblLook w:val="04A0"/>
      </w:tblPr>
      <w:tblGrid>
        <w:gridCol w:w="9569"/>
      </w:tblGrid>
      <w:tr w:rsidR="002A6116" w:rsidRPr="00B832BA" w:rsidTr="00CF1EDA">
        <w:tc>
          <w:tcPr>
            <w:tcW w:w="9569" w:type="dxa"/>
          </w:tcPr>
          <w:p w:rsidR="002A6116" w:rsidRPr="00B832BA" w:rsidRDefault="002A6116" w:rsidP="00DD427C">
            <w:pPr>
              <w:pStyle w:val="ListParagraph"/>
              <w:ind w:left="0"/>
              <w:rPr>
                <w:rFonts w:asciiTheme="minorHAnsi" w:hAnsiTheme="minorHAnsi"/>
                <w:b/>
              </w:rPr>
            </w:pPr>
            <w:r w:rsidRPr="00B832BA">
              <w:rPr>
                <w:rFonts w:asciiTheme="minorHAnsi" w:hAnsiTheme="minorHAnsi"/>
                <w:b/>
              </w:rPr>
              <w:t>&lt;import resource="classpath:/solrsearchrestriction/integration/hot-folder-productrestriction-spring.xml"/&gt;</w:t>
            </w:r>
          </w:p>
        </w:tc>
      </w:tr>
    </w:tbl>
    <w:p w:rsidR="002A6116" w:rsidRPr="00B832BA" w:rsidRDefault="002A6116" w:rsidP="000C0ACD">
      <w:pPr>
        <w:pStyle w:val="ListParagraph"/>
        <w:spacing w:after="0"/>
        <w:rPr>
          <w:rFonts w:asciiTheme="minorHAnsi" w:hAnsiTheme="minorHAnsi"/>
          <w:b/>
        </w:rPr>
      </w:pPr>
    </w:p>
    <w:p w:rsidR="002A6116" w:rsidRPr="00B832BA" w:rsidRDefault="002A6116" w:rsidP="008E0823">
      <w:pPr>
        <w:pStyle w:val="ListParagraph"/>
        <w:numPr>
          <w:ilvl w:val="0"/>
          <w:numId w:val="49"/>
        </w:numPr>
        <w:tabs>
          <w:tab w:val="left" w:pos="990"/>
        </w:tabs>
        <w:ind w:hanging="90"/>
        <w:rPr>
          <w:rFonts w:asciiTheme="minorHAnsi" w:hAnsiTheme="minorHAnsi"/>
          <w:b/>
        </w:rPr>
      </w:pPr>
      <w:r w:rsidRPr="00B832BA">
        <w:rPr>
          <w:rFonts w:asciiTheme="minorHAnsi" w:hAnsiTheme="minorHAnsi"/>
          <w:lang w:val="en-US"/>
        </w:rPr>
        <w:t xml:space="preserve">If you want to modify the parameters of the </w:t>
      </w:r>
      <w:proofErr w:type="spellStart"/>
      <w:r w:rsidRPr="00B832BA">
        <w:rPr>
          <w:rFonts w:asciiTheme="minorHAnsi" w:hAnsiTheme="minorHAnsi"/>
          <w:lang w:val="en-US"/>
        </w:rPr>
        <w:t>hotfolder</w:t>
      </w:r>
      <w:proofErr w:type="spellEnd"/>
      <w:r w:rsidRPr="00B832BA">
        <w:rPr>
          <w:rFonts w:asciiTheme="minorHAnsi" w:hAnsiTheme="minorHAnsi"/>
          <w:lang w:val="en-US"/>
        </w:rPr>
        <w:t xml:space="preserve"> module, you can find these in the </w:t>
      </w:r>
      <w:proofErr w:type="spellStart"/>
      <w:r w:rsidRPr="00B832BA">
        <w:rPr>
          <w:rFonts w:asciiTheme="minorHAnsi" w:hAnsiTheme="minorHAnsi"/>
          <w:b/>
          <w:lang w:val="en-US"/>
        </w:rPr>
        <w:t>project.properties</w:t>
      </w:r>
      <w:proofErr w:type="spellEnd"/>
      <w:r w:rsidRPr="00B832BA">
        <w:rPr>
          <w:rFonts w:asciiTheme="minorHAnsi" w:hAnsiTheme="minorHAnsi"/>
          <w:lang w:val="en-US"/>
        </w:rPr>
        <w:t xml:space="preserve"> file of the module. You can change the Frequency scan of the </w:t>
      </w:r>
      <w:proofErr w:type="spellStart"/>
      <w:r w:rsidRPr="00B832BA">
        <w:rPr>
          <w:rFonts w:asciiTheme="minorHAnsi" w:hAnsiTheme="minorHAnsi"/>
          <w:lang w:val="en-US"/>
        </w:rPr>
        <w:t>poller</w:t>
      </w:r>
      <w:proofErr w:type="spellEnd"/>
      <w:r w:rsidRPr="00B832BA">
        <w:rPr>
          <w:rFonts w:asciiTheme="minorHAnsi" w:hAnsiTheme="minorHAnsi"/>
          <w:lang w:val="en-US"/>
        </w:rPr>
        <w:t xml:space="preserve"> directory, the default name of the catalog and the default version of the catalog.</w:t>
      </w:r>
    </w:p>
    <w:tbl>
      <w:tblPr>
        <w:tblStyle w:val="TableGrid"/>
        <w:tblW w:w="0" w:type="auto"/>
        <w:tblInd w:w="828" w:type="dxa"/>
        <w:tblLook w:val="04A0"/>
      </w:tblPr>
      <w:tblGrid>
        <w:gridCol w:w="9569"/>
      </w:tblGrid>
      <w:tr w:rsidR="002A6116" w:rsidRPr="00B832BA" w:rsidTr="008E0823">
        <w:tc>
          <w:tcPr>
            <w:tcW w:w="9569" w:type="dxa"/>
          </w:tcPr>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r w:rsidRPr="00B832BA">
              <w:rPr>
                <w:rFonts w:asciiTheme="minorHAnsi" w:eastAsiaTheme="minorHAnsi" w:hAnsiTheme="minorHAnsi" w:cs="Consolas"/>
                <w:color w:val="3F7F5F"/>
                <w:lang w:val="en-US"/>
              </w:rPr>
              <w:t>########## Product interface ##########</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r w:rsidRPr="00B832BA">
              <w:rPr>
                <w:rFonts w:asciiTheme="minorHAnsi" w:eastAsiaTheme="minorHAnsi" w:hAnsiTheme="minorHAnsi" w:cs="Consolas"/>
                <w:color w:val="3F7F5F"/>
                <w:lang w:val="en-US"/>
              </w:rPr>
              <w:t xml:space="preserve"># Frequency in </w:t>
            </w:r>
            <w:r w:rsidRPr="00B832BA">
              <w:rPr>
                <w:rFonts w:asciiTheme="minorHAnsi" w:eastAsiaTheme="minorHAnsi" w:hAnsiTheme="minorHAnsi" w:cs="Consolas"/>
                <w:color w:val="3F7F5F"/>
                <w:u w:val="single"/>
                <w:lang w:val="en-US"/>
              </w:rPr>
              <w:t>ms</w:t>
            </w:r>
            <w:r w:rsidRPr="00B832BA">
              <w:rPr>
                <w:rFonts w:asciiTheme="minorHAnsi" w:eastAsiaTheme="minorHAnsi" w:hAnsiTheme="minorHAnsi" w:cs="Consolas"/>
                <w:color w:val="3F7F5F"/>
                <w:lang w:val="en-US"/>
              </w:rPr>
              <w:t xml:space="preserve"> of the directory scan</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proofErr w:type="spellStart"/>
            <w:r w:rsidRPr="00B832BA">
              <w:rPr>
                <w:rFonts w:asciiTheme="minorHAnsi" w:eastAsiaTheme="minorHAnsi" w:hAnsiTheme="minorHAnsi" w:cs="Consolas"/>
                <w:color w:val="000000"/>
                <w:lang w:val="en-US"/>
              </w:rPr>
              <w:t>hotfolder.product.poller.rate</w:t>
            </w:r>
            <w:proofErr w:type="spellEnd"/>
            <w:r w:rsidRPr="00B832BA">
              <w:rPr>
                <w:rFonts w:asciiTheme="minorHAnsi" w:eastAsiaTheme="minorHAnsi" w:hAnsiTheme="minorHAnsi" w:cs="Consolas"/>
                <w:color w:val="000000"/>
                <w:lang w:val="en-US"/>
              </w:rPr>
              <w:t>=</w:t>
            </w:r>
            <w:r w:rsidRPr="00B832BA">
              <w:rPr>
                <w:rFonts w:asciiTheme="minorHAnsi" w:eastAsiaTheme="minorHAnsi" w:hAnsiTheme="minorHAnsi" w:cs="Consolas"/>
                <w:color w:val="2A00FF"/>
                <w:lang w:val="en-US"/>
              </w:rPr>
              <w:t>1000</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r w:rsidRPr="00B832BA">
              <w:rPr>
                <w:rFonts w:asciiTheme="minorHAnsi" w:eastAsiaTheme="minorHAnsi" w:hAnsiTheme="minorHAnsi" w:cs="Consolas"/>
                <w:color w:val="3F7F5F"/>
                <w:lang w:val="en-US"/>
              </w:rPr>
              <w:t># The name of the default catalog</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proofErr w:type="spellStart"/>
            <w:r w:rsidRPr="00B832BA">
              <w:rPr>
                <w:rFonts w:asciiTheme="minorHAnsi" w:eastAsiaTheme="minorHAnsi" w:hAnsiTheme="minorHAnsi" w:cs="Consolas"/>
                <w:color w:val="000000"/>
                <w:lang w:val="en-US"/>
              </w:rPr>
              <w:t>hotfolder.product.default.catalog</w:t>
            </w:r>
            <w:proofErr w:type="spellEnd"/>
            <w:r w:rsidRPr="00B832BA">
              <w:rPr>
                <w:rFonts w:asciiTheme="minorHAnsi" w:eastAsiaTheme="minorHAnsi" w:hAnsiTheme="minorHAnsi" w:cs="Consolas"/>
                <w:color w:val="000000"/>
                <w:lang w:val="en-US"/>
              </w:rPr>
              <w:t>=</w:t>
            </w:r>
            <w:proofErr w:type="spellStart"/>
            <w:r w:rsidRPr="00B832BA">
              <w:rPr>
                <w:rFonts w:asciiTheme="minorHAnsi" w:eastAsiaTheme="minorHAnsi" w:hAnsiTheme="minorHAnsi" w:cs="Consolas"/>
                <w:color w:val="2A00FF"/>
                <w:lang w:val="en-US"/>
              </w:rPr>
              <w:t>powertoolsProductCatalog</w:t>
            </w:r>
            <w:proofErr w:type="spellEnd"/>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r w:rsidRPr="00B832BA">
              <w:rPr>
                <w:rFonts w:asciiTheme="minorHAnsi" w:eastAsiaTheme="minorHAnsi" w:hAnsiTheme="minorHAnsi" w:cs="Consolas"/>
                <w:color w:val="3F7F5F"/>
                <w:lang w:val="en-US"/>
              </w:rPr>
              <w:t># The version of the product default catalog</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proofErr w:type="spellStart"/>
            <w:r w:rsidRPr="00B832BA">
              <w:rPr>
                <w:rFonts w:asciiTheme="minorHAnsi" w:eastAsiaTheme="minorHAnsi" w:hAnsiTheme="minorHAnsi" w:cs="Consolas"/>
                <w:color w:val="000000"/>
                <w:lang w:val="en-US"/>
              </w:rPr>
              <w:t>hotfolder.product.default.catalogVersion</w:t>
            </w:r>
            <w:proofErr w:type="spellEnd"/>
            <w:r w:rsidRPr="00B832BA">
              <w:rPr>
                <w:rFonts w:asciiTheme="minorHAnsi" w:eastAsiaTheme="minorHAnsi" w:hAnsiTheme="minorHAnsi" w:cs="Consolas"/>
                <w:color w:val="000000"/>
                <w:lang w:val="en-US"/>
              </w:rPr>
              <w:t>=</w:t>
            </w:r>
            <w:r w:rsidRPr="00B832BA">
              <w:rPr>
                <w:rFonts w:asciiTheme="minorHAnsi" w:eastAsiaTheme="minorHAnsi" w:hAnsiTheme="minorHAnsi" w:cs="Consolas"/>
                <w:color w:val="2A00FF"/>
                <w:lang w:val="en-US"/>
              </w:rPr>
              <w:t>Staged</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r w:rsidRPr="00B832BA">
              <w:rPr>
                <w:rFonts w:asciiTheme="minorHAnsi" w:eastAsiaTheme="minorHAnsi" w:hAnsiTheme="minorHAnsi" w:cs="Consolas"/>
                <w:color w:val="3F7F5F"/>
                <w:lang w:val="en-US"/>
              </w:rPr>
              <w:t>########## Customers interface ##########</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r w:rsidRPr="00B832BA">
              <w:rPr>
                <w:rFonts w:asciiTheme="minorHAnsi" w:eastAsiaTheme="minorHAnsi" w:hAnsiTheme="minorHAnsi" w:cs="Consolas"/>
                <w:color w:val="000000"/>
                <w:lang w:val="en-US"/>
              </w:rPr>
              <w:t>²</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r w:rsidRPr="00B832BA">
              <w:rPr>
                <w:rFonts w:asciiTheme="minorHAnsi" w:eastAsiaTheme="minorHAnsi" w:hAnsiTheme="minorHAnsi" w:cs="Consolas"/>
                <w:color w:val="3F7F5F"/>
                <w:lang w:val="en-US"/>
              </w:rPr>
              <w:t xml:space="preserve"># Frequency in </w:t>
            </w:r>
            <w:r w:rsidRPr="00B832BA">
              <w:rPr>
                <w:rFonts w:asciiTheme="minorHAnsi" w:eastAsiaTheme="minorHAnsi" w:hAnsiTheme="minorHAnsi" w:cs="Consolas"/>
                <w:color w:val="3F7F5F"/>
                <w:u w:val="single"/>
                <w:lang w:val="en-US"/>
              </w:rPr>
              <w:t>ms</w:t>
            </w:r>
            <w:r w:rsidRPr="00B832BA">
              <w:rPr>
                <w:rFonts w:asciiTheme="minorHAnsi" w:eastAsiaTheme="minorHAnsi" w:hAnsiTheme="minorHAnsi" w:cs="Consolas"/>
                <w:color w:val="3F7F5F"/>
                <w:lang w:val="en-US"/>
              </w:rPr>
              <w:t xml:space="preserve"> of the directory scan</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proofErr w:type="spellStart"/>
            <w:r w:rsidRPr="00B832BA">
              <w:rPr>
                <w:rFonts w:asciiTheme="minorHAnsi" w:eastAsiaTheme="minorHAnsi" w:hAnsiTheme="minorHAnsi" w:cs="Consolas"/>
                <w:color w:val="000000"/>
                <w:lang w:val="en-US"/>
              </w:rPr>
              <w:t>hotfolder.customers.poller.rate</w:t>
            </w:r>
            <w:proofErr w:type="spellEnd"/>
            <w:r w:rsidRPr="00B832BA">
              <w:rPr>
                <w:rFonts w:asciiTheme="minorHAnsi" w:eastAsiaTheme="minorHAnsi" w:hAnsiTheme="minorHAnsi" w:cs="Consolas"/>
                <w:color w:val="000000"/>
                <w:lang w:val="en-US"/>
              </w:rPr>
              <w:t>=</w:t>
            </w:r>
            <w:r w:rsidRPr="00B832BA">
              <w:rPr>
                <w:rFonts w:asciiTheme="minorHAnsi" w:eastAsiaTheme="minorHAnsi" w:hAnsiTheme="minorHAnsi" w:cs="Consolas"/>
                <w:color w:val="2A00FF"/>
                <w:lang w:val="en-US"/>
              </w:rPr>
              <w:t>1000</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r w:rsidRPr="00B832BA">
              <w:rPr>
                <w:rFonts w:asciiTheme="minorHAnsi" w:eastAsiaTheme="minorHAnsi" w:hAnsiTheme="minorHAnsi" w:cs="Consolas"/>
                <w:color w:val="3F7F5F"/>
                <w:lang w:val="en-US"/>
              </w:rPr>
              <w:t># The name of the default catalog</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proofErr w:type="spellStart"/>
            <w:r w:rsidRPr="00B832BA">
              <w:rPr>
                <w:rFonts w:asciiTheme="minorHAnsi" w:eastAsiaTheme="minorHAnsi" w:hAnsiTheme="minorHAnsi" w:cs="Consolas"/>
                <w:color w:val="000000"/>
                <w:lang w:val="en-US"/>
              </w:rPr>
              <w:t>hotfolder.customers.default.catalog</w:t>
            </w:r>
            <w:proofErr w:type="spellEnd"/>
            <w:r w:rsidRPr="00B832BA">
              <w:rPr>
                <w:rFonts w:asciiTheme="minorHAnsi" w:eastAsiaTheme="minorHAnsi" w:hAnsiTheme="minorHAnsi" w:cs="Consolas"/>
                <w:color w:val="000000"/>
                <w:lang w:val="en-US"/>
              </w:rPr>
              <w:t>=</w:t>
            </w:r>
            <w:proofErr w:type="spellStart"/>
            <w:r w:rsidRPr="00B832BA">
              <w:rPr>
                <w:rFonts w:asciiTheme="minorHAnsi" w:eastAsiaTheme="minorHAnsi" w:hAnsiTheme="minorHAnsi" w:cs="Consolas"/>
                <w:color w:val="2A00FF"/>
                <w:lang w:val="en-US"/>
              </w:rPr>
              <w:t>powertoolsProductCatalog</w:t>
            </w:r>
            <w:proofErr w:type="spellEnd"/>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r w:rsidRPr="00B832BA">
              <w:rPr>
                <w:rFonts w:asciiTheme="minorHAnsi" w:eastAsiaTheme="minorHAnsi" w:hAnsiTheme="minorHAnsi" w:cs="Consolas"/>
                <w:color w:val="3F7F5F"/>
                <w:lang w:val="en-US"/>
              </w:rPr>
              <w:t># The version of the product default catalog</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proofErr w:type="spellStart"/>
            <w:r w:rsidRPr="00B832BA">
              <w:rPr>
                <w:rFonts w:asciiTheme="minorHAnsi" w:eastAsiaTheme="minorHAnsi" w:hAnsiTheme="minorHAnsi" w:cs="Consolas"/>
                <w:color w:val="000000"/>
                <w:lang w:val="en-US"/>
              </w:rPr>
              <w:t>hotfolder.customers.default.catalogVersion</w:t>
            </w:r>
            <w:proofErr w:type="spellEnd"/>
            <w:r w:rsidRPr="00B832BA">
              <w:rPr>
                <w:rFonts w:asciiTheme="minorHAnsi" w:eastAsiaTheme="minorHAnsi" w:hAnsiTheme="minorHAnsi" w:cs="Consolas"/>
                <w:color w:val="000000"/>
                <w:lang w:val="en-US"/>
              </w:rPr>
              <w:t>=</w:t>
            </w:r>
            <w:r w:rsidRPr="00B832BA">
              <w:rPr>
                <w:rFonts w:asciiTheme="minorHAnsi" w:eastAsiaTheme="minorHAnsi" w:hAnsiTheme="minorHAnsi" w:cs="Consolas"/>
                <w:color w:val="2A00FF"/>
                <w:lang w:val="en-US"/>
              </w:rPr>
              <w:t>Staged</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r w:rsidRPr="00B832BA">
              <w:rPr>
                <w:rFonts w:asciiTheme="minorHAnsi" w:eastAsiaTheme="minorHAnsi" w:hAnsiTheme="minorHAnsi" w:cs="Consolas"/>
                <w:color w:val="3F7F5F"/>
                <w:lang w:val="en-US"/>
              </w:rPr>
              <w:t># The default password</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proofErr w:type="spellStart"/>
            <w:r w:rsidRPr="00B832BA">
              <w:rPr>
                <w:rFonts w:asciiTheme="minorHAnsi" w:eastAsiaTheme="minorHAnsi" w:hAnsiTheme="minorHAnsi" w:cs="Consolas"/>
                <w:color w:val="000000"/>
                <w:lang w:val="en-US"/>
              </w:rPr>
              <w:lastRenderedPageBreak/>
              <w:t>hotfolder.customers.default.password</w:t>
            </w:r>
            <w:proofErr w:type="spellEnd"/>
            <w:r w:rsidRPr="00B832BA">
              <w:rPr>
                <w:rFonts w:asciiTheme="minorHAnsi" w:eastAsiaTheme="minorHAnsi" w:hAnsiTheme="minorHAnsi" w:cs="Consolas"/>
                <w:color w:val="000000"/>
                <w:lang w:val="en-US"/>
              </w:rPr>
              <w:t>=</w:t>
            </w:r>
            <w:r w:rsidRPr="00B832BA">
              <w:rPr>
                <w:rFonts w:asciiTheme="minorHAnsi" w:eastAsiaTheme="minorHAnsi" w:hAnsiTheme="minorHAnsi" w:cs="Consolas"/>
                <w:color w:val="2A00FF"/>
                <w:lang w:val="en-US"/>
              </w:rPr>
              <w:t>1234</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r w:rsidRPr="00B832BA">
              <w:rPr>
                <w:rFonts w:asciiTheme="minorHAnsi" w:eastAsiaTheme="minorHAnsi" w:hAnsiTheme="minorHAnsi" w:cs="Consolas"/>
                <w:color w:val="3F7F5F"/>
                <w:lang w:val="en-US"/>
              </w:rPr>
              <w:t>########## Price interface ##########</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r w:rsidRPr="00B832BA">
              <w:rPr>
                <w:rFonts w:asciiTheme="minorHAnsi" w:eastAsiaTheme="minorHAnsi" w:hAnsiTheme="minorHAnsi" w:cs="Consolas"/>
                <w:color w:val="3F7F5F"/>
                <w:lang w:val="en-US"/>
              </w:rPr>
              <w:t xml:space="preserve"># Frequency in </w:t>
            </w:r>
            <w:r w:rsidRPr="00B832BA">
              <w:rPr>
                <w:rFonts w:asciiTheme="minorHAnsi" w:eastAsiaTheme="minorHAnsi" w:hAnsiTheme="minorHAnsi" w:cs="Consolas"/>
                <w:color w:val="3F7F5F"/>
                <w:u w:val="single"/>
                <w:lang w:val="en-US"/>
              </w:rPr>
              <w:t>ms</w:t>
            </w:r>
            <w:r w:rsidRPr="00B832BA">
              <w:rPr>
                <w:rFonts w:asciiTheme="minorHAnsi" w:eastAsiaTheme="minorHAnsi" w:hAnsiTheme="minorHAnsi" w:cs="Consolas"/>
                <w:color w:val="3F7F5F"/>
                <w:lang w:val="en-US"/>
              </w:rPr>
              <w:t xml:space="preserve"> of the directory scan</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proofErr w:type="spellStart"/>
            <w:r w:rsidRPr="00B832BA">
              <w:rPr>
                <w:rFonts w:asciiTheme="minorHAnsi" w:eastAsiaTheme="minorHAnsi" w:hAnsiTheme="minorHAnsi" w:cs="Consolas"/>
                <w:color w:val="000000"/>
                <w:lang w:val="en-US"/>
              </w:rPr>
              <w:t>hotfolder.price.poller.rate</w:t>
            </w:r>
            <w:proofErr w:type="spellEnd"/>
            <w:r w:rsidRPr="00B832BA">
              <w:rPr>
                <w:rFonts w:asciiTheme="minorHAnsi" w:eastAsiaTheme="minorHAnsi" w:hAnsiTheme="minorHAnsi" w:cs="Consolas"/>
                <w:color w:val="000000"/>
                <w:lang w:val="en-US"/>
              </w:rPr>
              <w:t>=</w:t>
            </w:r>
            <w:r w:rsidRPr="00B832BA">
              <w:rPr>
                <w:rFonts w:asciiTheme="minorHAnsi" w:eastAsiaTheme="minorHAnsi" w:hAnsiTheme="minorHAnsi" w:cs="Consolas"/>
                <w:color w:val="2A00FF"/>
                <w:lang w:val="en-US"/>
              </w:rPr>
              <w:t>1000</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r w:rsidRPr="00B832BA">
              <w:rPr>
                <w:rFonts w:asciiTheme="minorHAnsi" w:eastAsiaTheme="minorHAnsi" w:hAnsiTheme="minorHAnsi" w:cs="Consolas"/>
                <w:color w:val="3F7F5F"/>
                <w:lang w:val="en-US"/>
              </w:rPr>
              <w:t># The name of the default catalog</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proofErr w:type="spellStart"/>
            <w:r w:rsidRPr="00B832BA">
              <w:rPr>
                <w:rFonts w:asciiTheme="minorHAnsi" w:eastAsiaTheme="minorHAnsi" w:hAnsiTheme="minorHAnsi" w:cs="Consolas"/>
                <w:color w:val="000000"/>
                <w:lang w:val="en-US"/>
              </w:rPr>
              <w:t>hotfolder.price.default.catalog</w:t>
            </w:r>
            <w:proofErr w:type="spellEnd"/>
            <w:r w:rsidRPr="00B832BA">
              <w:rPr>
                <w:rFonts w:asciiTheme="minorHAnsi" w:eastAsiaTheme="minorHAnsi" w:hAnsiTheme="minorHAnsi" w:cs="Consolas"/>
                <w:color w:val="000000"/>
                <w:lang w:val="en-US"/>
              </w:rPr>
              <w:t>=</w:t>
            </w:r>
            <w:proofErr w:type="spellStart"/>
            <w:r w:rsidRPr="00B832BA">
              <w:rPr>
                <w:rFonts w:asciiTheme="minorHAnsi" w:eastAsiaTheme="minorHAnsi" w:hAnsiTheme="minorHAnsi" w:cs="Consolas"/>
                <w:color w:val="2A00FF"/>
                <w:lang w:val="en-US"/>
              </w:rPr>
              <w:t>powertoolsProductCatalog</w:t>
            </w:r>
            <w:proofErr w:type="spellEnd"/>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r w:rsidRPr="00B832BA">
              <w:rPr>
                <w:rFonts w:asciiTheme="minorHAnsi" w:eastAsiaTheme="minorHAnsi" w:hAnsiTheme="minorHAnsi" w:cs="Consolas"/>
                <w:color w:val="3F7F5F"/>
                <w:lang w:val="en-US"/>
              </w:rPr>
              <w:t># The version of the product default catalog</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proofErr w:type="spellStart"/>
            <w:r w:rsidRPr="00B832BA">
              <w:rPr>
                <w:rFonts w:asciiTheme="minorHAnsi" w:eastAsiaTheme="minorHAnsi" w:hAnsiTheme="minorHAnsi" w:cs="Consolas"/>
                <w:color w:val="000000"/>
                <w:lang w:val="en-US"/>
              </w:rPr>
              <w:t>hotfolder.price.default.catalogVersion</w:t>
            </w:r>
            <w:proofErr w:type="spellEnd"/>
            <w:r w:rsidRPr="00B832BA">
              <w:rPr>
                <w:rFonts w:asciiTheme="minorHAnsi" w:eastAsiaTheme="minorHAnsi" w:hAnsiTheme="minorHAnsi" w:cs="Consolas"/>
                <w:color w:val="000000"/>
                <w:lang w:val="en-US"/>
              </w:rPr>
              <w:t>=</w:t>
            </w:r>
            <w:r w:rsidRPr="00B832BA">
              <w:rPr>
                <w:rFonts w:asciiTheme="minorHAnsi" w:eastAsiaTheme="minorHAnsi" w:hAnsiTheme="minorHAnsi" w:cs="Consolas"/>
                <w:color w:val="2A00FF"/>
                <w:lang w:val="en-US"/>
              </w:rPr>
              <w:t>Staged</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r w:rsidRPr="00B832BA">
              <w:rPr>
                <w:rFonts w:asciiTheme="minorHAnsi" w:eastAsiaTheme="minorHAnsi" w:hAnsiTheme="minorHAnsi" w:cs="Consolas"/>
                <w:color w:val="3F7F5F"/>
                <w:lang w:val="en-US"/>
              </w:rPr>
              <w:t xml:space="preserve">########## </w:t>
            </w:r>
            <w:proofErr w:type="spellStart"/>
            <w:r w:rsidRPr="00B832BA">
              <w:rPr>
                <w:rFonts w:asciiTheme="minorHAnsi" w:eastAsiaTheme="minorHAnsi" w:hAnsiTheme="minorHAnsi" w:cs="Consolas"/>
                <w:color w:val="3F7F5F"/>
                <w:u w:val="single"/>
                <w:lang w:val="en-US"/>
              </w:rPr>
              <w:t>Stocklevel</w:t>
            </w:r>
            <w:proofErr w:type="spellEnd"/>
            <w:r w:rsidRPr="00B832BA">
              <w:rPr>
                <w:rFonts w:asciiTheme="minorHAnsi" w:eastAsiaTheme="minorHAnsi" w:hAnsiTheme="minorHAnsi" w:cs="Consolas"/>
                <w:color w:val="3F7F5F"/>
                <w:lang w:val="en-US"/>
              </w:rPr>
              <w:t xml:space="preserve"> interface ##########</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r w:rsidRPr="00B832BA">
              <w:rPr>
                <w:rFonts w:asciiTheme="minorHAnsi" w:eastAsiaTheme="minorHAnsi" w:hAnsiTheme="minorHAnsi" w:cs="Consolas"/>
                <w:color w:val="3F7F5F"/>
                <w:lang w:val="en-US"/>
              </w:rPr>
              <w:t xml:space="preserve"># Frequency in </w:t>
            </w:r>
            <w:r w:rsidRPr="00B832BA">
              <w:rPr>
                <w:rFonts w:asciiTheme="minorHAnsi" w:eastAsiaTheme="minorHAnsi" w:hAnsiTheme="minorHAnsi" w:cs="Consolas"/>
                <w:color w:val="3F7F5F"/>
                <w:u w:val="single"/>
                <w:lang w:val="en-US"/>
              </w:rPr>
              <w:t>ms</w:t>
            </w:r>
            <w:r w:rsidRPr="00B832BA">
              <w:rPr>
                <w:rFonts w:asciiTheme="minorHAnsi" w:eastAsiaTheme="minorHAnsi" w:hAnsiTheme="minorHAnsi" w:cs="Consolas"/>
                <w:color w:val="3F7F5F"/>
                <w:lang w:val="en-US"/>
              </w:rPr>
              <w:t xml:space="preserve"> of the directory scan</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proofErr w:type="spellStart"/>
            <w:r w:rsidRPr="00B832BA">
              <w:rPr>
                <w:rFonts w:asciiTheme="minorHAnsi" w:eastAsiaTheme="minorHAnsi" w:hAnsiTheme="minorHAnsi" w:cs="Consolas"/>
                <w:color w:val="000000"/>
                <w:lang w:val="en-US"/>
              </w:rPr>
              <w:t>hotfolder.stocklevel.poller.rate</w:t>
            </w:r>
            <w:proofErr w:type="spellEnd"/>
            <w:r w:rsidRPr="00B832BA">
              <w:rPr>
                <w:rFonts w:asciiTheme="minorHAnsi" w:eastAsiaTheme="minorHAnsi" w:hAnsiTheme="minorHAnsi" w:cs="Consolas"/>
                <w:color w:val="000000"/>
                <w:lang w:val="en-US"/>
              </w:rPr>
              <w:t>=</w:t>
            </w:r>
            <w:r w:rsidRPr="00B832BA">
              <w:rPr>
                <w:rFonts w:asciiTheme="minorHAnsi" w:eastAsiaTheme="minorHAnsi" w:hAnsiTheme="minorHAnsi" w:cs="Consolas"/>
                <w:color w:val="2A00FF"/>
                <w:lang w:val="en-US"/>
              </w:rPr>
              <w:t>1000</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r w:rsidRPr="00B832BA">
              <w:rPr>
                <w:rFonts w:asciiTheme="minorHAnsi" w:eastAsiaTheme="minorHAnsi" w:hAnsiTheme="minorHAnsi" w:cs="Consolas"/>
                <w:color w:val="3F7F5F"/>
                <w:lang w:val="en-US"/>
              </w:rPr>
              <w:t># The name of the default catalog</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proofErr w:type="spellStart"/>
            <w:r w:rsidRPr="00B832BA">
              <w:rPr>
                <w:rFonts w:asciiTheme="minorHAnsi" w:eastAsiaTheme="minorHAnsi" w:hAnsiTheme="minorHAnsi" w:cs="Consolas"/>
                <w:color w:val="000000"/>
                <w:lang w:val="en-US"/>
              </w:rPr>
              <w:t>hotfolder.stocklevel.default.catalog</w:t>
            </w:r>
            <w:proofErr w:type="spellEnd"/>
            <w:r w:rsidRPr="00B832BA">
              <w:rPr>
                <w:rFonts w:asciiTheme="minorHAnsi" w:eastAsiaTheme="minorHAnsi" w:hAnsiTheme="minorHAnsi" w:cs="Consolas"/>
                <w:color w:val="000000"/>
                <w:lang w:val="en-US"/>
              </w:rPr>
              <w:t>=</w:t>
            </w:r>
            <w:proofErr w:type="spellStart"/>
            <w:r w:rsidRPr="00B832BA">
              <w:rPr>
                <w:rFonts w:asciiTheme="minorHAnsi" w:eastAsiaTheme="minorHAnsi" w:hAnsiTheme="minorHAnsi" w:cs="Consolas"/>
                <w:color w:val="2A00FF"/>
                <w:lang w:val="en-US"/>
              </w:rPr>
              <w:t>powertoolsProductCatalog</w:t>
            </w:r>
            <w:proofErr w:type="spellEnd"/>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r w:rsidRPr="00B832BA">
              <w:rPr>
                <w:rFonts w:asciiTheme="minorHAnsi" w:eastAsiaTheme="minorHAnsi" w:hAnsiTheme="minorHAnsi" w:cs="Consolas"/>
                <w:color w:val="3F7F5F"/>
                <w:lang w:val="en-US"/>
              </w:rPr>
              <w:t># The version of the product default catalog</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proofErr w:type="spellStart"/>
            <w:r w:rsidRPr="00B832BA">
              <w:rPr>
                <w:rFonts w:asciiTheme="minorHAnsi" w:eastAsiaTheme="minorHAnsi" w:hAnsiTheme="minorHAnsi" w:cs="Consolas"/>
                <w:color w:val="000000"/>
                <w:lang w:val="en-US"/>
              </w:rPr>
              <w:t>hotfolder.stocklevel.default.catalogVersion</w:t>
            </w:r>
            <w:proofErr w:type="spellEnd"/>
            <w:r w:rsidRPr="00B832BA">
              <w:rPr>
                <w:rFonts w:asciiTheme="minorHAnsi" w:eastAsiaTheme="minorHAnsi" w:hAnsiTheme="minorHAnsi" w:cs="Consolas"/>
                <w:color w:val="000000"/>
                <w:lang w:val="en-US"/>
              </w:rPr>
              <w:t>=</w:t>
            </w:r>
            <w:r w:rsidRPr="00B832BA">
              <w:rPr>
                <w:rFonts w:asciiTheme="minorHAnsi" w:eastAsiaTheme="minorHAnsi" w:hAnsiTheme="minorHAnsi" w:cs="Consolas"/>
                <w:color w:val="2A00FF"/>
                <w:lang w:val="en-US"/>
              </w:rPr>
              <w:t>Staged</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r w:rsidRPr="00B832BA">
              <w:rPr>
                <w:rFonts w:asciiTheme="minorHAnsi" w:eastAsiaTheme="minorHAnsi" w:hAnsiTheme="minorHAnsi" w:cs="Consolas"/>
                <w:color w:val="3F7F5F"/>
                <w:lang w:val="en-US"/>
              </w:rPr>
              <w:t>########## Order interface ##########</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r w:rsidRPr="00B832BA">
              <w:rPr>
                <w:rFonts w:asciiTheme="minorHAnsi" w:eastAsiaTheme="minorHAnsi" w:hAnsiTheme="minorHAnsi" w:cs="Consolas"/>
                <w:color w:val="3F7F5F"/>
                <w:lang w:val="en-US"/>
              </w:rPr>
              <w:t xml:space="preserve"># Frequency in </w:t>
            </w:r>
            <w:r w:rsidRPr="00B832BA">
              <w:rPr>
                <w:rFonts w:asciiTheme="minorHAnsi" w:eastAsiaTheme="minorHAnsi" w:hAnsiTheme="minorHAnsi" w:cs="Consolas"/>
                <w:color w:val="3F7F5F"/>
                <w:u w:val="single"/>
                <w:lang w:val="en-US"/>
              </w:rPr>
              <w:t>ms</w:t>
            </w:r>
            <w:r w:rsidRPr="00B832BA">
              <w:rPr>
                <w:rFonts w:asciiTheme="minorHAnsi" w:eastAsiaTheme="minorHAnsi" w:hAnsiTheme="minorHAnsi" w:cs="Consolas"/>
                <w:color w:val="3F7F5F"/>
                <w:lang w:val="en-US"/>
              </w:rPr>
              <w:t xml:space="preserve"> of the directory scan</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proofErr w:type="spellStart"/>
            <w:r w:rsidRPr="00B832BA">
              <w:rPr>
                <w:rFonts w:asciiTheme="minorHAnsi" w:eastAsiaTheme="minorHAnsi" w:hAnsiTheme="minorHAnsi" w:cs="Consolas"/>
                <w:color w:val="000000"/>
                <w:lang w:val="en-US"/>
              </w:rPr>
              <w:t>hotfolder.order.poller.rate</w:t>
            </w:r>
            <w:proofErr w:type="spellEnd"/>
            <w:r w:rsidRPr="00B832BA">
              <w:rPr>
                <w:rFonts w:asciiTheme="minorHAnsi" w:eastAsiaTheme="minorHAnsi" w:hAnsiTheme="minorHAnsi" w:cs="Consolas"/>
                <w:color w:val="000000"/>
                <w:lang w:val="en-US"/>
              </w:rPr>
              <w:t>=</w:t>
            </w:r>
            <w:r w:rsidRPr="00B832BA">
              <w:rPr>
                <w:rFonts w:asciiTheme="minorHAnsi" w:eastAsiaTheme="minorHAnsi" w:hAnsiTheme="minorHAnsi" w:cs="Consolas"/>
                <w:color w:val="2A00FF"/>
                <w:lang w:val="en-US"/>
              </w:rPr>
              <w:t>1000</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r w:rsidRPr="00B832BA">
              <w:rPr>
                <w:rFonts w:asciiTheme="minorHAnsi" w:eastAsiaTheme="minorHAnsi" w:hAnsiTheme="minorHAnsi" w:cs="Consolas"/>
                <w:color w:val="3F7F5F"/>
                <w:lang w:val="en-US"/>
              </w:rPr>
              <w:t># The name of the default catalog</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proofErr w:type="spellStart"/>
            <w:r w:rsidRPr="00B832BA">
              <w:rPr>
                <w:rFonts w:asciiTheme="minorHAnsi" w:eastAsiaTheme="minorHAnsi" w:hAnsiTheme="minorHAnsi" w:cs="Consolas"/>
                <w:color w:val="000000"/>
                <w:lang w:val="en-US"/>
              </w:rPr>
              <w:t>hotfolder.order.default.catalog</w:t>
            </w:r>
            <w:proofErr w:type="spellEnd"/>
            <w:r w:rsidRPr="00B832BA">
              <w:rPr>
                <w:rFonts w:asciiTheme="minorHAnsi" w:eastAsiaTheme="minorHAnsi" w:hAnsiTheme="minorHAnsi" w:cs="Consolas"/>
                <w:color w:val="000000"/>
                <w:lang w:val="en-US"/>
              </w:rPr>
              <w:t>=</w:t>
            </w:r>
            <w:proofErr w:type="spellStart"/>
            <w:r w:rsidRPr="00B832BA">
              <w:rPr>
                <w:rFonts w:asciiTheme="minorHAnsi" w:eastAsiaTheme="minorHAnsi" w:hAnsiTheme="minorHAnsi" w:cs="Consolas"/>
                <w:color w:val="2A00FF"/>
                <w:lang w:val="en-US"/>
              </w:rPr>
              <w:t>powertoolsProductCatalog</w:t>
            </w:r>
            <w:proofErr w:type="spellEnd"/>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r w:rsidRPr="00B832BA">
              <w:rPr>
                <w:rFonts w:asciiTheme="minorHAnsi" w:eastAsiaTheme="minorHAnsi" w:hAnsiTheme="minorHAnsi" w:cs="Consolas"/>
                <w:color w:val="3F7F5F"/>
                <w:lang w:val="en-US"/>
              </w:rPr>
              <w:t># The version of the product default catalog</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proofErr w:type="spellStart"/>
            <w:r w:rsidRPr="00B832BA">
              <w:rPr>
                <w:rFonts w:asciiTheme="minorHAnsi" w:eastAsiaTheme="minorHAnsi" w:hAnsiTheme="minorHAnsi" w:cs="Consolas"/>
                <w:color w:val="000000"/>
                <w:lang w:val="en-US"/>
              </w:rPr>
              <w:t>hotfolder.order.default.catalogVersion</w:t>
            </w:r>
            <w:proofErr w:type="spellEnd"/>
            <w:r w:rsidRPr="00B832BA">
              <w:rPr>
                <w:rFonts w:asciiTheme="minorHAnsi" w:eastAsiaTheme="minorHAnsi" w:hAnsiTheme="minorHAnsi" w:cs="Consolas"/>
                <w:color w:val="000000"/>
                <w:lang w:val="en-US"/>
              </w:rPr>
              <w:t>=</w:t>
            </w:r>
            <w:r w:rsidRPr="00B832BA">
              <w:rPr>
                <w:rFonts w:asciiTheme="minorHAnsi" w:eastAsiaTheme="minorHAnsi" w:hAnsiTheme="minorHAnsi" w:cs="Consolas"/>
                <w:color w:val="2A00FF"/>
                <w:lang w:val="en-US"/>
              </w:rPr>
              <w:t>Staged</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r w:rsidRPr="00B832BA">
              <w:rPr>
                <w:rFonts w:asciiTheme="minorHAnsi" w:eastAsiaTheme="minorHAnsi" w:hAnsiTheme="minorHAnsi" w:cs="Consolas"/>
                <w:color w:val="3F7F5F"/>
                <w:lang w:val="en-US"/>
              </w:rPr>
              <w:t>#################product restriction interface#########################</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r w:rsidRPr="00B832BA">
              <w:rPr>
                <w:rFonts w:asciiTheme="minorHAnsi" w:eastAsiaTheme="minorHAnsi" w:hAnsiTheme="minorHAnsi" w:cs="Consolas"/>
                <w:color w:val="3F7F5F"/>
                <w:lang w:val="en-US"/>
              </w:rPr>
              <w:t xml:space="preserve"># Frequency in </w:t>
            </w:r>
            <w:r w:rsidRPr="00B832BA">
              <w:rPr>
                <w:rFonts w:asciiTheme="minorHAnsi" w:eastAsiaTheme="minorHAnsi" w:hAnsiTheme="minorHAnsi" w:cs="Consolas"/>
                <w:color w:val="3F7F5F"/>
                <w:u w:val="single"/>
                <w:lang w:val="en-US"/>
              </w:rPr>
              <w:t>ms</w:t>
            </w:r>
            <w:r w:rsidRPr="00B832BA">
              <w:rPr>
                <w:rFonts w:asciiTheme="minorHAnsi" w:eastAsiaTheme="minorHAnsi" w:hAnsiTheme="minorHAnsi" w:cs="Consolas"/>
                <w:color w:val="3F7F5F"/>
                <w:lang w:val="en-US"/>
              </w:rPr>
              <w:t xml:space="preserve"> of the directory scan</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proofErr w:type="spellStart"/>
            <w:r w:rsidRPr="00B832BA">
              <w:rPr>
                <w:rFonts w:asciiTheme="minorHAnsi" w:eastAsiaTheme="minorHAnsi" w:hAnsiTheme="minorHAnsi" w:cs="Consolas"/>
                <w:color w:val="000000"/>
                <w:lang w:val="en-US"/>
              </w:rPr>
              <w:t>hotfolder.productrestriction.poller.rate</w:t>
            </w:r>
            <w:proofErr w:type="spellEnd"/>
            <w:r w:rsidRPr="00B832BA">
              <w:rPr>
                <w:rFonts w:asciiTheme="minorHAnsi" w:eastAsiaTheme="minorHAnsi" w:hAnsiTheme="minorHAnsi" w:cs="Consolas"/>
                <w:color w:val="000000"/>
                <w:lang w:val="en-US"/>
              </w:rPr>
              <w:t>=</w:t>
            </w:r>
            <w:r w:rsidRPr="00B832BA">
              <w:rPr>
                <w:rFonts w:asciiTheme="minorHAnsi" w:eastAsiaTheme="minorHAnsi" w:hAnsiTheme="minorHAnsi" w:cs="Consolas"/>
                <w:color w:val="2A00FF"/>
                <w:lang w:val="en-US"/>
              </w:rPr>
              <w:t>1000</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r w:rsidRPr="00B832BA">
              <w:rPr>
                <w:rFonts w:asciiTheme="minorHAnsi" w:eastAsiaTheme="minorHAnsi" w:hAnsiTheme="minorHAnsi" w:cs="Consolas"/>
                <w:color w:val="3F7F5F"/>
                <w:lang w:val="en-US"/>
              </w:rPr>
              <w:t># The name of the default catalog</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r w:rsidRPr="00B832BA">
              <w:rPr>
                <w:rFonts w:asciiTheme="minorHAnsi" w:eastAsiaTheme="minorHAnsi" w:hAnsiTheme="minorHAnsi" w:cs="Consolas"/>
                <w:color w:val="000000"/>
                <w:lang w:val="en-US"/>
              </w:rPr>
              <w:t>hotfolder.productrestriction.default.catalog=</w:t>
            </w:r>
            <w:r w:rsidRPr="00B832BA">
              <w:rPr>
                <w:rFonts w:asciiTheme="minorHAnsi" w:eastAsiaTheme="minorHAnsi" w:hAnsiTheme="minorHAnsi" w:cs="Consolas"/>
                <w:color w:val="2A00FF"/>
                <w:lang w:val="en-US"/>
              </w:rPr>
              <w:t>powertoolsProductCatalog</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r w:rsidRPr="00B832BA">
              <w:rPr>
                <w:rFonts w:asciiTheme="minorHAnsi" w:eastAsiaTheme="minorHAnsi" w:hAnsiTheme="minorHAnsi" w:cs="Consolas"/>
                <w:color w:val="3F7F5F"/>
                <w:lang w:val="en-US"/>
              </w:rPr>
              <w:t># The version of the product default catalog version</w:t>
            </w:r>
          </w:p>
          <w:p w:rsidR="002A6116" w:rsidRPr="00B832BA" w:rsidRDefault="002A6116" w:rsidP="00523A55">
            <w:pPr>
              <w:kinsoku/>
              <w:autoSpaceDE w:val="0"/>
              <w:autoSpaceDN w:val="0"/>
              <w:adjustRightInd w:val="0"/>
              <w:spacing w:before="0" w:line="240" w:lineRule="auto"/>
              <w:rPr>
                <w:rFonts w:asciiTheme="minorHAnsi" w:eastAsiaTheme="minorHAnsi" w:hAnsiTheme="minorHAnsi" w:cs="Consolas"/>
                <w:lang w:val="en-US"/>
              </w:rPr>
            </w:pPr>
            <w:proofErr w:type="spellStart"/>
            <w:r w:rsidRPr="00B832BA">
              <w:rPr>
                <w:rFonts w:asciiTheme="minorHAnsi" w:eastAsiaTheme="minorHAnsi" w:hAnsiTheme="minorHAnsi" w:cs="Consolas"/>
                <w:color w:val="000000"/>
                <w:lang w:val="en-US"/>
              </w:rPr>
              <w:t>hotfolder.productrestriction.default.catalogVersion</w:t>
            </w:r>
            <w:proofErr w:type="spellEnd"/>
            <w:r w:rsidRPr="00B832BA">
              <w:rPr>
                <w:rFonts w:asciiTheme="minorHAnsi" w:eastAsiaTheme="minorHAnsi" w:hAnsiTheme="minorHAnsi" w:cs="Consolas"/>
                <w:color w:val="000000"/>
                <w:lang w:val="en-US"/>
              </w:rPr>
              <w:t>=</w:t>
            </w:r>
            <w:r w:rsidRPr="00B832BA">
              <w:rPr>
                <w:rFonts w:asciiTheme="minorHAnsi" w:eastAsiaTheme="minorHAnsi" w:hAnsiTheme="minorHAnsi" w:cs="Consolas"/>
                <w:color w:val="2A00FF"/>
                <w:lang w:val="en-US"/>
              </w:rPr>
              <w:t>Staged</w:t>
            </w:r>
          </w:p>
          <w:p w:rsidR="002A6116" w:rsidRPr="00B832BA" w:rsidRDefault="002A6116" w:rsidP="00523A55">
            <w:pPr>
              <w:pStyle w:val="ListParagraph"/>
              <w:spacing w:line="240" w:lineRule="auto"/>
              <w:ind w:left="0"/>
              <w:rPr>
                <w:rFonts w:asciiTheme="minorHAnsi" w:hAnsiTheme="minorHAnsi"/>
                <w:b/>
              </w:rPr>
            </w:pPr>
          </w:p>
        </w:tc>
      </w:tr>
    </w:tbl>
    <w:p w:rsidR="002A6116" w:rsidRPr="00B832BA" w:rsidRDefault="002A6116" w:rsidP="002A6116">
      <w:pPr>
        <w:pStyle w:val="ListParagraph"/>
        <w:rPr>
          <w:rFonts w:asciiTheme="minorHAnsi" w:hAnsiTheme="minorHAnsi"/>
          <w:b/>
        </w:rPr>
      </w:pPr>
    </w:p>
    <w:p w:rsidR="002A6116" w:rsidRPr="00B832BA" w:rsidRDefault="002A6116" w:rsidP="008E0823">
      <w:pPr>
        <w:pStyle w:val="IS-Bodytext"/>
        <w:numPr>
          <w:ilvl w:val="0"/>
          <w:numId w:val="49"/>
        </w:numPr>
        <w:tabs>
          <w:tab w:val="left" w:pos="990"/>
        </w:tabs>
        <w:spacing w:before="0" w:after="0"/>
        <w:ind w:hanging="90"/>
        <w:rPr>
          <w:rFonts w:asciiTheme="minorHAnsi" w:hAnsiTheme="minorHAnsi"/>
          <w:sz w:val="22"/>
          <w:szCs w:val="22"/>
          <w:lang w:val="en-US"/>
        </w:rPr>
      </w:pPr>
      <w:r w:rsidRPr="00B832BA">
        <w:rPr>
          <w:rFonts w:asciiTheme="minorHAnsi" w:hAnsiTheme="minorHAnsi"/>
          <w:sz w:val="22"/>
          <w:szCs w:val="22"/>
          <w:lang w:val="en-US"/>
        </w:rPr>
        <w:t xml:space="preserve">Navigate to the </w:t>
      </w:r>
      <w:r w:rsidRPr="00B832BA">
        <w:rPr>
          <w:rFonts w:asciiTheme="minorHAnsi" w:eastAsia="Times New Roman" w:hAnsiTheme="minorHAnsi"/>
          <w:b/>
          <w:bCs/>
          <w:sz w:val="22"/>
          <w:szCs w:val="22"/>
        </w:rPr>
        <w:t>{HYBRIS_HOME}</w:t>
      </w:r>
      <w:r w:rsidRPr="00B832BA">
        <w:rPr>
          <w:rFonts w:asciiTheme="minorHAnsi" w:eastAsia="Times New Roman" w:hAnsiTheme="minorHAnsi"/>
          <w:sz w:val="22"/>
          <w:szCs w:val="22"/>
        </w:rPr>
        <w:t>/bin/platform directory and build the server :</w:t>
      </w:r>
    </w:p>
    <w:p w:rsidR="004E04B0" w:rsidRPr="00B832BA" w:rsidRDefault="002A6116" w:rsidP="00A0066A">
      <w:pPr>
        <w:pStyle w:val="IS-Bodytext"/>
        <w:spacing w:before="0" w:after="0"/>
        <w:ind w:left="720"/>
        <w:rPr>
          <w:rFonts w:asciiTheme="minorHAnsi" w:hAnsiTheme="minorHAnsi"/>
          <w:b/>
          <w:sz w:val="22"/>
          <w:szCs w:val="22"/>
          <w:lang w:val="en-US"/>
        </w:rPr>
      </w:pPr>
      <w:proofErr w:type="gramStart"/>
      <w:r w:rsidRPr="00B832BA">
        <w:rPr>
          <w:rFonts w:asciiTheme="minorHAnsi" w:hAnsiTheme="minorHAnsi"/>
          <w:b/>
          <w:sz w:val="22"/>
          <w:szCs w:val="22"/>
          <w:lang w:val="en-US"/>
        </w:rPr>
        <w:t>ant</w:t>
      </w:r>
      <w:proofErr w:type="gramEnd"/>
      <w:r w:rsidRPr="00B832BA">
        <w:rPr>
          <w:rFonts w:asciiTheme="minorHAnsi" w:hAnsiTheme="minorHAnsi"/>
          <w:b/>
          <w:sz w:val="22"/>
          <w:szCs w:val="22"/>
          <w:lang w:val="en-US"/>
        </w:rPr>
        <w:t xml:space="preserve"> clean all</w:t>
      </w:r>
    </w:p>
    <w:p w:rsidR="00A0066A" w:rsidRPr="008E2931" w:rsidRDefault="00A0066A" w:rsidP="00A0066A">
      <w:pPr>
        <w:pStyle w:val="IS-Heading1"/>
        <w:ind w:left="720" w:hanging="720"/>
        <w:rPr>
          <w:lang w:val="en-US"/>
        </w:rPr>
      </w:pPr>
      <w:bookmarkStart w:id="161" w:name="_Toc437443944"/>
      <w:bookmarkStart w:id="162" w:name="_Toc442102813"/>
      <w:r>
        <w:rPr>
          <w:lang w:val="en-US"/>
        </w:rPr>
        <w:lastRenderedPageBreak/>
        <w:t>Responsive UI &amp; Migration</w:t>
      </w:r>
      <w:bookmarkEnd w:id="161"/>
      <w:bookmarkEnd w:id="162"/>
    </w:p>
    <w:p w:rsidR="00A35673" w:rsidRPr="006443E7" w:rsidRDefault="00A35673" w:rsidP="00640F09">
      <w:pPr>
        <w:pStyle w:val="Caption"/>
        <w:ind w:firstLine="360"/>
        <w:rPr>
          <w:snapToGrid w:val="0"/>
          <w:color w:val="009BCC" w:themeColor="text2"/>
          <w:kern w:val="32"/>
          <w:lang w:val="en-US"/>
        </w:rPr>
      </w:pPr>
      <w:r w:rsidRPr="006443E7">
        <w:rPr>
          <w:snapToGrid w:val="0"/>
          <w:color w:val="009BCC" w:themeColor="text2"/>
          <w:kern w:val="32"/>
          <w:lang w:val="en-US"/>
        </w:rPr>
        <w:t>Migration:</w:t>
      </w:r>
    </w:p>
    <w:p w:rsidR="00A35673" w:rsidRDefault="00A35673" w:rsidP="00A35673">
      <w:pPr>
        <w:ind w:left="360"/>
        <w:rPr>
          <w:lang w:val="en-US"/>
        </w:rPr>
      </w:pPr>
      <w:r>
        <w:rPr>
          <w:lang w:val="en-US"/>
        </w:rPr>
        <w:tab/>
        <w:t xml:space="preserve">       To migrate the UI from previous version setup to v5.7, you need to copy or merge the JSP &amp; Tag files available from previous version to the new version i.e. v5.7. </w:t>
      </w:r>
      <w:r>
        <w:rPr>
          <w:lang w:val="en-US"/>
        </w:rPr>
        <w:br/>
        <w:t>While merging you will need to copy the CSS Div tags, classes</w:t>
      </w:r>
      <w:r w:rsidR="00F8083E">
        <w:rPr>
          <w:lang w:val="en-US"/>
        </w:rPr>
        <w:t xml:space="preserve"> </w:t>
      </w:r>
      <w:r>
        <w:rPr>
          <w:lang w:val="en-US"/>
        </w:rPr>
        <w:t>applied to the content of the page in JSPs to your setup files</w:t>
      </w:r>
      <w:r w:rsidR="00602A5F">
        <w:rPr>
          <w:lang w:val="en-US"/>
        </w:rPr>
        <w:t xml:space="preserve"> of v5.7</w:t>
      </w:r>
      <w:r>
        <w:rPr>
          <w:lang w:val="en-US"/>
        </w:rPr>
        <w:t>.</w:t>
      </w:r>
      <w:r w:rsidR="00DD427C">
        <w:rPr>
          <w:lang w:val="en-US"/>
        </w:rPr>
        <w:t xml:space="preserve"> This will give the same look and feel to B2BAssets as </w:t>
      </w:r>
      <w:r w:rsidR="00D44318">
        <w:rPr>
          <w:lang w:val="en-US"/>
        </w:rPr>
        <w:t xml:space="preserve">in </w:t>
      </w:r>
      <w:r w:rsidR="008B0520">
        <w:rPr>
          <w:lang w:val="en-US"/>
        </w:rPr>
        <w:t xml:space="preserve">the </w:t>
      </w:r>
      <w:r w:rsidR="00DD427C">
        <w:rPr>
          <w:lang w:val="en-US"/>
        </w:rPr>
        <w:t xml:space="preserve">previous </w:t>
      </w:r>
      <w:r w:rsidR="00F8083E">
        <w:rPr>
          <w:lang w:val="en-US"/>
        </w:rPr>
        <w:t>version</w:t>
      </w:r>
      <w:r w:rsidR="00D44318">
        <w:rPr>
          <w:lang w:val="en-US"/>
        </w:rPr>
        <w:t>s</w:t>
      </w:r>
      <w:r w:rsidR="00DD427C">
        <w:rPr>
          <w:lang w:val="en-US"/>
        </w:rPr>
        <w:t>.</w:t>
      </w:r>
    </w:p>
    <w:p w:rsidR="00A35673" w:rsidRPr="00A35673" w:rsidRDefault="00A35673" w:rsidP="00A35673">
      <w:pPr>
        <w:ind w:left="360"/>
        <w:rPr>
          <w:lang w:val="en-US"/>
        </w:rPr>
      </w:pPr>
    </w:p>
    <w:p w:rsidR="00640F09" w:rsidRPr="006443E7" w:rsidRDefault="00640F09" w:rsidP="00640F09">
      <w:pPr>
        <w:pStyle w:val="Caption"/>
        <w:ind w:firstLine="360"/>
        <w:rPr>
          <w:snapToGrid w:val="0"/>
          <w:color w:val="009BCC" w:themeColor="text2"/>
          <w:kern w:val="32"/>
          <w:lang w:val="en-US"/>
        </w:rPr>
      </w:pPr>
      <w:r w:rsidRPr="006443E7">
        <w:rPr>
          <w:snapToGrid w:val="0"/>
          <w:color w:val="009BCC" w:themeColor="text2"/>
          <w:kern w:val="32"/>
          <w:lang w:val="en-US"/>
        </w:rPr>
        <w:t>Responsive Behavior:</w:t>
      </w:r>
    </w:p>
    <w:p w:rsidR="00A0066A" w:rsidRDefault="00A0066A" w:rsidP="00A0066A">
      <w:pPr>
        <w:pStyle w:val="IS-Bodytext-Bold"/>
        <w:ind w:left="360" w:firstLine="720"/>
        <w:rPr>
          <w:b w:val="0"/>
          <w:lang w:val="en-US"/>
        </w:rPr>
      </w:pPr>
      <w:r w:rsidRPr="00E50FA0">
        <w:rPr>
          <w:b w:val="0"/>
          <w:lang w:val="en-US"/>
        </w:rPr>
        <w:t>In order to achieve a responsive UI</w:t>
      </w:r>
      <w:r>
        <w:rPr>
          <w:b w:val="0"/>
          <w:lang w:val="en-US"/>
        </w:rPr>
        <w:t xml:space="preserve"> (i.e. Tablet and Mobile view of the site) you will need to </w:t>
      </w:r>
      <w:r w:rsidRPr="00D126F1">
        <w:rPr>
          <w:b w:val="0"/>
          <w:lang w:val="en-US"/>
        </w:rPr>
        <w:t>merge</w:t>
      </w:r>
      <w:r>
        <w:rPr>
          <w:b w:val="0"/>
          <w:lang w:val="en-US"/>
        </w:rPr>
        <w:t xml:space="preserve"> JSP’s available in previous version setup with new files of v5.7.</w:t>
      </w:r>
    </w:p>
    <w:p w:rsidR="00A0066A" w:rsidRDefault="00A0066A" w:rsidP="00A0066A">
      <w:pPr>
        <w:pStyle w:val="IS-Bodytext-Bold"/>
        <w:ind w:left="360"/>
        <w:rPr>
          <w:b w:val="0"/>
          <w:lang w:val="en-US"/>
        </w:rPr>
      </w:pPr>
      <w:r w:rsidRPr="00D126F1">
        <w:rPr>
          <w:lang w:val="en-US"/>
        </w:rPr>
        <w:t>Merging</w:t>
      </w:r>
      <w:r>
        <w:rPr>
          <w:b w:val="0"/>
          <w:lang w:val="en-US"/>
        </w:rPr>
        <w:t xml:space="preserve"> JSP’s involves coping and applying CSS div tags and CSS classes from JSP’s of previous version to the new files of v5.7. When you add or apply appropriate DIV’s to the JSP page content, the page pick’s the CSS and JS applied and gives us responsive UI. </w:t>
      </w:r>
    </w:p>
    <w:p w:rsidR="006443E7" w:rsidRDefault="006443E7" w:rsidP="00A0066A">
      <w:pPr>
        <w:pStyle w:val="IS-Bodytext-Bold"/>
        <w:ind w:left="360"/>
        <w:rPr>
          <w:b w:val="0"/>
          <w:lang w:val="en-US"/>
        </w:rPr>
      </w:pPr>
    </w:p>
    <w:p w:rsidR="006443E7" w:rsidRDefault="006443E7" w:rsidP="00A0066A">
      <w:pPr>
        <w:pStyle w:val="IS-Bodytext-Bold"/>
        <w:ind w:left="360"/>
        <w:rPr>
          <w:b w:val="0"/>
          <w:lang w:val="en-US"/>
        </w:rPr>
      </w:pPr>
    </w:p>
    <w:p w:rsidR="006443E7" w:rsidRDefault="006443E7" w:rsidP="00A0066A">
      <w:pPr>
        <w:pStyle w:val="IS-Bodytext-Bold"/>
        <w:ind w:left="360"/>
        <w:rPr>
          <w:b w:val="0"/>
          <w:lang w:val="en-US"/>
        </w:rPr>
      </w:pPr>
    </w:p>
    <w:p w:rsidR="006443E7" w:rsidRDefault="006443E7" w:rsidP="00A0066A">
      <w:pPr>
        <w:pStyle w:val="IS-Bodytext-Bold"/>
        <w:ind w:left="360"/>
        <w:rPr>
          <w:b w:val="0"/>
          <w:lang w:val="en-US"/>
        </w:rPr>
      </w:pPr>
    </w:p>
    <w:p w:rsidR="006443E7" w:rsidRDefault="006443E7" w:rsidP="00A0066A">
      <w:pPr>
        <w:pStyle w:val="IS-Bodytext-Bold"/>
        <w:ind w:left="360"/>
        <w:rPr>
          <w:b w:val="0"/>
          <w:lang w:val="en-US"/>
        </w:rPr>
      </w:pPr>
    </w:p>
    <w:p w:rsidR="006443E7" w:rsidRDefault="006443E7" w:rsidP="00A0066A">
      <w:pPr>
        <w:pStyle w:val="IS-Bodytext-Bold"/>
        <w:ind w:left="360"/>
        <w:rPr>
          <w:b w:val="0"/>
          <w:lang w:val="en-US"/>
        </w:rPr>
      </w:pPr>
    </w:p>
    <w:p w:rsidR="006443E7" w:rsidRDefault="006443E7" w:rsidP="00A0066A">
      <w:pPr>
        <w:pStyle w:val="IS-Bodytext-Bold"/>
        <w:ind w:left="360"/>
        <w:rPr>
          <w:b w:val="0"/>
          <w:lang w:val="en-US"/>
        </w:rPr>
      </w:pPr>
    </w:p>
    <w:p w:rsidR="006443E7" w:rsidRDefault="006443E7" w:rsidP="00A0066A">
      <w:pPr>
        <w:pStyle w:val="IS-Bodytext-Bold"/>
        <w:ind w:left="360"/>
        <w:rPr>
          <w:b w:val="0"/>
          <w:lang w:val="en-US"/>
        </w:rPr>
      </w:pPr>
    </w:p>
    <w:p w:rsidR="006443E7" w:rsidRDefault="006443E7" w:rsidP="00A0066A">
      <w:pPr>
        <w:pStyle w:val="IS-Bodytext-Bold"/>
        <w:ind w:left="360"/>
        <w:rPr>
          <w:b w:val="0"/>
          <w:lang w:val="en-US"/>
        </w:rPr>
      </w:pPr>
    </w:p>
    <w:p w:rsidR="006443E7" w:rsidRDefault="006443E7" w:rsidP="00A0066A">
      <w:pPr>
        <w:pStyle w:val="IS-Bodytext-Bold"/>
        <w:ind w:left="360"/>
        <w:rPr>
          <w:b w:val="0"/>
          <w:lang w:val="en-US"/>
        </w:rPr>
      </w:pPr>
    </w:p>
    <w:p w:rsidR="006443E7" w:rsidRDefault="006443E7" w:rsidP="00A0066A">
      <w:pPr>
        <w:pStyle w:val="IS-Bodytext-Bold"/>
        <w:ind w:left="360"/>
        <w:rPr>
          <w:b w:val="0"/>
          <w:lang w:val="en-US"/>
        </w:rPr>
      </w:pPr>
    </w:p>
    <w:p w:rsidR="006443E7" w:rsidRDefault="006443E7" w:rsidP="00A0066A">
      <w:pPr>
        <w:pStyle w:val="IS-Bodytext-Bold"/>
        <w:ind w:left="360"/>
        <w:rPr>
          <w:b w:val="0"/>
          <w:lang w:val="en-US"/>
        </w:rPr>
      </w:pPr>
    </w:p>
    <w:p w:rsidR="006443E7" w:rsidRDefault="006443E7" w:rsidP="00A0066A">
      <w:pPr>
        <w:pStyle w:val="IS-Bodytext-Bold"/>
        <w:ind w:left="360"/>
        <w:rPr>
          <w:b w:val="0"/>
          <w:lang w:val="en-US"/>
        </w:rPr>
      </w:pPr>
    </w:p>
    <w:p w:rsidR="006443E7" w:rsidRDefault="006443E7" w:rsidP="00A0066A">
      <w:pPr>
        <w:pStyle w:val="IS-Bodytext-Bold"/>
        <w:ind w:left="360"/>
        <w:rPr>
          <w:b w:val="0"/>
          <w:lang w:val="en-US"/>
        </w:rPr>
      </w:pPr>
    </w:p>
    <w:p w:rsidR="006443E7" w:rsidRDefault="006443E7" w:rsidP="00A0066A">
      <w:pPr>
        <w:pStyle w:val="IS-Bodytext-Bold"/>
        <w:ind w:left="360"/>
        <w:rPr>
          <w:b w:val="0"/>
          <w:lang w:val="en-US"/>
        </w:rPr>
      </w:pPr>
    </w:p>
    <w:p w:rsidR="006443E7" w:rsidRDefault="006443E7" w:rsidP="00A0066A">
      <w:pPr>
        <w:pStyle w:val="IS-Bodytext-Bold"/>
        <w:ind w:left="360"/>
        <w:rPr>
          <w:b w:val="0"/>
          <w:lang w:val="en-US"/>
        </w:rPr>
      </w:pPr>
    </w:p>
    <w:p w:rsidR="006443E7" w:rsidRDefault="006443E7" w:rsidP="00A0066A">
      <w:pPr>
        <w:pStyle w:val="IS-Bodytext-Bold"/>
        <w:ind w:left="360"/>
        <w:rPr>
          <w:b w:val="0"/>
          <w:lang w:val="en-US"/>
        </w:rPr>
      </w:pPr>
    </w:p>
    <w:p w:rsidR="006443E7" w:rsidRDefault="006443E7" w:rsidP="00A0066A">
      <w:pPr>
        <w:pStyle w:val="IS-Bodytext-Bold"/>
        <w:ind w:left="360"/>
        <w:rPr>
          <w:b w:val="0"/>
          <w:lang w:val="en-US"/>
        </w:rPr>
      </w:pPr>
    </w:p>
    <w:p w:rsidR="006443E7" w:rsidRDefault="006443E7" w:rsidP="00A0066A">
      <w:pPr>
        <w:pStyle w:val="IS-Bodytext-Bold"/>
        <w:ind w:left="360"/>
        <w:rPr>
          <w:b w:val="0"/>
          <w:lang w:val="en-US"/>
        </w:rPr>
      </w:pPr>
    </w:p>
    <w:p w:rsidR="006443E7" w:rsidRDefault="006443E7" w:rsidP="00A0066A">
      <w:pPr>
        <w:pStyle w:val="IS-Bodytext-Bold"/>
        <w:ind w:left="360"/>
        <w:rPr>
          <w:b w:val="0"/>
          <w:lang w:val="en-US"/>
        </w:rPr>
      </w:pPr>
    </w:p>
    <w:p w:rsidR="006443E7" w:rsidRDefault="006443E7" w:rsidP="00A0066A">
      <w:pPr>
        <w:pStyle w:val="IS-Bodytext-Bold"/>
        <w:ind w:left="360"/>
        <w:rPr>
          <w:b w:val="0"/>
          <w:lang w:val="en-US"/>
        </w:rPr>
      </w:pPr>
    </w:p>
    <w:p w:rsidR="006443E7" w:rsidRDefault="006443E7" w:rsidP="00A0066A">
      <w:pPr>
        <w:pStyle w:val="IS-Bodytext-Bold"/>
        <w:ind w:left="360"/>
        <w:rPr>
          <w:b w:val="0"/>
          <w:lang w:val="en-US"/>
        </w:rPr>
      </w:pPr>
    </w:p>
    <w:p w:rsidR="006443E7" w:rsidRDefault="006443E7" w:rsidP="00A0066A">
      <w:pPr>
        <w:pStyle w:val="IS-Bodytext-Bold"/>
        <w:ind w:left="360"/>
        <w:rPr>
          <w:b w:val="0"/>
          <w:lang w:val="en-US"/>
        </w:rPr>
      </w:pPr>
    </w:p>
    <w:p w:rsidR="006443E7" w:rsidRDefault="006443E7" w:rsidP="00A0066A">
      <w:pPr>
        <w:pStyle w:val="IS-Bodytext-Bold"/>
        <w:ind w:left="360"/>
        <w:rPr>
          <w:b w:val="0"/>
          <w:lang w:val="en-US"/>
        </w:rPr>
      </w:pPr>
    </w:p>
    <w:p w:rsidR="006443E7" w:rsidRDefault="006443E7" w:rsidP="00924B0D">
      <w:pPr>
        <w:pStyle w:val="IS-Bodytext-Bold"/>
        <w:rPr>
          <w:b w:val="0"/>
          <w:lang w:val="en-US"/>
        </w:rPr>
      </w:pPr>
    </w:p>
    <w:p w:rsidR="00A0066A" w:rsidRDefault="00A0066A" w:rsidP="00A0066A">
      <w:pPr>
        <w:pStyle w:val="IS-Heading2"/>
        <w:tabs>
          <w:tab w:val="clear" w:pos="1206"/>
          <w:tab w:val="num" w:pos="1170"/>
        </w:tabs>
        <w:spacing w:line="240" w:lineRule="auto"/>
        <w:ind w:left="936" w:hanging="756"/>
      </w:pPr>
      <w:bookmarkStart w:id="163" w:name="_Toc442102814"/>
      <w:r>
        <w:lastRenderedPageBreak/>
        <w:t xml:space="preserve">Creating Template For UI In </w:t>
      </w:r>
      <w:r w:rsidR="002B0164">
        <w:t>v</w:t>
      </w:r>
      <w:r>
        <w:t>5.7</w:t>
      </w:r>
      <w:bookmarkEnd w:id="163"/>
      <w:r>
        <w:t xml:space="preserve"> </w:t>
      </w:r>
    </w:p>
    <w:p w:rsidR="006443E7" w:rsidRDefault="006443E7" w:rsidP="006443E7">
      <w:pPr>
        <w:pStyle w:val="Caption"/>
        <w:ind w:left="720" w:firstLine="216"/>
        <w:rPr>
          <w:snapToGrid w:val="0"/>
          <w:color w:val="009BCC" w:themeColor="text2"/>
          <w:kern w:val="32"/>
          <w:lang w:val="en-US"/>
        </w:rPr>
      </w:pPr>
      <w:bookmarkStart w:id="164" w:name="_Toc437443946"/>
    </w:p>
    <w:p w:rsidR="00A0066A" w:rsidRPr="006443E7" w:rsidRDefault="00A0066A" w:rsidP="006443E7">
      <w:pPr>
        <w:pStyle w:val="Caption"/>
        <w:ind w:left="720" w:firstLine="216"/>
        <w:rPr>
          <w:snapToGrid w:val="0"/>
          <w:color w:val="009BCC" w:themeColor="text2"/>
          <w:kern w:val="32"/>
          <w:lang w:val="en-US"/>
        </w:rPr>
      </w:pPr>
      <w:r w:rsidRPr="006443E7">
        <w:rPr>
          <w:snapToGrid w:val="0"/>
          <w:color w:val="009BCC" w:themeColor="text2"/>
          <w:kern w:val="32"/>
          <w:lang w:val="en-US"/>
        </w:rPr>
        <w:t>Template Header:</w:t>
      </w:r>
      <w:bookmarkEnd w:id="164"/>
    </w:p>
    <w:p w:rsidR="00A0066A" w:rsidRDefault="00A0066A" w:rsidP="00A0066A">
      <w:pPr>
        <w:pStyle w:val="IS-Heading2"/>
        <w:numPr>
          <w:ilvl w:val="0"/>
          <w:numId w:val="0"/>
        </w:numPr>
        <w:spacing w:line="240" w:lineRule="auto"/>
        <w:ind w:left="936" w:hanging="936"/>
        <w:jc w:val="center"/>
      </w:pPr>
      <w:r>
        <w:rPr>
          <w:noProof/>
          <w:lang w:val="en-US"/>
        </w:rPr>
        <w:drawing>
          <wp:inline distT="0" distB="0" distL="0" distR="0">
            <wp:extent cx="6115050" cy="2216052"/>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6115050" cy="2216052"/>
                    </a:xfrm>
                    <a:prstGeom prst="rect">
                      <a:avLst/>
                    </a:prstGeom>
                    <a:noFill/>
                    <a:ln w="9525">
                      <a:noFill/>
                      <a:miter lim="800000"/>
                      <a:headEnd/>
                      <a:tailEnd/>
                    </a:ln>
                  </pic:spPr>
                </pic:pic>
              </a:graphicData>
            </a:graphic>
          </wp:inline>
        </w:drawing>
      </w:r>
    </w:p>
    <w:p w:rsidR="00A0066A" w:rsidRDefault="00A0066A" w:rsidP="00A0066A">
      <w:pPr>
        <w:pStyle w:val="IS-Heading2"/>
        <w:numPr>
          <w:ilvl w:val="0"/>
          <w:numId w:val="0"/>
        </w:numPr>
        <w:spacing w:line="240" w:lineRule="auto"/>
        <w:ind w:left="936" w:hanging="936"/>
        <w:jc w:val="center"/>
      </w:pPr>
    </w:p>
    <w:p w:rsidR="00A0066A" w:rsidRDefault="00A0066A" w:rsidP="00A0066A">
      <w:pPr>
        <w:pStyle w:val="IS-Heading2"/>
        <w:numPr>
          <w:ilvl w:val="0"/>
          <w:numId w:val="0"/>
        </w:numPr>
        <w:spacing w:line="240" w:lineRule="auto"/>
        <w:ind w:left="936" w:hanging="936"/>
        <w:jc w:val="center"/>
      </w:pPr>
    </w:p>
    <w:p w:rsidR="00A0066A" w:rsidRPr="00D04D2B" w:rsidRDefault="00A0066A" w:rsidP="00D04D2B">
      <w:pPr>
        <w:pStyle w:val="Caption"/>
        <w:ind w:left="720" w:firstLine="216"/>
        <w:rPr>
          <w:snapToGrid w:val="0"/>
          <w:color w:val="009BCC" w:themeColor="text2"/>
          <w:kern w:val="32"/>
          <w:lang w:val="en-US"/>
        </w:rPr>
      </w:pPr>
      <w:bookmarkStart w:id="165" w:name="_Toc437443947"/>
      <w:r w:rsidRPr="00D04D2B">
        <w:rPr>
          <w:snapToGrid w:val="0"/>
          <w:color w:val="009BCC" w:themeColor="text2"/>
          <w:kern w:val="32"/>
          <w:lang w:val="en-US"/>
        </w:rPr>
        <w:t>Template Footer:</w:t>
      </w:r>
      <w:bookmarkEnd w:id="165"/>
    </w:p>
    <w:p w:rsidR="00A0066A" w:rsidRDefault="00A0066A" w:rsidP="00A0066A">
      <w:pPr>
        <w:pStyle w:val="IS-Heading2"/>
        <w:numPr>
          <w:ilvl w:val="0"/>
          <w:numId w:val="0"/>
        </w:numPr>
        <w:spacing w:line="240" w:lineRule="auto"/>
        <w:ind w:left="936" w:hanging="936"/>
        <w:jc w:val="center"/>
      </w:pPr>
      <w:r>
        <w:rPr>
          <w:noProof/>
          <w:lang w:val="en-US"/>
        </w:rPr>
        <w:drawing>
          <wp:inline distT="0" distB="0" distL="0" distR="0">
            <wp:extent cx="6191250" cy="2590007"/>
            <wp:effectExtent l="1905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6194798" cy="2591491"/>
                    </a:xfrm>
                    <a:prstGeom prst="rect">
                      <a:avLst/>
                    </a:prstGeom>
                    <a:noFill/>
                    <a:ln w="9525">
                      <a:noFill/>
                      <a:miter lim="800000"/>
                      <a:headEnd/>
                      <a:tailEnd/>
                    </a:ln>
                  </pic:spPr>
                </pic:pic>
              </a:graphicData>
            </a:graphic>
          </wp:inline>
        </w:drawing>
      </w:r>
    </w:p>
    <w:p w:rsidR="00A0066A" w:rsidRDefault="00A0066A" w:rsidP="000A3CB6">
      <w:pPr>
        <w:pStyle w:val="ABM-Table-Bullet1"/>
        <w:numPr>
          <w:ilvl w:val="0"/>
          <w:numId w:val="0"/>
        </w:numPr>
        <w:ind w:left="180" w:hanging="180"/>
        <w:rPr>
          <w:rFonts w:eastAsia="Calibri"/>
          <w:lang w:eastAsia="en-GB"/>
        </w:rPr>
      </w:pPr>
    </w:p>
    <w:p w:rsidR="000A3CB6" w:rsidRDefault="000A3CB6" w:rsidP="000A3CB6">
      <w:pPr>
        <w:pStyle w:val="ABM-Table-Bullet1"/>
        <w:numPr>
          <w:ilvl w:val="0"/>
          <w:numId w:val="0"/>
        </w:numPr>
        <w:ind w:left="180" w:hanging="180"/>
        <w:rPr>
          <w:rFonts w:eastAsia="Calibri"/>
          <w:lang w:eastAsia="en-GB"/>
        </w:rPr>
      </w:pPr>
    </w:p>
    <w:p w:rsidR="000A3CB6" w:rsidRDefault="000A3CB6" w:rsidP="000A3CB6">
      <w:pPr>
        <w:pStyle w:val="ABM-Table-Bullet1"/>
        <w:numPr>
          <w:ilvl w:val="0"/>
          <w:numId w:val="0"/>
        </w:numPr>
        <w:ind w:left="180" w:hanging="180"/>
        <w:rPr>
          <w:rFonts w:eastAsia="Calibri"/>
          <w:lang w:eastAsia="en-GB"/>
        </w:rPr>
      </w:pPr>
    </w:p>
    <w:p w:rsidR="00423BDC" w:rsidRDefault="00423BDC" w:rsidP="000A3CB6">
      <w:pPr>
        <w:pStyle w:val="ABM-Table-Bullet1"/>
        <w:numPr>
          <w:ilvl w:val="0"/>
          <w:numId w:val="0"/>
        </w:numPr>
        <w:ind w:left="180" w:hanging="180"/>
        <w:rPr>
          <w:rFonts w:eastAsia="Calibri"/>
          <w:lang w:eastAsia="en-GB"/>
        </w:rPr>
      </w:pPr>
    </w:p>
    <w:p w:rsidR="00423BDC" w:rsidRDefault="00423BDC" w:rsidP="000A3CB6">
      <w:pPr>
        <w:pStyle w:val="ABM-Table-Bullet1"/>
        <w:numPr>
          <w:ilvl w:val="0"/>
          <w:numId w:val="0"/>
        </w:numPr>
        <w:ind w:left="180" w:hanging="180"/>
        <w:rPr>
          <w:rFonts w:eastAsia="Calibri"/>
          <w:lang w:eastAsia="en-GB"/>
        </w:rPr>
      </w:pPr>
    </w:p>
    <w:p w:rsidR="00423BDC" w:rsidRDefault="00423BDC" w:rsidP="000A3CB6">
      <w:pPr>
        <w:pStyle w:val="ABM-Table-Bullet1"/>
        <w:numPr>
          <w:ilvl w:val="0"/>
          <w:numId w:val="0"/>
        </w:numPr>
        <w:ind w:left="180" w:hanging="180"/>
        <w:rPr>
          <w:rFonts w:eastAsia="Calibri"/>
          <w:lang w:eastAsia="en-GB"/>
        </w:rPr>
      </w:pPr>
    </w:p>
    <w:p w:rsidR="00423BDC" w:rsidRDefault="00423BDC" w:rsidP="000A3CB6">
      <w:pPr>
        <w:pStyle w:val="ABM-Table-Bullet1"/>
        <w:numPr>
          <w:ilvl w:val="0"/>
          <w:numId w:val="0"/>
        </w:numPr>
        <w:ind w:left="180" w:hanging="180"/>
        <w:rPr>
          <w:rFonts w:eastAsia="Calibri"/>
          <w:lang w:eastAsia="en-GB"/>
        </w:rPr>
      </w:pPr>
    </w:p>
    <w:p w:rsidR="00423BDC" w:rsidRDefault="00423BDC" w:rsidP="000A3CB6">
      <w:pPr>
        <w:pStyle w:val="ABM-Table-Bullet1"/>
        <w:numPr>
          <w:ilvl w:val="0"/>
          <w:numId w:val="0"/>
        </w:numPr>
        <w:ind w:left="180" w:hanging="180"/>
        <w:rPr>
          <w:rFonts w:eastAsia="Calibri"/>
          <w:lang w:eastAsia="en-GB"/>
        </w:rPr>
      </w:pPr>
    </w:p>
    <w:p w:rsidR="00423BDC" w:rsidRDefault="00423BDC" w:rsidP="000A3CB6">
      <w:pPr>
        <w:pStyle w:val="ABM-Table-Bullet1"/>
        <w:numPr>
          <w:ilvl w:val="0"/>
          <w:numId w:val="0"/>
        </w:numPr>
        <w:ind w:left="180" w:hanging="180"/>
        <w:rPr>
          <w:rFonts w:eastAsia="Calibri"/>
          <w:lang w:eastAsia="en-GB"/>
        </w:rPr>
      </w:pPr>
    </w:p>
    <w:p w:rsidR="00423BDC" w:rsidRDefault="00423BDC" w:rsidP="000A3CB6">
      <w:pPr>
        <w:pStyle w:val="ABM-Table-Bullet1"/>
        <w:numPr>
          <w:ilvl w:val="0"/>
          <w:numId w:val="0"/>
        </w:numPr>
        <w:ind w:left="180" w:hanging="180"/>
        <w:rPr>
          <w:rFonts w:eastAsia="Calibri"/>
          <w:lang w:eastAsia="en-GB"/>
        </w:rPr>
      </w:pPr>
    </w:p>
    <w:p w:rsidR="00423BDC" w:rsidRDefault="00423BDC" w:rsidP="000A3CB6">
      <w:pPr>
        <w:pStyle w:val="ABM-Table-Bullet1"/>
        <w:numPr>
          <w:ilvl w:val="0"/>
          <w:numId w:val="0"/>
        </w:numPr>
        <w:ind w:left="180" w:hanging="180"/>
        <w:rPr>
          <w:rFonts w:eastAsia="Calibri"/>
          <w:lang w:eastAsia="en-GB"/>
        </w:rPr>
      </w:pPr>
    </w:p>
    <w:p w:rsidR="00423BDC" w:rsidRDefault="00423BDC" w:rsidP="00210D18">
      <w:pPr>
        <w:pStyle w:val="ABM-Table-Bullet1"/>
        <w:numPr>
          <w:ilvl w:val="0"/>
          <w:numId w:val="0"/>
        </w:numPr>
        <w:rPr>
          <w:rFonts w:eastAsia="Calibri"/>
          <w:lang w:eastAsia="en-GB"/>
        </w:rPr>
      </w:pPr>
    </w:p>
    <w:p w:rsidR="002A2CB8" w:rsidRPr="00D65FC2" w:rsidRDefault="002A2CB8" w:rsidP="002A2CB8">
      <w:pPr>
        <w:pStyle w:val="IS-Bodytext"/>
        <w:numPr>
          <w:ilvl w:val="0"/>
          <w:numId w:val="54"/>
        </w:numPr>
        <w:spacing w:line="240" w:lineRule="auto"/>
      </w:pPr>
      <w:r>
        <w:lastRenderedPageBreak/>
        <w:t xml:space="preserve">To create a Template i.e. header and footer for the site copy the files from previous version or </w:t>
      </w:r>
      <w:r>
        <w:rPr>
          <w:lang w:val="en-US"/>
        </w:rPr>
        <w:t xml:space="preserve">modify following files accordingly in </w:t>
      </w:r>
      <w:r w:rsidRPr="00A44D36">
        <w:rPr>
          <w:b/>
          <w:lang w:val="en-US"/>
        </w:rPr>
        <w:t>b2bassetsstorefront</w:t>
      </w:r>
      <w:r>
        <w:rPr>
          <w:lang w:val="en-US"/>
        </w:rPr>
        <w:t xml:space="preserve"> extension:</w:t>
      </w:r>
    </w:p>
    <w:p w:rsidR="002A2CB8" w:rsidRDefault="002A2CB8" w:rsidP="002A2CB8">
      <w:pPr>
        <w:pStyle w:val="IS-Bodytext-Bold"/>
        <w:rPr>
          <w:lang w:val="en-US"/>
        </w:rPr>
      </w:pPr>
    </w:p>
    <w:p w:rsidR="002A2CB8" w:rsidRDefault="002A2CB8" w:rsidP="002A2CB8">
      <w:pPr>
        <w:pStyle w:val="IS-Bodytext-Bold"/>
        <w:numPr>
          <w:ilvl w:val="0"/>
          <w:numId w:val="55"/>
        </w:numPr>
        <w:rPr>
          <w:lang w:val="en-US"/>
        </w:rPr>
      </w:pPr>
      <w:r w:rsidRPr="009A52B5">
        <w:rPr>
          <w:lang w:val="en-US"/>
        </w:rPr>
        <w:t>master.tag file:</w:t>
      </w:r>
    </w:p>
    <w:p w:rsidR="002A2CB8" w:rsidRPr="00893887" w:rsidRDefault="002A2CB8" w:rsidP="002A2CB8">
      <w:pPr>
        <w:pStyle w:val="IS-Bodytext-Bold"/>
        <w:ind w:left="1080"/>
        <w:rPr>
          <w:b w:val="0"/>
          <w:lang w:val="en-US"/>
        </w:rPr>
      </w:pPr>
      <w:r w:rsidRPr="00376BB4">
        <w:rPr>
          <w:b w:val="0"/>
          <w:lang w:val="en-US"/>
        </w:rPr>
        <w:t>Copy</w:t>
      </w:r>
      <w:r>
        <w:rPr>
          <w:b w:val="0"/>
          <w:lang w:val="en-US"/>
        </w:rPr>
        <w:t xml:space="preserve"> complete </w:t>
      </w:r>
      <w:r w:rsidRPr="00893887">
        <w:rPr>
          <w:b w:val="0"/>
          <w:lang w:val="en-US"/>
        </w:rPr>
        <w:t>master.tag file</w:t>
      </w:r>
      <w:r>
        <w:rPr>
          <w:b w:val="0"/>
          <w:lang w:val="en-US"/>
        </w:rPr>
        <w:t xml:space="preserve"> from previous version to new 5.7 </w:t>
      </w:r>
      <w:proofErr w:type="gramStart"/>
      <w:r>
        <w:rPr>
          <w:b w:val="0"/>
          <w:lang w:val="en-US"/>
        </w:rPr>
        <w:t>version</w:t>
      </w:r>
      <w:proofErr w:type="gramEnd"/>
      <w:r>
        <w:rPr>
          <w:b w:val="0"/>
          <w:lang w:val="en-US"/>
        </w:rPr>
        <w:t>.</w:t>
      </w:r>
    </w:p>
    <w:p w:rsidR="002A2CB8" w:rsidRPr="00CF524F" w:rsidRDefault="002A2CB8" w:rsidP="002A2CB8">
      <w:pPr>
        <w:pStyle w:val="IS-Bodytext-Bold"/>
        <w:numPr>
          <w:ilvl w:val="0"/>
          <w:numId w:val="53"/>
        </w:numPr>
        <w:ind w:left="1800"/>
        <w:rPr>
          <w:b w:val="0"/>
          <w:lang w:val="en-US"/>
        </w:rPr>
      </w:pPr>
      <w:r w:rsidRPr="00CF524F">
        <w:rPr>
          <w:b w:val="0"/>
          <w:lang w:val="en-US"/>
        </w:rPr>
        <w:t>You can add new CSS and JS related files into this file using &lt;</w:t>
      </w:r>
      <w:r w:rsidRPr="00CF524F">
        <w:rPr>
          <w:rFonts w:ascii="Consolas" w:eastAsia="Times New Roman" w:hAnsi="Consolas" w:cs="Consolas"/>
          <w:b w:val="0"/>
          <w:color w:val="3F7F7F"/>
          <w:lang w:val="en-US"/>
        </w:rPr>
        <w:t>template</w:t>
      </w:r>
      <w:proofErr w:type="gramStart"/>
      <w:r w:rsidRPr="00CF524F">
        <w:rPr>
          <w:rFonts w:ascii="Consolas" w:eastAsia="Times New Roman" w:hAnsi="Consolas" w:cs="Consolas"/>
          <w:b w:val="0"/>
          <w:color w:val="3F7F7F"/>
          <w:lang w:val="en-US"/>
        </w:rPr>
        <w:t>:styleSheets</w:t>
      </w:r>
      <w:proofErr w:type="gramEnd"/>
      <w:r w:rsidRPr="00CF524F">
        <w:rPr>
          <w:rFonts w:ascii="Consolas" w:eastAsia="Times New Roman" w:hAnsi="Consolas" w:cs="Consolas"/>
          <w:b w:val="0"/>
          <w:color w:val="008080"/>
          <w:lang w:val="en-US"/>
        </w:rPr>
        <w:t xml:space="preserve">/&gt; </w:t>
      </w:r>
      <w:r w:rsidRPr="00CF524F">
        <w:rPr>
          <w:rFonts w:ascii="Consolas" w:eastAsia="Times New Roman" w:hAnsi="Consolas" w:cs="Consolas"/>
          <w:b w:val="0"/>
          <w:lang w:val="en-US"/>
        </w:rPr>
        <w:t>&amp;</w:t>
      </w:r>
      <w:r w:rsidRPr="00CF524F">
        <w:rPr>
          <w:rFonts w:ascii="Consolas" w:eastAsia="Times New Roman" w:hAnsi="Consolas" w:cs="Consolas"/>
          <w:b w:val="0"/>
          <w:color w:val="008080"/>
          <w:lang w:val="en-US"/>
        </w:rPr>
        <w:t xml:space="preserve"> &lt;</w:t>
      </w:r>
      <w:r w:rsidRPr="00CF524F">
        <w:rPr>
          <w:rFonts w:ascii="Consolas" w:eastAsia="Times New Roman" w:hAnsi="Consolas" w:cs="Consolas"/>
          <w:b w:val="0"/>
          <w:color w:val="3F7F7F"/>
          <w:lang w:val="en-US"/>
        </w:rPr>
        <w:t>template</w:t>
      </w:r>
      <w:r>
        <w:rPr>
          <w:rFonts w:ascii="Consolas" w:eastAsia="Times New Roman" w:hAnsi="Consolas" w:cs="Consolas"/>
          <w:b w:val="0"/>
          <w:color w:val="3F7F7F"/>
          <w:lang w:val="en-US"/>
        </w:rPr>
        <w:t>:</w:t>
      </w:r>
      <w:r w:rsidRPr="00CF524F">
        <w:rPr>
          <w:rFonts w:ascii="Consolas" w:eastAsia="Times New Roman" w:hAnsi="Consolas" w:cs="Consolas"/>
          <w:b w:val="0"/>
          <w:color w:val="3F7F7F"/>
          <w:lang w:val="en-US"/>
        </w:rPr>
        <w:t>javaScript</w:t>
      </w:r>
      <w:r w:rsidRPr="00CF524F">
        <w:rPr>
          <w:rFonts w:ascii="Consolas" w:eastAsia="Times New Roman" w:hAnsi="Consolas" w:cs="Consolas"/>
          <w:b w:val="0"/>
          <w:color w:val="008080"/>
          <w:lang w:val="en-US"/>
        </w:rPr>
        <w:t xml:space="preserve">/&gt; </w:t>
      </w:r>
      <w:r w:rsidRPr="00CF524F">
        <w:rPr>
          <w:b w:val="0"/>
          <w:lang w:val="en-US"/>
        </w:rPr>
        <w:t>tags respectively.</w:t>
      </w:r>
    </w:p>
    <w:p w:rsidR="002A2CB8" w:rsidRDefault="002A2CB8" w:rsidP="002A2CB8">
      <w:pPr>
        <w:pStyle w:val="IS-Bodytext"/>
        <w:ind w:left="360"/>
        <w:rPr>
          <w:lang w:val="en-US"/>
        </w:rPr>
      </w:pPr>
    </w:p>
    <w:p w:rsidR="002A2CB8" w:rsidRPr="00B04C56" w:rsidRDefault="002A2CB8" w:rsidP="002A2CB8">
      <w:pPr>
        <w:pStyle w:val="IS-Bodytext"/>
        <w:numPr>
          <w:ilvl w:val="0"/>
          <w:numId w:val="55"/>
        </w:numPr>
        <w:jc w:val="both"/>
        <w:rPr>
          <w:b/>
          <w:lang w:val="en-US"/>
        </w:rPr>
      </w:pPr>
      <w:r w:rsidRPr="00B04C56">
        <w:rPr>
          <w:b/>
          <w:lang w:val="en-US"/>
        </w:rPr>
        <w:t>Css.tag file:</w:t>
      </w:r>
    </w:p>
    <w:p w:rsidR="002A2CB8" w:rsidRPr="005C3A77" w:rsidRDefault="002A2CB8" w:rsidP="002A2CB8">
      <w:pPr>
        <w:pStyle w:val="IS-Bodytext"/>
        <w:numPr>
          <w:ilvl w:val="0"/>
          <w:numId w:val="51"/>
        </w:numPr>
        <w:ind w:left="1800"/>
        <w:jc w:val="both"/>
        <w:rPr>
          <w:lang w:val="en-US"/>
        </w:rPr>
      </w:pPr>
      <w:r>
        <w:rPr>
          <w:lang w:val="en-US"/>
        </w:rPr>
        <w:t xml:space="preserve">To apply CSS changes, add all the entries of </w:t>
      </w:r>
      <w:r w:rsidRPr="00B33725">
        <w:rPr>
          <w:b/>
          <w:lang w:val="en-US"/>
        </w:rPr>
        <w:t>.css</w:t>
      </w:r>
      <w:r>
        <w:rPr>
          <w:lang w:val="en-US"/>
        </w:rPr>
        <w:t xml:space="preserve"> files from previous version to </w:t>
      </w:r>
      <w:r w:rsidRPr="00E232D4">
        <w:rPr>
          <w:b/>
          <w:lang w:val="en-US"/>
        </w:rPr>
        <w:t xml:space="preserve">css.tag </w:t>
      </w:r>
      <w:r>
        <w:rPr>
          <w:lang w:val="en-US"/>
        </w:rPr>
        <w:t xml:space="preserve">file of new </w:t>
      </w:r>
      <w:r w:rsidRPr="00533279">
        <w:rPr>
          <w:lang w:val="en-US"/>
        </w:rPr>
        <w:t>b2bassetsstorefront</w:t>
      </w:r>
      <w:r>
        <w:rPr>
          <w:lang w:val="en-US"/>
        </w:rPr>
        <w:t xml:space="preserve"> extension.</w:t>
      </w:r>
    </w:p>
    <w:p w:rsidR="002A2CB8" w:rsidRDefault="002A2CB8" w:rsidP="002A2CB8">
      <w:pPr>
        <w:pStyle w:val="IS-Bodytext"/>
        <w:ind w:left="1080"/>
        <w:jc w:val="both"/>
        <w:rPr>
          <w:lang w:val="en-US"/>
        </w:rPr>
      </w:pPr>
    </w:p>
    <w:p w:rsidR="002A2CB8" w:rsidRDefault="002A2CB8" w:rsidP="002A2CB8">
      <w:pPr>
        <w:pStyle w:val="IS-Bodytext"/>
        <w:numPr>
          <w:ilvl w:val="0"/>
          <w:numId w:val="55"/>
        </w:numPr>
        <w:jc w:val="both"/>
        <w:rPr>
          <w:lang w:val="en-US"/>
        </w:rPr>
      </w:pPr>
      <w:r w:rsidRPr="00B04C56">
        <w:rPr>
          <w:b/>
          <w:lang w:val="en-US"/>
        </w:rPr>
        <w:t>Js.tag file:</w:t>
      </w:r>
    </w:p>
    <w:p w:rsidR="002A2CB8" w:rsidRPr="001046F1" w:rsidRDefault="002A2CB8" w:rsidP="002A2CB8">
      <w:pPr>
        <w:pStyle w:val="IS-Bodytext"/>
        <w:numPr>
          <w:ilvl w:val="0"/>
          <w:numId w:val="51"/>
        </w:numPr>
        <w:ind w:left="1800"/>
        <w:jc w:val="both"/>
        <w:rPr>
          <w:lang w:val="en-US"/>
        </w:rPr>
      </w:pPr>
      <w:r>
        <w:rPr>
          <w:lang w:val="en-US"/>
        </w:rPr>
        <w:t xml:space="preserve">To apply Java Script changes, add all the entries of </w:t>
      </w:r>
      <w:r w:rsidRPr="00B33725">
        <w:rPr>
          <w:b/>
          <w:lang w:val="en-US"/>
        </w:rPr>
        <w:t>.js</w:t>
      </w:r>
      <w:r>
        <w:rPr>
          <w:lang w:val="en-US"/>
        </w:rPr>
        <w:t xml:space="preserve"> files from previous version to </w:t>
      </w:r>
      <w:r w:rsidRPr="00E232D4">
        <w:rPr>
          <w:b/>
          <w:lang w:val="en-US"/>
        </w:rPr>
        <w:t>js.tag</w:t>
      </w:r>
      <w:r>
        <w:rPr>
          <w:lang w:val="en-US"/>
        </w:rPr>
        <w:t xml:space="preserve"> file of new </w:t>
      </w:r>
      <w:r w:rsidRPr="00533279">
        <w:rPr>
          <w:lang w:val="en-US"/>
        </w:rPr>
        <w:t>b2bassetsstorefront</w:t>
      </w:r>
      <w:r>
        <w:rPr>
          <w:lang w:val="en-US"/>
        </w:rPr>
        <w:t xml:space="preserve"> extension.</w:t>
      </w:r>
    </w:p>
    <w:p w:rsidR="002A2CB8" w:rsidRPr="00933118" w:rsidRDefault="002A2CB8" w:rsidP="002A2CB8">
      <w:pPr>
        <w:pStyle w:val="IS-Bodytext-Bold"/>
        <w:ind w:left="360"/>
        <w:rPr>
          <w:lang w:val="en-US"/>
        </w:rPr>
      </w:pPr>
    </w:p>
    <w:p w:rsidR="002A2CB8" w:rsidRDefault="002A2CB8" w:rsidP="002A2CB8">
      <w:pPr>
        <w:pStyle w:val="IS-Bodytext-Bold"/>
        <w:numPr>
          <w:ilvl w:val="0"/>
          <w:numId w:val="55"/>
        </w:numPr>
        <w:rPr>
          <w:lang w:val="en-US"/>
        </w:rPr>
      </w:pPr>
      <w:r>
        <w:rPr>
          <w:lang w:val="en-US"/>
        </w:rPr>
        <w:t>page.tag file:</w:t>
      </w:r>
    </w:p>
    <w:p w:rsidR="002A2CB8" w:rsidRDefault="002A2CB8" w:rsidP="002A2CB8">
      <w:pPr>
        <w:pStyle w:val="IS-Bodytext-Bold"/>
        <w:ind w:left="360" w:firstLine="720"/>
        <w:rPr>
          <w:b w:val="0"/>
          <w:lang w:val="en-US"/>
        </w:rPr>
      </w:pPr>
      <w:r>
        <w:rPr>
          <w:b w:val="0"/>
          <w:lang w:val="en-US"/>
        </w:rPr>
        <w:t>Copy complete page.tag file from previous version.</w:t>
      </w:r>
    </w:p>
    <w:p w:rsidR="002A2CB8" w:rsidRPr="00CA57C2" w:rsidRDefault="002A2CB8" w:rsidP="002A2CB8">
      <w:pPr>
        <w:pStyle w:val="IS-Bodytext-Bold"/>
        <w:numPr>
          <w:ilvl w:val="0"/>
          <w:numId w:val="51"/>
        </w:numPr>
        <w:ind w:left="1800"/>
        <w:rPr>
          <w:b w:val="0"/>
          <w:lang w:val="en-US"/>
        </w:rPr>
      </w:pPr>
      <w:r>
        <w:rPr>
          <w:b w:val="0"/>
          <w:lang w:val="en-US"/>
        </w:rPr>
        <w:t>Also copy below mentioned files from previous version to new version w</w:t>
      </w:r>
      <w:r w:rsidRPr="00CA57C2">
        <w:rPr>
          <w:b w:val="0"/>
          <w:lang w:val="en-US"/>
        </w:rPr>
        <w:t>hich are included in page.tag file:</w:t>
      </w:r>
    </w:p>
    <w:p w:rsidR="002A2CB8" w:rsidRDefault="002A2CB8" w:rsidP="002A2CB8">
      <w:pPr>
        <w:pStyle w:val="IS-Bodytext"/>
        <w:numPr>
          <w:ilvl w:val="0"/>
          <w:numId w:val="52"/>
        </w:numPr>
        <w:tabs>
          <w:tab w:val="left" w:pos="1440"/>
        </w:tabs>
        <w:spacing w:before="320" w:line="240" w:lineRule="auto"/>
        <w:ind w:left="2160"/>
        <w:jc w:val="both"/>
        <w:rPr>
          <w:lang w:val="en-US"/>
        </w:rPr>
      </w:pPr>
      <w:proofErr w:type="gramStart"/>
      <w:r>
        <w:rPr>
          <w:lang w:val="en-US"/>
        </w:rPr>
        <w:t>h</w:t>
      </w:r>
      <w:r w:rsidRPr="00B0110D">
        <w:rPr>
          <w:lang w:val="en-US"/>
        </w:rPr>
        <w:t>eader.tag</w:t>
      </w:r>
      <w:proofErr w:type="gramEnd"/>
      <w:r w:rsidRPr="00B0110D">
        <w:rPr>
          <w:lang w:val="en-US"/>
        </w:rPr>
        <w:t xml:space="preserve"> file.</w:t>
      </w:r>
    </w:p>
    <w:p w:rsidR="002A2CB8" w:rsidRDefault="002A2CB8" w:rsidP="002A2CB8">
      <w:pPr>
        <w:pStyle w:val="IS-Bodytext"/>
        <w:numPr>
          <w:ilvl w:val="0"/>
          <w:numId w:val="52"/>
        </w:numPr>
        <w:tabs>
          <w:tab w:val="left" w:pos="1440"/>
        </w:tabs>
        <w:spacing w:before="320" w:line="240" w:lineRule="auto"/>
        <w:ind w:left="2160"/>
        <w:jc w:val="both"/>
        <w:rPr>
          <w:lang w:val="en-US"/>
        </w:rPr>
      </w:pPr>
      <w:proofErr w:type="gramStart"/>
      <w:r>
        <w:rPr>
          <w:lang w:val="en-US"/>
        </w:rPr>
        <w:t>t</w:t>
      </w:r>
      <w:r w:rsidRPr="00B0110D">
        <w:rPr>
          <w:lang w:val="en-US"/>
        </w:rPr>
        <w:t>opNavigation.tag</w:t>
      </w:r>
      <w:proofErr w:type="gramEnd"/>
      <w:r w:rsidRPr="00B0110D">
        <w:rPr>
          <w:lang w:val="en-US"/>
        </w:rPr>
        <w:t xml:space="preserve"> file.</w:t>
      </w:r>
    </w:p>
    <w:p w:rsidR="002A2CB8" w:rsidRDefault="002A2CB8" w:rsidP="002A2CB8">
      <w:pPr>
        <w:pStyle w:val="IS-Bodytext"/>
        <w:numPr>
          <w:ilvl w:val="0"/>
          <w:numId w:val="52"/>
        </w:numPr>
        <w:tabs>
          <w:tab w:val="left" w:pos="1440"/>
        </w:tabs>
        <w:spacing w:before="320" w:line="240" w:lineRule="auto"/>
        <w:ind w:left="2160"/>
        <w:jc w:val="both"/>
        <w:rPr>
          <w:lang w:val="en-US"/>
        </w:rPr>
      </w:pPr>
      <w:proofErr w:type="gramStart"/>
      <w:r>
        <w:rPr>
          <w:lang w:val="en-US"/>
        </w:rPr>
        <w:t>addToCart.tag</w:t>
      </w:r>
      <w:proofErr w:type="gramEnd"/>
      <w:r>
        <w:rPr>
          <w:lang w:val="en-US"/>
        </w:rPr>
        <w:t xml:space="preserve"> file.</w:t>
      </w:r>
    </w:p>
    <w:p w:rsidR="002A2CB8" w:rsidRDefault="002A2CB8" w:rsidP="002A2CB8">
      <w:pPr>
        <w:pStyle w:val="IS-Bodytext"/>
        <w:numPr>
          <w:ilvl w:val="0"/>
          <w:numId w:val="52"/>
        </w:numPr>
        <w:tabs>
          <w:tab w:val="left" w:pos="1440"/>
        </w:tabs>
        <w:spacing w:before="320" w:line="240" w:lineRule="auto"/>
        <w:ind w:left="2160"/>
        <w:jc w:val="both"/>
        <w:rPr>
          <w:lang w:val="en-US"/>
        </w:rPr>
      </w:pPr>
      <w:proofErr w:type="gramStart"/>
      <w:r>
        <w:rPr>
          <w:lang w:val="en-US"/>
        </w:rPr>
        <w:t>footer.tag</w:t>
      </w:r>
      <w:proofErr w:type="gramEnd"/>
      <w:r>
        <w:rPr>
          <w:lang w:val="en-US"/>
        </w:rPr>
        <w:t xml:space="preserve"> file.</w:t>
      </w:r>
    </w:p>
    <w:p w:rsidR="002A2CB8" w:rsidRDefault="002A2CB8" w:rsidP="002A2CB8">
      <w:pPr>
        <w:pStyle w:val="IS-Bodytext"/>
        <w:numPr>
          <w:ilvl w:val="0"/>
          <w:numId w:val="52"/>
        </w:numPr>
        <w:tabs>
          <w:tab w:val="left" w:pos="1440"/>
        </w:tabs>
        <w:spacing w:before="320" w:line="240" w:lineRule="auto"/>
        <w:jc w:val="both"/>
        <w:rPr>
          <w:lang w:val="en-US"/>
        </w:rPr>
      </w:pPr>
      <w:r>
        <w:rPr>
          <w:lang w:val="en-US"/>
        </w:rPr>
        <w:t>You may have to copy and merge the other tag files which are included in above tag files.</w:t>
      </w:r>
    </w:p>
    <w:p w:rsidR="002A2CB8" w:rsidRDefault="002A2CB8" w:rsidP="002A2CB8">
      <w:pPr>
        <w:pStyle w:val="IS-Bodytext"/>
        <w:tabs>
          <w:tab w:val="left" w:pos="1440"/>
        </w:tabs>
        <w:spacing w:before="320" w:line="240" w:lineRule="auto"/>
        <w:jc w:val="both"/>
        <w:rPr>
          <w:lang w:val="en-US"/>
        </w:rPr>
      </w:pPr>
    </w:p>
    <w:p w:rsidR="002A2CB8" w:rsidRDefault="002A2CB8" w:rsidP="002A2CB8">
      <w:pPr>
        <w:pStyle w:val="IS-Bodytext"/>
        <w:numPr>
          <w:ilvl w:val="0"/>
          <w:numId w:val="54"/>
        </w:numPr>
      </w:pPr>
      <w:r w:rsidRPr="00F902C6">
        <w:t xml:space="preserve">Now, </w:t>
      </w:r>
      <w:r>
        <w:t xml:space="preserve">Copy all the </w:t>
      </w:r>
      <w:r w:rsidRPr="00391A0B">
        <w:rPr>
          <w:b/>
        </w:rPr>
        <w:t>css</w:t>
      </w:r>
      <w:r w:rsidRPr="00F902C6">
        <w:t xml:space="preserve"> files existing </w:t>
      </w:r>
      <w:r>
        <w:t xml:space="preserve">at </w:t>
      </w:r>
      <w:r w:rsidRPr="007F09A3">
        <w:rPr>
          <w:b/>
          <w:color w:val="FF0000"/>
        </w:rPr>
        <w:t>path</w:t>
      </w:r>
      <w:proofErr w:type="gramStart"/>
      <w:r w:rsidRPr="008878EF">
        <w:rPr>
          <w:color w:val="FF0000"/>
        </w:rPr>
        <w:t>:</w:t>
      </w:r>
      <w:r>
        <w:rPr>
          <w:color w:val="FF0000"/>
        </w:rPr>
        <w:t xml:space="preserve"> ..</w:t>
      </w:r>
      <w:proofErr w:type="gramEnd"/>
      <w:r>
        <w:rPr>
          <w:color w:val="FF0000"/>
        </w:rPr>
        <w:t>/custom/</w:t>
      </w:r>
      <w:r w:rsidRPr="008878EF">
        <w:rPr>
          <w:color w:val="FF0000"/>
        </w:rPr>
        <w:t>b2basset</w:t>
      </w:r>
      <w:r>
        <w:rPr>
          <w:color w:val="FF0000"/>
        </w:rPr>
        <w:t>s</w:t>
      </w:r>
      <w:r w:rsidRPr="008878EF">
        <w:rPr>
          <w:color w:val="FF0000"/>
        </w:rPr>
        <w:t xml:space="preserve">/b2bassetsstorefront/web/webroot/_ </w:t>
      </w:r>
      <w:proofErr w:type="spellStart"/>
      <w:r w:rsidRPr="008878EF">
        <w:rPr>
          <w:color w:val="FF0000"/>
        </w:rPr>
        <w:t>ui</w:t>
      </w:r>
      <w:proofErr w:type="spellEnd"/>
      <w:r w:rsidRPr="008878EF">
        <w:rPr>
          <w:color w:val="FF0000"/>
        </w:rPr>
        <w:t xml:space="preserve"> /desktop/common/css </w:t>
      </w:r>
      <w:r w:rsidRPr="00F902C6">
        <w:t>folder from previous version to</w:t>
      </w:r>
      <w:r>
        <w:t xml:space="preserve"> new version at same path.</w:t>
      </w:r>
    </w:p>
    <w:p w:rsidR="002A2CB8" w:rsidRPr="00F902C6" w:rsidRDefault="002A2CB8" w:rsidP="002A2CB8">
      <w:pPr>
        <w:pStyle w:val="IS-Bodytext"/>
        <w:numPr>
          <w:ilvl w:val="0"/>
          <w:numId w:val="54"/>
        </w:numPr>
      </w:pPr>
      <w:r w:rsidRPr="00F902C6">
        <w:t xml:space="preserve">Now, </w:t>
      </w:r>
      <w:r>
        <w:t xml:space="preserve">Copy all the </w:t>
      </w:r>
      <w:r w:rsidRPr="00391A0B">
        <w:rPr>
          <w:b/>
        </w:rPr>
        <w:t>js</w:t>
      </w:r>
      <w:r w:rsidRPr="00F902C6">
        <w:t xml:space="preserve"> files existing </w:t>
      </w:r>
      <w:r>
        <w:t xml:space="preserve">at </w:t>
      </w:r>
      <w:r w:rsidRPr="007F09A3">
        <w:rPr>
          <w:b/>
          <w:color w:val="FF0000"/>
        </w:rPr>
        <w:t>path</w:t>
      </w:r>
      <w:proofErr w:type="gramStart"/>
      <w:r w:rsidRPr="008878EF">
        <w:rPr>
          <w:color w:val="FF0000"/>
        </w:rPr>
        <w:t>:</w:t>
      </w:r>
      <w:r>
        <w:rPr>
          <w:color w:val="FF0000"/>
        </w:rPr>
        <w:t xml:space="preserve"> ..</w:t>
      </w:r>
      <w:proofErr w:type="gramEnd"/>
      <w:r>
        <w:rPr>
          <w:color w:val="FF0000"/>
        </w:rPr>
        <w:t>/custom/b2bassets</w:t>
      </w:r>
      <w:r w:rsidRPr="008878EF">
        <w:rPr>
          <w:color w:val="FF0000"/>
        </w:rPr>
        <w:t xml:space="preserve">/b2bassetsstorefront/web/webroot/_ </w:t>
      </w:r>
      <w:proofErr w:type="spellStart"/>
      <w:r w:rsidRPr="008878EF">
        <w:rPr>
          <w:color w:val="FF0000"/>
        </w:rPr>
        <w:t>ui</w:t>
      </w:r>
      <w:proofErr w:type="spellEnd"/>
      <w:r w:rsidRPr="008878EF">
        <w:rPr>
          <w:color w:val="FF0000"/>
        </w:rPr>
        <w:t xml:space="preserve"> /desktop/common/js</w:t>
      </w:r>
      <w:r w:rsidRPr="00F902C6">
        <w:t xml:space="preserve"> folder from previous version to</w:t>
      </w:r>
      <w:r>
        <w:t xml:space="preserve"> new version at same path.</w:t>
      </w:r>
    </w:p>
    <w:p w:rsidR="000A3CB6" w:rsidRDefault="000A3CB6" w:rsidP="000A3CB6">
      <w:pPr>
        <w:pStyle w:val="ABM-Table-Bullet1"/>
        <w:numPr>
          <w:ilvl w:val="0"/>
          <w:numId w:val="0"/>
        </w:numPr>
        <w:ind w:left="180" w:hanging="180"/>
        <w:rPr>
          <w:rFonts w:eastAsia="Calibri"/>
          <w:lang w:eastAsia="en-GB"/>
        </w:rPr>
      </w:pPr>
    </w:p>
    <w:p w:rsidR="00975859" w:rsidRDefault="00975859" w:rsidP="000A3CB6">
      <w:pPr>
        <w:pStyle w:val="ABM-Table-Bullet1"/>
        <w:numPr>
          <w:ilvl w:val="0"/>
          <w:numId w:val="0"/>
        </w:numPr>
        <w:ind w:left="180" w:hanging="180"/>
        <w:rPr>
          <w:rFonts w:eastAsia="Calibri"/>
          <w:lang w:eastAsia="en-GB"/>
        </w:rPr>
      </w:pPr>
    </w:p>
    <w:p w:rsidR="00975859" w:rsidRDefault="00975859" w:rsidP="000A3CB6">
      <w:pPr>
        <w:pStyle w:val="ABM-Table-Bullet1"/>
        <w:numPr>
          <w:ilvl w:val="0"/>
          <w:numId w:val="0"/>
        </w:numPr>
        <w:ind w:left="180" w:hanging="180"/>
        <w:rPr>
          <w:rFonts w:eastAsia="Calibri"/>
          <w:lang w:eastAsia="en-GB"/>
        </w:rPr>
      </w:pPr>
    </w:p>
    <w:p w:rsidR="00975859" w:rsidRDefault="00975859" w:rsidP="000A3CB6">
      <w:pPr>
        <w:pStyle w:val="ABM-Table-Bullet1"/>
        <w:numPr>
          <w:ilvl w:val="0"/>
          <w:numId w:val="0"/>
        </w:numPr>
        <w:ind w:left="180" w:hanging="180"/>
        <w:rPr>
          <w:rFonts w:eastAsia="Calibri"/>
          <w:lang w:eastAsia="en-GB"/>
        </w:rPr>
      </w:pPr>
    </w:p>
    <w:p w:rsidR="00975859" w:rsidRDefault="00975859" w:rsidP="000A3CB6">
      <w:pPr>
        <w:pStyle w:val="ABM-Table-Bullet1"/>
        <w:numPr>
          <w:ilvl w:val="0"/>
          <w:numId w:val="0"/>
        </w:numPr>
        <w:ind w:left="180" w:hanging="180"/>
        <w:rPr>
          <w:rFonts w:eastAsia="Calibri"/>
          <w:lang w:eastAsia="en-GB"/>
        </w:rPr>
      </w:pPr>
    </w:p>
    <w:p w:rsidR="00975859" w:rsidRDefault="00975859" w:rsidP="000A3CB6">
      <w:pPr>
        <w:pStyle w:val="ABM-Table-Bullet1"/>
        <w:numPr>
          <w:ilvl w:val="0"/>
          <w:numId w:val="0"/>
        </w:numPr>
        <w:ind w:left="180" w:hanging="180"/>
        <w:rPr>
          <w:rFonts w:eastAsia="Calibri"/>
          <w:lang w:eastAsia="en-GB"/>
        </w:rPr>
      </w:pPr>
    </w:p>
    <w:p w:rsidR="00975859" w:rsidRDefault="00975859" w:rsidP="000A3CB6">
      <w:pPr>
        <w:pStyle w:val="ABM-Table-Bullet1"/>
        <w:numPr>
          <w:ilvl w:val="0"/>
          <w:numId w:val="0"/>
        </w:numPr>
        <w:ind w:left="180" w:hanging="180"/>
        <w:rPr>
          <w:rFonts w:eastAsia="Calibri"/>
          <w:lang w:eastAsia="en-GB"/>
        </w:rPr>
      </w:pPr>
    </w:p>
    <w:p w:rsidR="00975859" w:rsidRDefault="00975859" w:rsidP="000A3CB6">
      <w:pPr>
        <w:pStyle w:val="ABM-Table-Bullet1"/>
        <w:numPr>
          <w:ilvl w:val="0"/>
          <w:numId w:val="0"/>
        </w:numPr>
        <w:ind w:left="180" w:hanging="180"/>
        <w:rPr>
          <w:rFonts w:eastAsia="Calibri"/>
          <w:lang w:eastAsia="en-GB"/>
        </w:rPr>
      </w:pPr>
    </w:p>
    <w:p w:rsidR="00975859" w:rsidRDefault="00975859" w:rsidP="000A3CB6">
      <w:pPr>
        <w:pStyle w:val="ABM-Table-Bullet1"/>
        <w:numPr>
          <w:ilvl w:val="0"/>
          <w:numId w:val="0"/>
        </w:numPr>
        <w:ind w:left="180" w:hanging="180"/>
        <w:rPr>
          <w:rFonts w:eastAsia="Calibri"/>
          <w:lang w:eastAsia="en-GB"/>
        </w:rPr>
      </w:pPr>
    </w:p>
    <w:p w:rsidR="00975859" w:rsidRDefault="00975859" w:rsidP="000A3CB6">
      <w:pPr>
        <w:pStyle w:val="ABM-Table-Bullet1"/>
        <w:numPr>
          <w:ilvl w:val="0"/>
          <w:numId w:val="0"/>
        </w:numPr>
        <w:ind w:left="180" w:hanging="180"/>
        <w:rPr>
          <w:rFonts w:eastAsia="Calibri"/>
          <w:lang w:eastAsia="en-GB"/>
        </w:rPr>
      </w:pPr>
    </w:p>
    <w:p w:rsidR="00975859" w:rsidRDefault="00975859" w:rsidP="000A3CB6">
      <w:pPr>
        <w:pStyle w:val="ABM-Table-Bullet1"/>
        <w:numPr>
          <w:ilvl w:val="0"/>
          <w:numId w:val="0"/>
        </w:numPr>
        <w:ind w:left="180" w:hanging="180"/>
        <w:rPr>
          <w:rFonts w:eastAsia="Calibri"/>
          <w:lang w:eastAsia="en-GB"/>
        </w:rPr>
      </w:pPr>
    </w:p>
    <w:p w:rsidR="00574C6F" w:rsidRPr="00E73B38" w:rsidRDefault="00574C6F" w:rsidP="00574C6F">
      <w:pPr>
        <w:pStyle w:val="IS-Heading2"/>
        <w:tabs>
          <w:tab w:val="clear" w:pos="1206"/>
          <w:tab w:val="num" w:pos="936"/>
        </w:tabs>
        <w:ind w:left="936" w:hanging="756"/>
      </w:pPr>
      <w:bookmarkStart w:id="166" w:name="_Toc437443951"/>
      <w:bookmarkStart w:id="167" w:name="_Toc437443948"/>
      <w:bookmarkStart w:id="168" w:name="_Toc442102815"/>
      <w:r>
        <w:lastRenderedPageBreak/>
        <w:t xml:space="preserve">Changing Theme For </w:t>
      </w:r>
      <w:r>
        <w:rPr>
          <w:lang w:val="en-US"/>
        </w:rPr>
        <w:t>B2BA</w:t>
      </w:r>
      <w:r w:rsidRPr="00533279">
        <w:rPr>
          <w:lang w:val="en-US"/>
        </w:rPr>
        <w:t>ssets</w:t>
      </w:r>
      <w:bookmarkEnd w:id="166"/>
      <w:bookmarkEnd w:id="168"/>
    </w:p>
    <w:p w:rsidR="00574C6F" w:rsidRPr="008C3062" w:rsidRDefault="00574C6F" w:rsidP="00574C6F">
      <w:pPr>
        <w:pStyle w:val="ABM-Table-Bullet1"/>
        <w:numPr>
          <w:ilvl w:val="0"/>
          <w:numId w:val="0"/>
        </w:numPr>
        <w:ind w:left="180"/>
      </w:pPr>
    </w:p>
    <w:p w:rsidR="00574C6F" w:rsidRDefault="00574C6F" w:rsidP="00574C6F">
      <w:pPr>
        <w:pStyle w:val="IS-Bodytext"/>
        <w:tabs>
          <w:tab w:val="left" w:pos="1440"/>
        </w:tabs>
        <w:ind w:left="907"/>
        <w:jc w:val="both"/>
        <w:rPr>
          <w:lang w:val="en-US"/>
        </w:rPr>
      </w:pPr>
      <w:r w:rsidRPr="00533279">
        <w:rPr>
          <w:lang w:val="en-US"/>
        </w:rPr>
        <w:t>B2bassets</w:t>
      </w:r>
      <w:r>
        <w:rPr>
          <w:lang w:val="en-US"/>
        </w:rPr>
        <w:t xml:space="preserve"> uses a new theme named </w:t>
      </w:r>
      <w:r w:rsidRPr="008872A0">
        <w:rPr>
          <w:b/>
          <w:lang w:val="en-US"/>
        </w:rPr>
        <w:t>theme-green</w:t>
      </w:r>
      <w:r>
        <w:rPr>
          <w:lang w:val="en-US"/>
        </w:rPr>
        <w:t xml:space="preserve"> for its UI.</w:t>
      </w:r>
    </w:p>
    <w:p w:rsidR="00574C6F" w:rsidRDefault="00574C6F" w:rsidP="00574C6F">
      <w:pPr>
        <w:pStyle w:val="IS-Bodytext"/>
        <w:numPr>
          <w:ilvl w:val="0"/>
          <w:numId w:val="60"/>
        </w:numPr>
        <w:tabs>
          <w:tab w:val="left" w:pos="1440"/>
        </w:tabs>
        <w:jc w:val="both"/>
        <w:rPr>
          <w:lang w:val="en-US"/>
        </w:rPr>
      </w:pPr>
      <w:r>
        <w:rPr>
          <w:lang w:val="en-US"/>
        </w:rPr>
        <w:t xml:space="preserve">To apply this new theme to </w:t>
      </w:r>
      <w:r w:rsidRPr="00533279">
        <w:rPr>
          <w:lang w:val="en-US"/>
        </w:rPr>
        <w:t>b2bassets</w:t>
      </w:r>
      <w:r>
        <w:rPr>
          <w:lang w:val="en-US"/>
        </w:rPr>
        <w:t xml:space="preserve"> copy </w:t>
      </w:r>
      <w:r w:rsidRPr="008E03FD">
        <w:rPr>
          <w:b/>
          <w:lang w:val="en-US"/>
        </w:rPr>
        <w:t>theme-green folder</w:t>
      </w:r>
      <w:r>
        <w:rPr>
          <w:lang w:val="en-US"/>
        </w:rPr>
        <w:t xml:space="preserve"> from </w:t>
      </w:r>
      <w:r w:rsidRPr="00533279">
        <w:rPr>
          <w:lang w:val="en-US"/>
        </w:rPr>
        <w:t>b2bassetsstorefront</w:t>
      </w:r>
      <w:r>
        <w:rPr>
          <w:lang w:val="en-US"/>
        </w:rPr>
        <w:t xml:space="preserve"> extension of previous version to this new setup.</w:t>
      </w:r>
    </w:p>
    <w:p w:rsidR="00574C6F" w:rsidRDefault="00574C6F" w:rsidP="00574C6F">
      <w:pPr>
        <w:pStyle w:val="IS-Bodytext"/>
        <w:tabs>
          <w:tab w:val="left" w:pos="1440"/>
        </w:tabs>
        <w:ind w:left="907"/>
        <w:jc w:val="both"/>
        <w:rPr>
          <w:color w:val="FF0000"/>
          <w:lang w:val="en-US"/>
        </w:rPr>
      </w:pPr>
      <w:r>
        <w:rPr>
          <w:b/>
          <w:lang w:val="en-US"/>
        </w:rPr>
        <w:tab/>
      </w:r>
      <w:r w:rsidRPr="00040962">
        <w:rPr>
          <w:lang w:val="en-US"/>
        </w:rPr>
        <w:t xml:space="preserve">At </w:t>
      </w:r>
      <w:r w:rsidRPr="009C478C">
        <w:rPr>
          <w:b/>
          <w:color w:val="FF0000"/>
          <w:lang w:val="en-US"/>
        </w:rPr>
        <w:t>path</w:t>
      </w:r>
      <w:proofErr w:type="gramStart"/>
      <w:r>
        <w:rPr>
          <w:color w:val="FF0000"/>
          <w:lang w:val="en-US"/>
        </w:rPr>
        <w:t xml:space="preserve">: </w:t>
      </w:r>
      <w:r>
        <w:rPr>
          <w:color w:val="FF0000"/>
        </w:rPr>
        <w:t>..</w:t>
      </w:r>
      <w:proofErr w:type="gramEnd"/>
      <w:r>
        <w:rPr>
          <w:color w:val="FF0000"/>
        </w:rPr>
        <w:t>/custom/</w:t>
      </w:r>
      <w:r w:rsidRPr="008878EF">
        <w:rPr>
          <w:color w:val="FF0000"/>
        </w:rPr>
        <w:t>b2basset</w:t>
      </w:r>
      <w:r>
        <w:rPr>
          <w:color w:val="FF0000"/>
        </w:rPr>
        <w:t>s</w:t>
      </w:r>
      <w:r w:rsidRPr="001B0841">
        <w:rPr>
          <w:color w:val="FF0000"/>
          <w:lang w:val="en-US"/>
        </w:rPr>
        <w:t>/b2bassetsstorefront/web/webroot/_</w:t>
      </w:r>
      <w:proofErr w:type="spellStart"/>
      <w:r w:rsidRPr="001B0841">
        <w:rPr>
          <w:color w:val="FF0000"/>
          <w:lang w:val="en-US"/>
        </w:rPr>
        <w:t>ui</w:t>
      </w:r>
      <w:proofErr w:type="spellEnd"/>
      <w:r w:rsidRPr="001B0841">
        <w:rPr>
          <w:color w:val="FF0000"/>
          <w:lang w:val="en-US"/>
        </w:rPr>
        <w:t>/desktop/theme-green</w:t>
      </w:r>
    </w:p>
    <w:p w:rsidR="00574C6F" w:rsidRDefault="00574C6F" w:rsidP="00574C6F">
      <w:pPr>
        <w:pStyle w:val="IS-Bodytext"/>
        <w:tabs>
          <w:tab w:val="left" w:pos="1440"/>
        </w:tabs>
        <w:ind w:left="907"/>
        <w:jc w:val="both"/>
        <w:rPr>
          <w:color w:val="FF0000"/>
          <w:lang w:val="en-US"/>
        </w:rPr>
      </w:pPr>
    </w:p>
    <w:p w:rsidR="00574C6F" w:rsidRPr="00825DAE" w:rsidRDefault="00574C6F" w:rsidP="00574C6F">
      <w:pPr>
        <w:pStyle w:val="IS-Bodytext"/>
        <w:numPr>
          <w:ilvl w:val="0"/>
          <w:numId w:val="61"/>
        </w:numPr>
        <w:tabs>
          <w:tab w:val="left" w:pos="1440"/>
        </w:tabs>
        <w:jc w:val="both"/>
        <w:rPr>
          <w:color w:val="auto"/>
          <w:lang w:val="en-US"/>
        </w:rPr>
      </w:pPr>
      <w:r w:rsidRPr="004B497D">
        <w:rPr>
          <w:color w:val="auto"/>
          <w:lang w:val="en-US"/>
        </w:rPr>
        <w:t>This theme-green folder contains</w:t>
      </w:r>
      <w:r>
        <w:rPr>
          <w:color w:val="auto"/>
          <w:lang w:val="en-US"/>
        </w:rPr>
        <w:t xml:space="preserve"> </w:t>
      </w:r>
      <w:r w:rsidRPr="004B497D">
        <w:rPr>
          <w:color w:val="auto"/>
          <w:lang w:val="en-US"/>
        </w:rPr>
        <w:t>CSS and JS folder</w:t>
      </w:r>
      <w:r>
        <w:rPr>
          <w:color w:val="auto"/>
          <w:lang w:val="en-US"/>
        </w:rPr>
        <w:t>s</w:t>
      </w:r>
      <w:r w:rsidRPr="004B497D">
        <w:rPr>
          <w:color w:val="auto"/>
          <w:lang w:val="en-US"/>
        </w:rPr>
        <w:t xml:space="preserve"> which have all the .css and .js file</w:t>
      </w:r>
      <w:r>
        <w:rPr>
          <w:color w:val="auto"/>
          <w:lang w:val="en-US"/>
        </w:rPr>
        <w:t>s</w:t>
      </w:r>
      <w:r w:rsidRPr="004B497D">
        <w:rPr>
          <w:color w:val="auto"/>
          <w:lang w:val="en-US"/>
        </w:rPr>
        <w:t xml:space="preserve"> </w:t>
      </w:r>
      <w:r>
        <w:rPr>
          <w:color w:val="auto"/>
          <w:lang w:val="en-US"/>
        </w:rPr>
        <w:t xml:space="preserve">mainly </w:t>
      </w:r>
      <w:r w:rsidRPr="004B497D">
        <w:rPr>
          <w:color w:val="auto"/>
          <w:lang w:val="en-US"/>
        </w:rPr>
        <w:t xml:space="preserve">responsible for </w:t>
      </w:r>
      <w:r>
        <w:rPr>
          <w:color w:val="auto"/>
          <w:lang w:val="en-US"/>
        </w:rPr>
        <w:t xml:space="preserve">the </w:t>
      </w:r>
      <w:r w:rsidRPr="004B497D">
        <w:rPr>
          <w:color w:val="auto"/>
          <w:lang w:val="en-US"/>
        </w:rPr>
        <w:t>site UI.</w:t>
      </w:r>
    </w:p>
    <w:p w:rsidR="00574C6F" w:rsidRDefault="00574C6F" w:rsidP="00574C6F">
      <w:pPr>
        <w:pStyle w:val="IS-Bodytext"/>
        <w:numPr>
          <w:ilvl w:val="0"/>
          <w:numId w:val="61"/>
        </w:numPr>
        <w:tabs>
          <w:tab w:val="left" w:pos="1440"/>
        </w:tabs>
        <w:jc w:val="both"/>
        <w:rPr>
          <w:lang w:val="en-US"/>
        </w:rPr>
      </w:pPr>
      <w:r w:rsidRPr="008E03FD">
        <w:rPr>
          <w:b/>
          <w:lang w:val="en-US"/>
        </w:rPr>
        <w:t>Theme-green.css</w:t>
      </w:r>
      <w:r>
        <w:rPr>
          <w:lang w:val="en-US"/>
        </w:rPr>
        <w:t xml:space="preserve"> and </w:t>
      </w:r>
      <w:r w:rsidRPr="008E03FD">
        <w:rPr>
          <w:b/>
          <w:lang w:val="en-US"/>
        </w:rPr>
        <w:t>responsive.css</w:t>
      </w:r>
      <w:r>
        <w:rPr>
          <w:lang w:val="en-US"/>
        </w:rPr>
        <w:t xml:space="preserve"> files from </w:t>
      </w:r>
      <w:r w:rsidRPr="008E03FD">
        <w:rPr>
          <w:b/>
          <w:lang w:val="en-US"/>
        </w:rPr>
        <w:t>theme-green</w:t>
      </w:r>
      <w:r>
        <w:rPr>
          <w:lang w:val="en-US"/>
        </w:rPr>
        <w:t xml:space="preserve"> </w:t>
      </w:r>
      <w:r w:rsidRPr="008E03FD">
        <w:rPr>
          <w:b/>
          <w:lang w:val="en-US"/>
        </w:rPr>
        <w:t>folder</w:t>
      </w:r>
      <w:r>
        <w:rPr>
          <w:lang w:val="en-US"/>
        </w:rPr>
        <w:t xml:space="preserve"> are one of the most important files which are mostly responsible for UI of the B2Bassets site pages.</w:t>
      </w:r>
    </w:p>
    <w:p w:rsidR="00574C6F" w:rsidRPr="00825DAE" w:rsidRDefault="00574C6F" w:rsidP="00574C6F">
      <w:pPr>
        <w:pStyle w:val="IS-Bodytext"/>
        <w:numPr>
          <w:ilvl w:val="0"/>
          <w:numId w:val="61"/>
        </w:numPr>
        <w:tabs>
          <w:tab w:val="left" w:pos="1440"/>
        </w:tabs>
        <w:jc w:val="both"/>
        <w:rPr>
          <w:lang w:val="en-US"/>
        </w:rPr>
      </w:pPr>
      <w:r>
        <w:rPr>
          <w:lang w:val="en-US"/>
        </w:rPr>
        <w:t xml:space="preserve">The theme-green.css file has CSS related to page content of the site and the responsive.css file has CSS related to responsiveness of the site pages </w:t>
      </w:r>
      <w:r w:rsidRPr="00F60297">
        <w:rPr>
          <w:lang w:val="en-US"/>
        </w:rPr>
        <w:t xml:space="preserve">(i.e. </w:t>
      </w:r>
      <w:r>
        <w:rPr>
          <w:lang w:val="en-US"/>
        </w:rPr>
        <w:t xml:space="preserve">CSS responsible for </w:t>
      </w:r>
      <w:r w:rsidRPr="00F60297">
        <w:rPr>
          <w:lang w:val="en-US"/>
        </w:rPr>
        <w:t>Tablet and Mobile view).</w:t>
      </w:r>
    </w:p>
    <w:p w:rsidR="00574C6F" w:rsidRPr="004B497D" w:rsidRDefault="00574C6F" w:rsidP="00574C6F">
      <w:pPr>
        <w:pStyle w:val="IS-Bodytext"/>
        <w:tabs>
          <w:tab w:val="left" w:pos="1440"/>
        </w:tabs>
        <w:jc w:val="both"/>
        <w:rPr>
          <w:color w:val="auto"/>
          <w:lang w:val="en-US"/>
        </w:rPr>
      </w:pPr>
    </w:p>
    <w:p w:rsidR="00574C6F" w:rsidRDefault="00574C6F" w:rsidP="00574C6F">
      <w:pPr>
        <w:pStyle w:val="IS-Bodytext"/>
        <w:numPr>
          <w:ilvl w:val="0"/>
          <w:numId w:val="60"/>
        </w:numPr>
        <w:tabs>
          <w:tab w:val="left" w:pos="1440"/>
        </w:tabs>
        <w:jc w:val="both"/>
        <w:rPr>
          <w:lang w:val="en-US"/>
        </w:rPr>
      </w:pPr>
      <w:r>
        <w:rPr>
          <w:lang w:val="en-US"/>
        </w:rPr>
        <w:t>Now create green theme via ImpEx for our site:</w:t>
      </w:r>
    </w:p>
    <w:p w:rsidR="00574C6F" w:rsidRDefault="00574C6F" w:rsidP="00574C6F">
      <w:pPr>
        <w:pStyle w:val="IS-Bodytext"/>
        <w:tabs>
          <w:tab w:val="left" w:pos="1440"/>
        </w:tabs>
        <w:ind w:left="907"/>
        <w:jc w:val="both"/>
        <w:rPr>
          <w:lang w:val="en-US"/>
        </w:rPr>
      </w:pPr>
      <w:r>
        <w:rPr>
          <w:lang w:val="en-US"/>
        </w:rPr>
        <w:tab/>
        <w:t xml:space="preserve">Go to </w:t>
      </w:r>
      <w:r w:rsidRPr="00F36587">
        <w:rPr>
          <w:b/>
          <w:lang w:val="en-US"/>
        </w:rPr>
        <w:t>themes.impex</w:t>
      </w:r>
      <w:r>
        <w:rPr>
          <w:lang w:val="en-US"/>
        </w:rPr>
        <w:t xml:space="preserve"> file of </w:t>
      </w:r>
      <w:r w:rsidRPr="00517C9A">
        <w:rPr>
          <w:lang w:val="en-US"/>
        </w:rPr>
        <w:t>b2bassetscore</w:t>
      </w:r>
      <w:r>
        <w:rPr>
          <w:lang w:val="en-US"/>
        </w:rPr>
        <w:t xml:space="preserve"> extension and add theme green to it.</w:t>
      </w:r>
    </w:p>
    <w:tbl>
      <w:tblPr>
        <w:tblStyle w:val="TableGrid"/>
        <w:tblW w:w="8202" w:type="dxa"/>
        <w:tblInd w:w="1536" w:type="dxa"/>
        <w:tblLook w:val="04A0"/>
      </w:tblPr>
      <w:tblGrid>
        <w:gridCol w:w="8202"/>
      </w:tblGrid>
      <w:tr w:rsidR="00574C6F" w:rsidTr="006443E7">
        <w:tc>
          <w:tcPr>
            <w:tcW w:w="8202" w:type="dxa"/>
          </w:tcPr>
          <w:p w:rsidR="00574C6F" w:rsidRDefault="00574C6F" w:rsidP="006443E7">
            <w:pPr>
              <w:kinsoku/>
              <w:autoSpaceDE w:val="0"/>
              <w:autoSpaceDN w:val="0"/>
              <w:adjustRightInd w:val="0"/>
              <w:spacing w:before="0" w:line="240" w:lineRule="auto"/>
              <w:rPr>
                <w:rFonts w:ascii="Consolas" w:eastAsia="Times New Roman" w:hAnsi="Consolas" w:cs="Consolas"/>
                <w:color w:val="FF3333"/>
                <w:lang w:val="en-US"/>
              </w:rPr>
            </w:pPr>
          </w:p>
          <w:p w:rsidR="00574C6F" w:rsidRDefault="00574C6F" w:rsidP="006443E7">
            <w:pPr>
              <w:kinsoku/>
              <w:autoSpaceDE w:val="0"/>
              <w:autoSpaceDN w:val="0"/>
              <w:adjustRightInd w:val="0"/>
              <w:spacing w:before="0" w:line="240" w:lineRule="auto"/>
              <w:rPr>
                <w:rFonts w:ascii="Consolas" w:eastAsia="Times New Roman" w:hAnsi="Consolas" w:cs="Consolas"/>
                <w:lang w:val="en-US"/>
              </w:rPr>
            </w:pPr>
            <w:r>
              <w:rPr>
                <w:rFonts w:ascii="Consolas" w:eastAsia="Times New Roman" w:hAnsi="Consolas" w:cs="Consolas"/>
                <w:color w:val="FF3333"/>
                <w:lang w:val="en-US"/>
              </w:rPr>
              <w:t>INSERT_UPDATE SiteTheme</w:t>
            </w:r>
            <w:r>
              <w:rPr>
                <w:rFonts w:ascii="Consolas" w:eastAsia="Times New Roman" w:hAnsi="Consolas" w:cs="Consolas"/>
                <w:color w:val="FF8000"/>
                <w:lang w:val="en-US"/>
              </w:rPr>
              <w:t>;</w:t>
            </w:r>
            <w:r>
              <w:rPr>
                <w:rFonts w:ascii="Consolas" w:eastAsia="Times New Roman" w:hAnsi="Consolas" w:cs="Consolas"/>
                <w:color w:val="000000"/>
                <w:lang w:val="en-US"/>
              </w:rPr>
              <w:t>code</w:t>
            </w:r>
            <w:r>
              <w:rPr>
                <w:rFonts w:ascii="Consolas" w:eastAsia="Times New Roman" w:hAnsi="Consolas" w:cs="Consolas"/>
                <w:color w:val="0000CC"/>
                <w:lang w:val="en-US"/>
              </w:rPr>
              <w:t>[</w:t>
            </w:r>
            <w:r>
              <w:rPr>
                <w:rFonts w:ascii="Consolas" w:eastAsia="Times New Roman" w:hAnsi="Consolas" w:cs="Consolas"/>
                <w:color w:val="3399FF"/>
                <w:lang w:val="en-US"/>
              </w:rPr>
              <w:t>unique</w:t>
            </w:r>
            <w:r>
              <w:rPr>
                <w:rFonts w:ascii="Consolas" w:eastAsia="Times New Roman" w:hAnsi="Consolas" w:cs="Consolas"/>
                <w:color w:val="000000"/>
                <w:lang w:val="en-US"/>
              </w:rPr>
              <w:t>=true</w:t>
            </w:r>
            <w:r>
              <w:rPr>
                <w:rFonts w:ascii="Consolas" w:eastAsia="Times New Roman" w:hAnsi="Consolas" w:cs="Consolas"/>
                <w:color w:val="0000CC"/>
                <w:lang w:val="en-US"/>
              </w:rPr>
              <w:t>]</w:t>
            </w:r>
          </w:p>
          <w:p w:rsidR="00574C6F" w:rsidRDefault="00574C6F" w:rsidP="006443E7">
            <w:pPr>
              <w:pStyle w:val="IS-Bodytext"/>
              <w:tabs>
                <w:tab w:val="left" w:pos="1440"/>
              </w:tabs>
              <w:jc w:val="both"/>
              <w:rPr>
                <w:lang w:val="en-US"/>
              </w:rPr>
            </w:pPr>
            <w:r w:rsidRPr="00517C9A">
              <w:rPr>
                <w:rFonts w:ascii="Consolas" w:eastAsia="Times New Roman" w:hAnsi="Consolas" w:cs="Consolas"/>
                <w:color w:val="FF8000"/>
                <w:lang w:val="en-US"/>
              </w:rPr>
              <w:t>;</w:t>
            </w:r>
            <w:r w:rsidRPr="00517C9A">
              <w:rPr>
                <w:rFonts w:ascii="Consolas" w:eastAsia="Times New Roman" w:hAnsi="Consolas" w:cs="Consolas"/>
                <w:color w:val="000000"/>
                <w:lang w:val="en-US"/>
              </w:rPr>
              <w:t>green</w:t>
            </w:r>
          </w:p>
        </w:tc>
      </w:tr>
    </w:tbl>
    <w:p w:rsidR="00574C6F" w:rsidRDefault="00574C6F" w:rsidP="00574C6F">
      <w:pPr>
        <w:pStyle w:val="IS-Bodytext"/>
        <w:tabs>
          <w:tab w:val="left" w:pos="1440"/>
        </w:tabs>
        <w:ind w:left="907"/>
        <w:jc w:val="both"/>
        <w:rPr>
          <w:lang w:val="en-US"/>
        </w:rPr>
      </w:pPr>
      <w:r>
        <w:rPr>
          <w:lang w:val="en-US"/>
        </w:rPr>
        <w:tab/>
        <w:t xml:space="preserve">Also add entry of theme-green to </w:t>
      </w:r>
      <w:r w:rsidRPr="00F36587">
        <w:rPr>
          <w:b/>
          <w:lang w:val="en-US"/>
        </w:rPr>
        <w:t>themes</w:t>
      </w:r>
      <w:r>
        <w:rPr>
          <w:b/>
          <w:lang w:val="en-US"/>
        </w:rPr>
        <w:t>_en</w:t>
      </w:r>
      <w:r w:rsidRPr="00F36587">
        <w:rPr>
          <w:b/>
          <w:lang w:val="en-US"/>
        </w:rPr>
        <w:t>.impex</w:t>
      </w:r>
      <w:r>
        <w:rPr>
          <w:b/>
          <w:lang w:val="en-US"/>
        </w:rPr>
        <w:t xml:space="preserve"> </w:t>
      </w:r>
      <w:r>
        <w:rPr>
          <w:lang w:val="en-US"/>
        </w:rPr>
        <w:t>file:</w:t>
      </w:r>
    </w:p>
    <w:p w:rsidR="00574C6F" w:rsidRPr="00F36587" w:rsidRDefault="00574C6F" w:rsidP="00574C6F">
      <w:pPr>
        <w:pStyle w:val="IS-Bodytext"/>
        <w:tabs>
          <w:tab w:val="left" w:pos="1440"/>
        </w:tabs>
        <w:ind w:left="907"/>
        <w:jc w:val="both"/>
        <w:rPr>
          <w:lang w:val="en-US"/>
        </w:rPr>
      </w:pPr>
      <w:r>
        <w:rPr>
          <w:lang w:val="en-US"/>
        </w:rPr>
        <w:tab/>
      </w:r>
    </w:p>
    <w:tbl>
      <w:tblPr>
        <w:tblStyle w:val="TableGrid"/>
        <w:tblW w:w="8307" w:type="dxa"/>
        <w:tblInd w:w="1476" w:type="dxa"/>
        <w:tblLook w:val="04A0"/>
      </w:tblPr>
      <w:tblGrid>
        <w:gridCol w:w="8307"/>
      </w:tblGrid>
      <w:tr w:rsidR="00574C6F" w:rsidTr="006443E7">
        <w:tc>
          <w:tcPr>
            <w:tcW w:w="8307" w:type="dxa"/>
          </w:tcPr>
          <w:p w:rsidR="00574C6F" w:rsidRDefault="00574C6F" w:rsidP="006443E7">
            <w:pPr>
              <w:pStyle w:val="IS-Bodytext"/>
              <w:tabs>
                <w:tab w:val="left" w:pos="1440"/>
              </w:tabs>
              <w:jc w:val="both"/>
              <w:rPr>
                <w:rFonts w:ascii="Consolas" w:eastAsia="Times New Roman" w:hAnsi="Consolas" w:cs="Consolas"/>
                <w:color w:val="0000CC"/>
                <w:lang w:val="en-US"/>
              </w:rPr>
            </w:pPr>
            <w:r>
              <w:rPr>
                <w:rFonts w:ascii="Consolas" w:eastAsia="Times New Roman" w:hAnsi="Consolas" w:cs="Consolas"/>
                <w:color w:val="FF3333"/>
                <w:lang w:val="en-US"/>
              </w:rPr>
              <w:t>UPDATE SiteTheme</w:t>
            </w:r>
            <w:r>
              <w:rPr>
                <w:rFonts w:ascii="Consolas" w:eastAsia="Times New Roman" w:hAnsi="Consolas" w:cs="Consolas"/>
                <w:color w:val="FF8000"/>
                <w:lang w:val="en-US"/>
              </w:rPr>
              <w:t>;</w:t>
            </w:r>
            <w:r>
              <w:rPr>
                <w:rFonts w:ascii="Consolas" w:eastAsia="Times New Roman" w:hAnsi="Consolas" w:cs="Consolas"/>
                <w:color w:val="000000"/>
                <w:lang w:val="en-US"/>
              </w:rPr>
              <w:t>code</w:t>
            </w:r>
            <w:r>
              <w:rPr>
                <w:rFonts w:ascii="Consolas" w:eastAsia="Times New Roman" w:hAnsi="Consolas" w:cs="Consolas"/>
                <w:color w:val="0000CC"/>
                <w:lang w:val="en-US"/>
              </w:rPr>
              <w:t>[</w:t>
            </w:r>
            <w:r>
              <w:rPr>
                <w:rFonts w:ascii="Consolas" w:eastAsia="Times New Roman" w:hAnsi="Consolas" w:cs="Consolas"/>
                <w:color w:val="3399FF"/>
                <w:lang w:val="en-US"/>
              </w:rPr>
              <w:t>unique</w:t>
            </w:r>
            <w:r>
              <w:rPr>
                <w:rFonts w:ascii="Consolas" w:eastAsia="Times New Roman" w:hAnsi="Consolas" w:cs="Consolas"/>
                <w:color w:val="000000"/>
                <w:lang w:val="en-US"/>
              </w:rPr>
              <w:t>=true</w:t>
            </w:r>
            <w:r>
              <w:rPr>
                <w:rFonts w:ascii="Consolas" w:eastAsia="Times New Roman" w:hAnsi="Consolas" w:cs="Consolas"/>
                <w:color w:val="0000CC"/>
                <w:lang w:val="en-US"/>
              </w:rPr>
              <w:t>]</w:t>
            </w:r>
            <w:r>
              <w:rPr>
                <w:rFonts w:ascii="Consolas" w:eastAsia="Times New Roman" w:hAnsi="Consolas" w:cs="Consolas"/>
                <w:color w:val="FF8000"/>
                <w:lang w:val="en-US"/>
              </w:rPr>
              <w:t>;</w:t>
            </w:r>
            <w:r>
              <w:rPr>
                <w:rFonts w:ascii="Consolas" w:eastAsia="Times New Roman" w:hAnsi="Consolas" w:cs="Consolas"/>
                <w:color w:val="000000"/>
                <w:lang w:val="en-US"/>
              </w:rPr>
              <w:t>name</w:t>
            </w:r>
            <w:r>
              <w:rPr>
                <w:rFonts w:ascii="Consolas" w:eastAsia="Times New Roman" w:hAnsi="Consolas" w:cs="Consolas"/>
                <w:color w:val="0000CC"/>
                <w:lang w:val="en-US"/>
              </w:rPr>
              <w:t>[</w:t>
            </w:r>
            <w:proofErr w:type="spellStart"/>
            <w:r>
              <w:rPr>
                <w:rFonts w:ascii="Consolas" w:eastAsia="Times New Roman" w:hAnsi="Consolas" w:cs="Consolas"/>
                <w:color w:val="000000"/>
                <w:lang w:val="en-US"/>
              </w:rPr>
              <w:t>lang</w:t>
            </w:r>
            <w:proofErr w:type="spellEnd"/>
            <w:r>
              <w:rPr>
                <w:rFonts w:ascii="Consolas" w:eastAsia="Times New Roman" w:hAnsi="Consolas" w:cs="Consolas"/>
                <w:color w:val="000000"/>
                <w:lang w:val="en-US"/>
              </w:rPr>
              <w:t>=</w:t>
            </w:r>
            <w:r>
              <w:rPr>
                <w:rFonts w:ascii="Consolas" w:eastAsia="Times New Roman" w:hAnsi="Consolas" w:cs="Consolas"/>
                <w:color w:val="CC00CC"/>
                <w:lang w:val="en-US"/>
              </w:rPr>
              <w:t>$</w:t>
            </w:r>
            <w:proofErr w:type="spellStart"/>
            <w:r>
              <w:rPr>
                <w:rFonts w:ascii="Consolas" w:eastAsia="Times New Roman" w:hAnsi="Consolas" w:cs="Consolas"/>
                <w:color w:val="CC00CC"/>
                <w:lang w:val="en-US"/>
              </w:rPr>
              <w:t>lang</w:t>
            </w:r>
            <w:proofErr w:type="spellEnd"/>
            <w:r>
              <w:rPr>
                <w:rFonts w:ascii="Consolas" w:eastAsia="Times New Roman" w:hAnsi="Consolas" w:cs="Consolas"/>
                <w:color w:val="0000CC"/>
                <w:lang w:val="en-US"/>
              </w:rPr>
              <w:t>]</w:t>
            </w:r>
          </w:p>
          <w:p w:rsidR="00574C6F" w:rsidRDefault="00574C6F" w:rsidP="006443E7">
            <w:pPr>
              <w:pStyle w:val="IS-Bodytext"/>
              <w:tabs>
                <w:tab w:val="left" w:pos="1440"/>
              </w:tabs>
              <w:jc w:val="both"/>
              <w:rPr>
                <w:lang w:val="en-US"/>
              </w:rPr>
            </w:pPr>
            <w:r w:rsidRPr="00F36587">
              <w:rPr>
                <w:rFonts w:ascii="Consolas" w:eastAsia="Times New Roman" w:hAnsi="Consolas" w:cs="Consolas"/>
                <w:color w:val="FF8000"/>
                <w:lang w:val="en-US"/>
              </w:rPr>
              <w:t>;</w:t>
            </w:r>
            <w:r w:rsidRPr="00F36587">
              <w:rPr>
                <w:rFonts w:ascii="Consolas" w:eastAsia="Times New Roman" w:hAnsi="Consolas" w:cs="Consolas"/>
                <w:color w:val="000000"/>
                <w:lang w:val="en-US"/>
              </w:rPr>
              <w:t>green</w:t>
            </w:r>
            <w:r w:rsidRPr="00F36587">
              <w:rPr>
                <w:rFonts w:ascii="Consolas" w:eastAsia="Times New Roman" w:hAnsi="Consolas" w:cs="Consolas"/>
                <w:color w:val="FF8000"/>
                <w:lang w:val="en-US"/>
              </w:rPr>
              <w:t>;</w:t>
            </w:r>
            <w:r w:rsidRPr="00F36587">
              <w:rPr>
                <w:rFonts w:ascii="Consolas" w:eastAsia="Times New Roman" w:hAnsi="Consolas" w:cs="Consolas"/>
                <w:color w:val="00CC00"/>
                <w:lang w:val="en-US"/>
              </w:rPr>
              <w:t>"Green"</w:t>
            </w:r>
          </w:p>
        </w:tc>
      </w:tr>
    </w:tbl>
    <w:p w:rsidR="00574C6F" w:rsidRPr="00F36587" w:rsidRDefault="00574C6F" w:rsidP="00574C6F">
      <w:pPr>
        <w:pStyle w:val="IS-Bodytext"/>
        <w:tabs>
          <w:tab w:val="left" w:pos="1440"/>
        </w:tabs>
        <w:ind w:left="907"/>
        <w:jc w:val="both"/>
        <w:rPr>
          <w:lang w:val="en-US"/>
        </w:rPr>
      </w:pPr>
    </w:p>
    <w:p w:rsidR="00574C6F" w:rsidRDefault="00574C6F" w:rsidP="00574C6F">
      <w:pPr>
        <w:pStyle w:val="IS-Bodytext"/>
        <w:numPr>
          <w:ilvl w:val="0"/>
          <w:numId w:val="60"/>
        </w:numPr>
        <w:tabs>
          <w:tab w:val="left" w:pos="1440"/>
        </w:tabs>
        <w:jc w:val="both"/>
        <w:rPr>
          <w:lang w:val="en-US"/>
        </w:rPr>
      </w:pPr>
      <w:r>
        <w:rPr>
          <w:lang w:val="en-US"/>
        </w:rPr>
        <w:t xml:space="preserve">Assign the new theme to our site in </w:t>
      </w:r>
      <w:r w:rsidRPr="00C91F74">
        <w:rPr>
          <w:b/>
          <w:lang w:val="en-US"/>
        </w:rPr>
        <w:t>site.impex</w:t>
      </w:r>
      <w:r>
        <w:rPr>
          <w:lang w:val="en-US"/>
        </w:rPr>
        <w:t xml:space="preserve"> file of </w:t>
      </w:r>
      <w:r w:rsidRPr="00551F01">
        <w:rPr>
          <w:lang w:val="en-US"/>
        </w:rPr>
        <w:t>b2bassetsinitialdata</w:t>
      </w:r>
      <w:r>
        <w:rPr>
          <w:lang w:val="en-US"/>
        </w:rPr>
        <w:t xml:space="preserve"> extension.</w:t>
      </w:r>
    </w:p>
    <w:tbl>
      <w:tblPr>
        <w:tblStyle w:val="TableGrid"/>
        <w:tblW w:w="0" w:type="auto"/>
        <w:tblInd w:w="1267" w:type="dxa"/>
        <w:tblLook w:val="04A0"/>
      </w:tblPr>
      <w:tblGrid>
        <w:gridCol w:w="9130"/>
      </w:tblGrid>
      <w:tr w:rsidR="00574C6F" w:rsidTr="006443E7">
        <w:tc>
          <w:tcPr>
            <w:tcW w:w="10397" w:type="dxa"/>
          </w:tcPr>
          <w:p w:rsidR="00574C6F" w:rsidRDefault="00574C6F" w:rsidP="006443E7">
            <w:pPr>
              <w:kinsoku/>
              <w:autoSpaceDE w:val="0"/>
              <w:autoSpaceDN w:val="0"/>
              <w:adjustRightInd w:val="0"/>
              <w:spacing w:before="0" w:line="240" w:lineRule="auto"/>
              <w:rPr>
                <w:rFonts w:ascii="Consolas" w:eastAsia="Times New Roman" w:hAnsi="Consolas" w:cs="Consolas"/>
                <w:color w:val="0066CC"/>
                <w:lang w:val="en-US"/>
              </w:rPr>
            </w:pPr>
          </w:p>
          <w:p w:rsidR="00574C6F" w:rsidRDefault="00574C6F" w:rsidP="006443E7">
            <w:pPr>
              <w:kinsoku/>
              <w:autoSpaceDE w:val="0"/>
              <w:autoSpaceDN w:val="0"/>
              <w:adjustRightInd w:val="0"/>
              <w:spacing w:before="0" w:line="240" w:lineRule="auto"/>
              <w:rPr>
                <w:rFonts w:ascii="Consolas" w:eastAsia="Times New Roman" w:hAnsi="Consolas" w:cs="Consolas"/>
                <w:lang w:val="en-US"/>
              </w:rPr>
            </w:pPr>
            <w:r>
              <w:rPr>
                <w:rFonts w:ascii="Consolas" w:eastAsia="Times New Roman" w:hAnsi="Consolas" w:cs="Consolas"/>
                <w:color w:val="FF3333"/>
                <w:lang w:val="en-US"/>
              </w:rPr>
              <w:t>INSERT_UPDATE CMSSite</w:t>
            </w:r>
            <w:r>
              <w:rPr>
                <w:rFonts w:ascii="Consolas" w:eastAsia="Times New Roman" w:hAnsi="Consolas" w:cs="Consolas"/>
                <w:color w:val="FF8000"/>
                <w:lang w:val="en-US"/>
              </w:rPr>
              <w:t>;</w:t>
            </w:r>
            <w:r>
              <w:rPr>
                <w:rFonts w:ascii="Consolas" w:eastAsia="Times New Roman" w:hAnsi="Consolas" w:cs="Consolas"/>
                <w:color w:val="000000"/>
                <w:lang w:val="en-US"/>
              </w:rPr>
              <w:t>uid</w:t>
            </w:r>
            <w:r>
              <w:rPr>
                <w:rFonts w:ascii="Consolas" w:eastAsia="Times New Roman" w:hAnsi="Consolas" w:cs="Consolas"/>
                <w:color w:val="0000CC"/>
                <w:lang w:val="en-US"/>
              </w:rPr>
              <w:t>[</w:t>
            </w:r>
            <w:r>
              <w:rPr>
                <w:rFonts w:ascii="Consolas" w:eastAsia="Times New Roman" w:hAnsi="Consolas" w:cs="Consolas"/>
                <w:color w:val="3399FF"/>
                <w:lang w:val="en-US"/>
              </w:rPr>
              <w:t>unique</w:t>
            </w:r>
            <w:r>
              <w:rPr>
                <w:rFonts w:ascii="Consolas" w:eastAsia="Times New Roman" w:hAnsi="Consolas" w:cs="Consolas"/>
                <w:color w:val="000000"/>
                <w:lang w:val="en-US"/>
              </w:rPr>
              <w:t>=true</w:t>
            </w:r>
            <w:r>
              <w:rPr>
                <w:rFonts w:ascii="Consolas" w:eastAsia="Times New Roman" w:hAnsi="Consolas" w:cs="Consolas"/>
                <w:color w:val="0000CC"/>
                <w:lang w:val="en-US"/>
              </w:rPr>
              <w:t>]</w:t>
            </w:r>
            <w:r>
              <w:rPr>
                <w:rFonts w:ascii="Consolas" w:eastAsia="Times New Roman" w:hAnsi="Consolas" w:cs="Consolas"/>
                <w:color w:val="FF8000"/>
                <w:lang w:val="en-US"/>
              </w:rPr>
              <w:t>;</w:t>
            </w:r>
            <w:r>
              <w:rPr>
                <w:rFonts w:ascii="Consolas" w:eastAsia="Times New Roman" w:hAnsi="Consolas" w:cs="Consolas"/>
                <w:color w:val="000000"/>
                <w:lang w:val="en-US"/>
              </w:rPr>
              <w:t>theme</w:t>
            </w:r>
            <w:r>
              <w:rPr>
                <w:rFonts w:ascii="Consolas" w:eastAsia="Times New Roman" w:hAnsi="Consolas" w:cs="Consolas"/>
                <w:color w:val="00FF80"/>
                <w:lang w:val="en-US"/>
              </w:rPr>
              <w:t>(</w:t>
            </w:r>
            <w:r>
              <w:rPr>
                <w:rFonts w:ascii="Consolas" w:eastAsia="Times New Roman" w:hAnsi="Consolas" w:cs="Consolas"/>
                <w:color w:val="000000"/>
                <w:lang w:val="en-US"/>
              </w:rPr>
              <w:t>code</w:t>
            </w:r>
            <w:r>
              <w:rPr>
                <w:rFonts w:ascii="Consolas" w:eastAsia="Times New Roman" w:hAnsi="Consolas" w:cs="Consolas"/>
                <w:color w:val="00FF80"/>
                <w:lang w:val="en-US"/>
              </w:rPr>
              <w:t>)</w:t>
            </w:r>
            <w:r>
              <w:rPr>
                <w:rFonts w:ascii="Consolas" w:eastAsia="Times New Roman" w:hAnsi="Consolas" w:cs="Consolas"/>
                <w:color w:val="FF8000"/>
                <w:lang w:val="en-US"/>
              </w:rPr>
              <w:t>;</w:t>
            </w:r>
            <w:r>
              <w:rPr>
                <w:rFonts w:ascii="Consolas" w:eastAsia="Times New Roman" w:hAnsi="Consolas" w:cs="Consolas"/>
                <w:color w:val="000000"/>
                <w:lang w:val="en-US"/>
              </w:rPr>
              <w:t>channel</w:t>
            </w:r>
            <w:r>
              <w:rPr>
                <w:rFonts w:ascii="Consolas" w:eastAsia="Times New Roman" w:hAnsi="Consolas" w:cs="Consolas"/>
                <w:color w:val="00FF80"/>
                <w:lang w:val="en-US"/>
              </w:rPr>
              <w:t>(</w:t>
            </w:r>
            <w:r>
              <w:rPr>
                <w:rFonts w:ascii="Consolas" w:eastAsia="Times New Roman" w:hAnsi="Consolas" w:cs="Consolas"/>
                <w:color w:val="000000"/>
                <w:lang w:val="en-US"/>
              </w:rPr>
              <w:t>code</w:t>
            </w:r>
            <w:r>
              <w:rPr>
                <w:rFonts w:ascii="Consolas" w:eastAsia="Times New Roman" w:hAnsi="Consolas" w:cs="Consolas"/>
                <w:color w:val="00FF80"/>
                <w:lang w:val="en-US"/>
              </w:rPr>
              <w:t>)</w:t>
            </w:r>
            <w:r>
              <w:rPr>
                <w:rFonts w:ascii="Consolas" w:eastAsia="Times New Roman" w:hAnsi="Consolas" w:cs="Consolas"/>
                <w:color w:val="FF8000"/>
                <w:lang w:val="en-US"/>
              </w:rPr>
              <w:t>;</w:t>
            </w:r>
            <w:r>
              <w:rPr>
                <w:rFonts w:ascii="Consolas" w:eastAsia="Times New Roman" w:hAnsi="Consolas" w:cs="Consolas"/>
                <w:color w:val="000000"/>
                <w:lang w:val="en-US"/>
              </w:rPr>
              <w:t>stores</w:t>
            </w:r>
            <w:r>
              <w:rPr>
                <w:rFonts w:ascii="Consolas" w:eastAsia="Times New Roman" w:hAnsi="Consolas" w:cs="Consolas"/>
                <w:color w:val="00FF80"/>
                <w:lang w:val="en-US"/>
              </w:rPr>
              <w:t>(</w:t>
            </w:r>
            <w:r>
              <w:rPr>
                <w:rFonts w:ascii="Consolas" w:eastAsia="Times New Roman" w:hAnsi="Consolas" w:cs="Consolas"/>
                <w:color w:val="000000"/>
                <w:lang w:val="en-US"/>
              </w:rPr>
              <w:t>uid</w:t>
            </w:r>
            <w:r>
              <w:rPr>
                <w:rFonts w:ascii="Consolas" w:eastAsia="Times New Roman" w:hAnsi="Consolas" w:cs="Consolas"/>
                <w:color w:val="00FF80"/>
                <w:lang w:val="en-US"/>
              </w:rPr>
              <w:t>)</w:t>
            </w:r>
            <w:r>
              <w:rPr>
                <w:rFonts w:ascii="Consolas" w:eastAsia="Times New Roman" w:hAnsi="Consolas" w:cs="Consolas"/>
                <w:color w:val="FF8000"/>
                <w:lang w:val="en-US"/>
              </w:rPr>
              <w:t>;</w:t>
            </w:r>
            <w:r>
              <w:rPr>
                <w:rFonts w:ascii="Consolas" w:eastAsia="Times New Roman" w:hAnsi="Consolas" w:cs="Consolas"/>
                <w:color w:val="000000"/>
                <w:lang w:val="en-US"/>
              </w:rPr>
              <w:t>contentCatalogs</w:t>
            </w:r>
            <w:r>
              <w:rPr>
                <w:rFonts w:ascii="Consolas" w:eastAsia="Times New Roman" w:hAnsi="Consolas" w:cs="Consolas"/>
                <w:color w:val="00FF80"/>
                <w:lang w:val="en-US"/>
              </w:rPr>
              <w:t>(</w:t>
            </w:r>
            <w:r>
              <w:rPr>
                <w:rFonts w:ascii="Consolas" w:eastAsia="Times New Roman" w:hAnsi="Consolas" w:cs="Consolas"/>
                <w:color w:val="000000"/>
                <w:lang w:val="en-US"/>
              </w:rPr>
              <w:t>id</w:t>
            </w:r>
            <w:r>
              <w:rPr>
                <w:rFonts w:ascii="Consolas" w:eastAsia="Times New Roman" w:hAnsi="Consolas" w:cs="Consolas"/>
                <w:color w:val="00FF80"/>
                <w:lang w:val="en-US"/>
              </w:rPr>
              <w:t>)</w:t>
            </w:r>
            <w:r>
              <w:rPr>
                <w:rFonts w:ascii="Consolas" w:eastAsia="Times New Roman" w:hAnsi="Consolas" w:cs="Consolas"/>
                <w:color w:val="FF8000"/>
                <w:lang w:val="en-US"/>
              </w:rPr>
              <w:t>;</w:t>
            </w:r>
            <w:r>
              <w:rPr>
                <w:rFonts w:ascii="Consolas" w:eastAsia="Times New Roman" w:hAnsi="Consolas" w:cs="Consolas"/>
                <w:color w:val="3399FF"/>
                <w:lang w:val="en-US"/>
              </w:rPr>
              <w:t>defaultCatalog</w:t>
            </w:r>
            <w:r>
              <w:rPr>
                <w:rFonts w:ascii="Consolas" w:eastAsia="Times New Roman" w:hAnsi="Consolas" w:cs="Consolas"/>
                <w:color w:val="00FF80"/>
                <w:lang w:val="en-US"/>
              </w:rPr>
              <w:t>(</w:t>
            </w:r>
            <w:r>
              <w:rPr>
                <w:rFonts w:ascii="Consolas" w:eastAsia="Times New Roman" w:hAnsi="Consolas" w:cs="Consolas"/>
                <w:color w:val="000000"/>
                <w:lang w:val="en-US"/>
              </w:rPr>
              <w:t>id</w:t>
            </w:r>
            <w:r>
              <w:rPr>
                <w:rFonts w:ascii="Consolas" w:eastAsia="Times New Roman" w:hAnsi="Consolas" w:cs="Consolas"/>
                <w:color w:val="00FF80"/>
                <w:lang w:val="en-US"/>
              </w:rPr>
              <w:t>)</w:t>
            </w:r>
            <w:r>
              <w:rPr>
                <w:rFonts w:ascii="Consolas" w:eastAsia="Times New Roman" w:hAnsi="Consolas" w:cs="Consolas"/>
                <w:color w:val="FF8000"/>
                <w:lang w:val="en-US"/>
              </w:rPr>
              <w:t>;</w:t>
            </w:r>
            <w:r>
              <w:rPr>
                <w:rFonts w:ascii="Consolas" w:eastAsia="Times New Roman" w:hAnsi="Consolas" w:cs="Consolas"/>
                <w:color w:val="3399FF"/>
                <w:lang w:val="en-US"/>
              </w:rPr>
              <w:t>defaultLanguage</w:t>
            </w:r>
            <w:r>
              <w:rPr>
                <w:rFonts w:ascii="Consolas" w:eastAsia="Times New Roman" w:hAnsi="Consolas" w:cs="Consolas"/>
                <w:color w:val="00FF80"/>
                <w:lang w:val="en-US"/>
              </w:rPr>
              <w:t>(</w:t>
            </w:r>
            <w:r>
              <w:rPr>
                <w:rFonts w:ascii="Consolas" w:eastAsia="Times New Roman" w:hAnsi="Consolas" w:cs="Consolas"/>
                <w:color w:val="000000"/>
                <w:lang w:val="en-US"/>
              </w:rPr>
              <w:t>isoCode</w:t>
            </w:r>
            <w:r>
              <w:rPr>
                <w:rFonts w:ascii="Consolas" w:eastAsia="Times New Roman" w:hAnsi="Consolas" w:cs="Consolas"/>
                <w:color w:val="00FF80"/>
                <w:lang w:val="en-US"/>
              </w:rPr>
              <w:t>)</w:t>
            </w:r>
            <w:r>
              <w:rPr>
                <w:rFonts w:ascii="Consolas" w:eastAsia="Times New Roman" w:hAnsi="Consolas" w:cs="Consolas"/>
                <w:color w:val="FF8000"/>
                <w:lang w:val="en-US"/>
              </w:rPr>
              <w:t>;</w:t>
            </w:r>
            <w:r>
              <w:rPr>
                <w:rFonts w:ascii="Consolas" w:eastAsia="Times New Roman" w:hAnsi="Consolas" w:cs="Consolas"/>
                <w:color w:val="000000"/>
                <w:lang w:val="en-US"/>
              </w:rPr>
              <w:t>urlPatterns</w:t>
            </w:r>
            <w:r>
              <w:rPr>
                <w:rFonts w:ascii="Consolas" w:eastAsia="Times New Roman" w:hAnsi="Consolas" w:cs="Consolas"/>
                <w:color w:val="FF8000"/>
                <w:lang w:val="en-US"/>
              </w:rPr>
              <w:t>;</w:t>
            </w:r>
            <w:r>
              <w:rPr>
                <w:rFonts w:ascii="Consolas" w:eastAsia="Times New Roman" w:hAnsi="Consolas" w:cs="Consolas"/>
                <w:color w:val="000000"/>
                <w:lang w:val="en-US"/>
              </w:rPr>
              <w:t>active</w:t>
            </w:r>
            <w:r>
              <w:rPr>
                <w:rFonts w:ascii="Consolas" w:eastAsia="Times New Roman" w:hAnsi="Consolas" w:cs="Consolas"/>
                <w:color w:val="FF8000"/>
                <w:lang w:val="en-US"/>
              </w:rPr>
              <w:t>;</w:t>
            </w:r>
            <w:r>
              <w:rPr>
                <w:rFonts w:ascii="Consolas" w:eastAsia="Times New Roman" w:hAnsi="Consolas" w:cs="Consolas"/>
                <w:color w:val="000000"/>
                <w:lang w:val="en-US"/>
              </w:rPr>
              <w:t>previewURL</w:t>
            </w:r>
            <w:r>
              <w:rPr>
                <w:rFonts w:ascii="Consolas" w:eastAsia="Times New Roman" w:hAnsi="Consolas" w:cs="Consolas"/>
                <w:color w:val="FF8000"/>
                <w:lang w:val="en-US"/>
              </w:rPr>
              <w:t>;</w:t>
            </w:r>
            <w:r>
              <w:rPr>
                <w:rFonts w:ascii="Consolas" w:eastAsia="Times New Roman" w:hAnsi="Consolas" w:cs="Consolas"/>
                <w:color w:val="000000"/>
                <w:lang w:val="en-US"/>
              </w:rPr>
              <w:t>startingPage</w:t>
            </w:r>
            <w:r>
              <w:rPr>
                <w:rFonts w:ascii="Consolas" w:eastAsia="Times New Roman" w:hAnsi="Consolas" w:cs="Consolas"/>
                <w:color w:val="00FF80"/>
                <w:lang w:val="en-US"/>
              </w:rPr>
              <w:t>(</w:t>
            </w:r>
            <w:r>
              <w:rPr>
                <w:rFonts w:ascii="Consolas" w:eastAsia="Times New Roman" w:hAnsi="Consolas" w:cs="Consolas"/>
                <w:color w:val="000000"/>
                <w:lang w:val="en-US"/>
              </w:rPr>
              <w:t>uid,</w:t>
            </w:r>
            <w:r>
              <w:rPr>
                <w:rFonts w:ascii="Consolas" w:eastAsia="Times New Roman" w:hAnsi="Consolas" w:cs="Consolas"/>
                <w:color w:val="CC00CC"/>
                <w:lang w:val="en-US"/>
              </w:rPr>
              <w:t>$contentCV</w:t>
            </w:r>
            <w:r>
              <w:rPr>
                <w:rFonts w:ascii="Consolas" w:eastAsia="Times New Roman" w:hAnsi="Consolas" w:cs="Consolas"/>
                <w:color w:val="00FF80"/>
                <w:lang w:val="en-US"/>
              </w:rPr>
              <w:t>)</w:t>
            </w:r>
            <w:r>
              <w:rPr>
                <w:rFonts w:ascii="Consolas" w:eastAsia="Times New Roman" w:hAnsi="Consolas" w:cs="Consolas"/>
                <w:color w:val="FF8000"/>
                <w:lang w:val="en-US"/>
              </w:rPr>
              <w:t>;</w:t>
            </w:r>
            <w:r>
              <w:rPr>
                <w:rFonts w:ascii="Consolas" w:eastAsia="Times New Roman" w:hAnsi="Consolas" w:cs="Consolas"/>
                <w:color w:val="000000"/>
                <w:lang w:val="en-US"/>
              </w:rPr>
              <w:t>urlEncodingAttributes</w:t>
            </w:r>
            <w:r>
              <w:rPr>
                <w:rFonts w:ascii="Consolas" w:eastAsia="Times New Roman" w:hAnsi="Consolas" w:cs="Consolas"/>
                <w:color w:val="FF8000"/>
                <w:lang w:val="en-US"/>
              </w:rPr>
              <w:t>;</w:t>
            </w:r>
            <w:r>
              <w:rPr>
                <w:rFonts w:ascii="Consolas" w:eastAsia="Times New Roman" w:hAnsi="Consolas" w:cs="Consolas"/>
                <w:color w:val="3399FF"/>
                <w:lang w:val="en-US"/>
              </w:rPr>
              <w:t>defaultPromotionGroup</w:t>
            </w:r>
            <w:r>
              <w:rPr>
                <w:rFonts w:ascii="Consolas" w:eastAsia="Times New Roman" w:hAnsi="Consolas" w:cs="Consolas"/>
                <w:color w:val="00FF80"/>
                <w:lang w:val="en-US"/>
              </w:rPr>
              <w:t>(</w:t>
            </w:r>
            <w:r>
              <w:rPr>
                <w:rFonts w:ascii="Consolas" w:eastAsia="Times New Roman" w:hAnsi="Consolas" w:cs="Consolas"/>
                <w:color w:val="000000"/>
                <w:lang w:val="en-US"/>
              </w:rPr>
              <w:t>Identifier</w:t>
            </w:r>
            <w:r>
              <w:rPr>
                <w:rFonts w:ascii="Consolas" w:eastAsia="Times New Roman" w:hAnsi="Consolas" w:cs="Consolas"/>
                <w:color w:val="00FF80"/>
                <w:lang w:val="en-US"/>
              </w:rPr>
              <w:t>)</w:t>
            </w:r>
            <w:r>
              <w:rPr>
                <w:rFonts w:ascii="Consolas" w:eastAsia="Times New Roman" w:hAnsi="Consolas" w:cs="Consolas"/>
                <w:color w:val="0000CC"/>
                <w:lang w:val="en-US"/>
              </w:rPr>
              <w:t>[</w:t>
            </w:r>
            <w:r>
              <w:rPr>
                <w:rFonts w:ascii="Consolas" w:eastAsia="Times New Roman" w:hAnsi="Consolas" w:cs="Consolas"/>
                <w:color w:val="3399FF"/>
                <w:lang w:val="en-US"/>
              </w:rPr>
              <w:t>default</w:t>
            </w:r>
            <w:r>
              <w:rPr>
                <w:rFonts w:ascii="Consolas" w:eastAsia="Times New Roman" w:hAnsi="Consolas" w:cs="Consolas"/>
                <w:color w:val="000000"/>
                <w:lang w:val="en-US"/>
              </w:rPr>
              <w:t>=powertoolsPromoGrp</w:t>
            </w:r>
            <w:r>
              <w:rPr>
                <w:rFonts w:ascii="Consolas" w:eastAsia="Times New Roman" w:hAnsi="Consolas" w:cs="Consolas"/>
                <w:color w:val="0000CC"/>
                <w:lang w:val="en-US"/>
              </w:rPr>
              <w:t>]</w:t>
            </w:r>
          </w:p>
          <w:p w:rsidR="00574C6F" w:rsidRDefault="00574C6F" w:rsidP="006443E7">
            <w:pPr>
              <w:kinsoku/>
              <w:autoSpaceDE w:val="0"/>
              <w:autoSpaceDN w:val="0"/>
              <w:adjustRightInd w:val="0"/>
              <w:spacing w:before="0" w:line="240" w:lineRule="auto"/>
              <w:rPr>
                <w:rFonts w:ascii="Consolas" w:eastAsia="Times New Roman" w:hAnsi="Consolas" w:cs="Consolas"/>
                <w:lang w:val="en-US"/>
              </w:rPr>
            </w:pPr>
            <w:r>
              <w:rPr>
                <w:rFonts w:ascii="Consolas" w:eastAsia="Times New Roman" w:hAnsi="Consolas" w:cs="Consolas"/>
                <w:color w:val="FF8000"/>
                <w:lang w:val="en-US"/>
              </w:rPr>
              <w:t>;</w:t>
            </w:r>
            <w:r>
              <w:rPr>
                <w:rFonts w:ascii="Consolas" w:eastAsia="Times New Roman" w:hAnsi="Consolas" w:cs="Consolas"/>
                <w:color w:val="CC00CC"/>
                <w:lang w:val="en-US"/>
              </w:rPr>
              <w:t>$siteUid</w:t>
            </w:r>
            <w:r w:rsidRPr="00C91F74">
              <w:rPr>
                <w:rFonts w:ascii="Consolas" w:eastAsia="Times New Roman" w:hAnsi="Consolas" w:cs="Consolas"/>
                <w:color w:val="FF8000"/>
                <w:lang w:val="en-US"/>
              </w:rPr>
              <w:t>;</w:t>
            </w:r>
            <w:r w:rsidRPr="0012654D">
              <w:rPr>
                <w:rFonts w:ascii="Consolas" w:eastAsia="Times New Roman" w:hAnsi="Consolas" w:cs="Consolas"/>
                <w:b/>
                <w:color w:val="FF0000"/>
                <w:lang w:val="en-US"/>
              </w:rPr>
              <w:t>green</w:t>
            </w:r>
            <w:r w:rsidRPr="00C91F74">
              <w:rPr>
                <w:rFonts w:ascii="Consolas" w:eastAsia="Times New Roman" w:hAnsi="Consolas" w:cs="Consolas"/>
                <w:color w:val="FF8000"/>
                <w:lang w:val="en-US"/>
              </w:rPr>
              <w:t>;</w:t>
            </w:r>
            <w:r>
              <w:rPr>
                <w:rFonts w:ascii="Consolas" w:eastAsia="Times New Roman" w:hAnsi="Consolas" w:cs="Consolas"/>
                <w:color w:val="000000"/>
                <w:lang w:val="en-US"/>
              </w:rPr>
              <w:t>B2C</w:t>
            </w:r>
            <w:r>
              <w:rPr>
                <w:rFonts w:ascii="Consolas" w:eastAsia="Times New Roman" w:hAnsi="Consolas" w:cs="Consolas"/>
                <w:color w:val="FF8000"/>
                <w:lang w:val="en-US"/>
              </w:rPr>
              <w:t>;</w:t>
            </w:r>
            <w:r>
              <w:rPr>
                <w:rFonts w:ascii="Consolas" w:eastAsia="Times New Roman" w:hAnsi="Consolas" w:cs="Consolas"/>
                <w:color w:val="CC00CC"/>
                <w:lang w:val="en-US"/>
              </w:rPr>
              <w:t>$storeUid</w:t>
            </w:r>
            <w:r>
              <w:rPr>
                <w:rFonts w:ascii="Consolas" w:eastAsia="Times New Roman" w:hAnsi="Consolas" w:cs="Consolas"/>
                <w:color w:val="FF8000"/>
                <w:lang w:val="en-US"/>
              </w:rPr>
              <w:t>;</w:t>
            </w:r>
            <w:r>
              <w:rPr>
                <w:rFonts w:ascii="Consolas" w:eastAsia="Times New Roman" w:hAnsi="Consolas" w:cs="Consolas"/>
                <w:color w:val="CC00CC"/>
                <w:lang w:val="en-US"/>
              </w:rPr>
              <w:t>$contentCatalog</w:t>
            </w:r>
            <w:r>
              <w:rPr>
                <w:rFonts w:ascii="Consolas" w:eastAsia="Times New Roman" w:hAnsi="Consolas" w:cs="Consolas"/>
                <w:color w:val="FF8000"/>
                <w:lang w:val="en-US"/>
              </w:rPr>
              <w:t>;</w:t>
            </w:r>
            <w:r>
              <w:rPr>
                <w:rFonts w:ascii="Consolas" w:eastAsia="Times New Roman" w:hAnsi="Consolas" w:cs="Consolas"/>
                <w:color w:val="CC00CC"/>
                <w:lang w:val="en-US"/>
              </w:rPr>
              <w:t>$productCatalog</w:t>
            </w:r>
            <w:r>
              <w:rPr>
                <w:rFonts w:ascii="Consolas" w:eastAsia="Times New Roman" w:hAnsi="Consolas" w:cs="Consolas"/>
                <w:color w:val="FF8000"/>
                <w:lang w:val="en-US"/>
              </w:rPr>
              <w:t>;</w:t>
            </w:r>
            <w:r>
              <w:rPr>
                <w:rFonts w:ascii="Consolas" w:eastAsia="Times New Roman" w:hAnsi="Consolas" w:cs="Consolas"/>
                <w:color w:val="CC00CC"/>
                <w:lang w:val="en-US"/>
              </w:rPr>
              <w:t>$defaultLanguage</w:t>
            </w:r>
            <w:r>
              <w:rPr>
                <w:rFonts w:ascii="Consolas" w:eastAsia="Times New Roman" w:hAnsi="Consolas" w:cs="Consolas"/>
                <w:color w:val="FF8000"/>
                <w:lang w:val="en-US"/>
              </w:rPr>
              <w:t>;</w:t>
            </w:r>
            <w:r>
              <w:rPr>
                <w:rFonts w:ascii="Consolas" w:eastAsia="Times New Roman" w:hAnsi="Consolas" w:cs="Consolas"/>
                <w:color w:val="00FF80"/>
                <w:lang w:val="en-US"/>
              </w:rPr>
              <w:t>(</w:t>
            </w:r>
            <w:r>
              <w:rPr>
                <w:rFonts w:ascii="Consolas" w:eastAsia="Times New Roman" w:hAnsi="Consolas" w:cs="Consolas"/>
                <w:color w:val="000000"/>
                <w:lang w:val="en-US"/>
              </w:rPr>
              <w:t>?i</w:t>
            </w:r>
            <w:r>
              <w:rPr>
                <w:rFonts w:ascii="Consolas" w:eastAsia="Times New Roman" w:hAnsi="Consolas" w:cs="Consolas"/>
                <w:color w:val="00FF80"/>
                <w:lang w:val="en-US"/>
              </w:rPr>
              <w:t>)</w:t>
            </w:r>
            <w:r>
              <w:rPr>
                <w:rFonts w:ascii="Consolas" w:eastAsia="Times New Roman" w:hAnsi="Consolas" w:cs="Consolas"/>
                <w:color w:val="000000"/>
                <w:lang w:val="en-US"/>
              </w:rPr>
              <w:t>^https?://</w:t>
            </w:r>
            <w:r>
              <w:rPr>
                <w:rFonts w:ascii="Consolas" w:eastAsia="Times New Roman" w:hAnsi="Consolas" w:cs="Consolas"/>
                <w:color w:val="0000CC"/>
                <w:lang w:val="en-US"/>
              </w:rPr>
              <w:t>[</w:t>
            </w:r>
            <w:r>
              <w:rPr>
                <w:rFonts w:ascii="Consolas" w:eastAsia="Times New Roman" w:hAnsi="Consolas" w:cs="Consolas"/>
                <w:color w:val="000000"/>
                <w:lang w:val="en-US"/>
              </w:rPr>
              <w:t>^/</w:t>
            </w:r>
            <w:r>
              <w:rPr>
                <w:rFonts w:ascii="Consolas" w:eastAsia="Times New Roman" w:hAnsi="Consolas" w:cs="Consolas"/>
                <w:color w:val="0000CC"/>
                <w:lang w:val="en-US"/>
              </w:rPr>
              <w:t>]</w:t>
            </w:r>
            <w:r>
              <w:rPr>
                <w:rFonts w:ascii="Consolas" w:eastAsia="Times New Roman" w:hAnsi="Consolas" w:cs="Consolas"/>
                <w:color w:val="000000"/>
                <w:lang w:val="en-US"/>
              </w:rPr>
              <w:t>+</w:t>
            </w:r>
            <w:r>
              <w:rPr>
                <w:rFonts w:ascii="Consolas" w:eastAsia="Times New Roman" w:hAnsi="Consolas" w:cs="Consolas"/>
                <w:color w:val="00FF80"/>
                <w:lang w:val="en-US"/>
              </w:rPr>
              <w:t>(</w:t>
            </w:r>
            <w:r>
              <w:rPr>
                <w:rFonts w:ascii="Consolas" w:eastAsia="Times New Roman" w:hAnsi="Consolas" w:cs="Consolas"/>
                <w:color w:val="000000"/>
                <w:lang w:val="en-US"/>
              </w:rPr>
              <w:t>/</w:t>
            </w:r>
            <w:r>
              <w:rPr>
                <w:rFonts w:ascii="Consolas" w:eastAsia="Times New Roman" w:hAnsi="Consolas" w:cs="Consolas"/>
                <w:color w:val="0000CC"/>
                <w:lang w:val="en-US"/>
              </w:rPr>
              <w:t>[</w:t>
            </w:r>
            <w:r>
              <w:rPr>
                <w:rFonts w:ascii="Consolas" w:eastAsia="Times New Roman" w:hAnsi="Consolas" w:cs="Consolas"/>
                <w:color w:val="000000"/>
                <w:lang w:val="en-US"/>
              </w:rPr>
              <w:t>^?</w:t>
            </w:r>
            <w:r>
              <w:rPr>
                <w:rFonts w:ascii="Consolas" w:eastAsia="Times New Roman" w:hAnsi="Consolas" w:cs="Consolas"/>
                <w:color w:val="0000CC"/>
                <w:lang w:val="en-US"/>
              </w:rPr>
              <w:t>]</w:t>
            </w:r>
            <w:r>
              <w:rPr>
                <w:rFonts w:ascii="Consolas" w:eastAsia="Times New Roman" w:hAnsi="Consolas" w:cs="Consolas"/>
                <w:color w:val="000000"/>
                <w:lang w:val="en-US"/>
              </w:rPr>
              <w:t>*</w:t>
            </w:r>
            <w:r>
              <w:rPr>
                <w:rFonts w:ascii="Consolas" w:eastAsia="Times New Roman" w:hAnsi="Consolas" w:cs="Consolas"/>
                <w:color w:val="00FF80"/>
                <w:lang w:val="en-US"/>
              </w:rPr>
              <w:t>)</w:t>
            </w:r>
            <w:r>
              <w:rPr>
                <w:rFonts w:ascii="Consolas" w:eastAsia="Times New Roman" w:hAnsi="Consolas" w:cs="Consolas"/>
                <w:color w:val="000000"/>
                <w:lang w:val="en-US"/>
              </w:rPr>
              <w:t>?\?</w:t>
            </w:r>
            <w:r>
              <w:rPr>
                <w:rFonts w:ascii="Consolas" w:eastAsia="Times New Roman" w:hAnsi="Consolas" w:cs="Consolas"/>
                <w:color w:val="00FF80"/>
                <w:lang w:val="en-US"/>
              </w:rPr>
              <w:t>(</w:t>
            </w:r>
            <w:r>
              <w:rPr>
                <w:rFonts w:ascii="Consolas" w:eastAsia="Times New Roman" w:hAnsi="Consolas" w:cs="Consolas"/>
                <w:color w:val="000000"/>
                <w:lang w:val="en-US"/>
              </w:rPr>
              <w:t>.*\&amp;</w:t>
            </w:r>
            <w:r>
              <w:rPr>
                <w:rFonts w:ascii="Consolas" w:eastAsia="Times New Roman" w:hAnsi="Consolas" w:cs="Consolas"/>
                <w:color w:val="00FF80"/>
                <w:lang w:val="en-US"/>
              </w:rPr>
              <w:t>)</w:t>
            </w:r>
            <w:r>
              <w:rPr>
                <w:rFonts w:ascii="Consolas" w:eastAsia="Times New Roman" w:hAnsi="Consolas" w:cs="Consolas"/>
                <w:color w:val="000000"/>
                <w:lang w:val="en-US"/>
              </w:rPr>
              <w:t>?</w:t>
            </w:r>
            <w:r>
              <w:rPr>
                <w:rFonts w:ascii="Consolas" w:eastAsia="Times New Roman" w:hAnsi="Consolas" w:cs="Consolas"/>
                <w:color w:val="00FF80"/>
                <w:lang w:val="en-US"/>
              </w:rPr>
              <w:t>(</w:t>
            </w:r>
            <w:r>
              <w:rPr>
                <w:rFonts w:ascii="Consolas" w:eastAsia="Times New Roman" w:hAnsi="Consolas" w:cs="Consolas"/>
                <w:color w:val="000000"/>
                <w:lang w:val="en-US"/>
              </w:rPr>
              <w:t>site=</w:t>
            </w:r>
            <w:r>
              <w:rPr>
                <w:rFonts w:ascii="Consolas" w:eastAsia="Times New Roman" w:hAnsi="Consolas" w:cs="Consolas"/>
                <w:color w:val="CC00CC"/>
                <w:lang w:val="en-US"/>
              </w:rPr>
              <w:t>$siteUid</w:t>
            </w:r>
            <w:r>
              <w:rPr>
                <w:rFonts w:ascii="Consolas" w:eastAsia="Times New Roman" w:hAnsi="Consolas" w:cs="Consolas"/>
                <w:color w:val="00FF80"/>
                <w:lang w:val="en-US"/>
              </w:rPr>
              <w:t>)(</w:t>
            </w:r>
            <w:r>
              <w:rPr>
                <w:rFonts w:ascii="Consolas" w:eastAsia="Times New Roman" w:hAnsi="Consolas" w:cs="Consolas"/>
                <w:color w:val="000000"/>
                <w:lang w:val="en-US"/>
              </w:rPr>
              <w:t>|\&amp;.*</w:t>
            </w:r>
            <w:r>
              <w:rPr>
                <w:rFonts w:ascii="Consolas" w:eastAsia="Times New Roman" w:hAnsi="Consolas" w:cs="Consolas"/>
                <w:color w:val="00FF80"/>
                <w:lang w:val="en-US"/>
              </w:rPr>
              <w:t>)</w:t>
            </w:r>
            <w:r>
              <w:rPr>
                <w:rFonts w:ascii="Consolas" w:eastAsia="Times New Roman" w:hAnsi="Consolas" w:cs="Consolas"/>
                <w:color w:val="CC00CC"/>
                <w:lang w:val="en-US"/>
              </w:rPr>
              <w:t>$</w:t>
            </w:r>
            <w:r>
              <w:rPr>
                <w:rFonts w:ascii="Consolas" w:eastAsia="Times New Roman" w:hAnsi="Consolas" w:cs="Consolas"/>
                <w:color w:val="000000"/>
                <w:lang w:val="en-US"/>
              </w:rPr>
              <w:t>,</w:t>
            </w:r>
            <w:r>
              <w:rPr>
                <w:rFonts w:ascii="Consolas" w:eastAsia="Times New Roman" w:hAnsi="Consolas" w:cs="Consolas"/>
                <w:color w:val="00FF80"/>
                <w:lang w:val="en-US"/>
              </w:rPr>
              <w:t>(</w:t>
            </w:r>
            <w:r>
              <w:rPr>
                <w:rFonts w:ascii="Consolas" w:eastAsia="Times New Roman" w:hAnsi="Consolas" w:cs="Consolas"/>
                <w:color w:val="000000"/>
                <w:lang w:val="en-US"/>
              </w:rPr>
              <w:t>?i</w:t>
            </w:r>
            <w:r>
              <w:rPr>
                <w:rFonts w:ascii="Consolas" w:eastAsia="Times New Roman" w:hAnsi="Consolas" w:cs="Consolas"/>
                <w:color w:val="00FF80"/>
                <w:lang w:val="en-US"/>
              </w:rPr>
              <w:t>)</w:t>
            </w:r>
            <w:r>
              <w:rPr>
                <w:rFonts w:ascii="Consolas" w:eastAsia="Times New Roman" w:hAnsi="Consolas" w:cs="Consolas"/>
                <w:color w:val="000000"/>
                <w:lang w:val="en-US"/>
              </w:rPr>
              <w:t>^https?://</w:t>
            </w:r>
            <w:r>
              <w:rPr>
                <w:rFonts w:ascii="Consolas" w:eastAsia="Times New Roman" w:hAnsi="Consolas" w:cs="Consolas"/>
                <w:color w:val="CC00CC"/>
                <w:lang w:val="en-US"/>
              </w:rPr>
              <w:t>$siteUid</w:t>
            </w:r>
            <w:r>
              <w:rPr>
                <w:rFonts w:ascii="Consolas" w:eastAsia="Times New Roman" w:hAnsi="Consolas" w:cs="Consolas"/>
                <w:color w:val="000000"/>
                <w:lang w:val="en-US"/>
              </w:rPr>
              <w:t>\</w:t>
            </w:r>
            <w:proofErr w:type="gramStart"/>
            <w:r>
              <w:rPr>
                <w:rFonts w:ascii="Consolas" w:eastAsia="Times New Roman" w:hAnsi="Consolas" w:cs="Consolas"/>
                <w:color w:val="000000"/>
                <w:lang w:val="en-US"/>
              </w:rPr>
              <w:t>.</w:t>
            </w:r>
            <w:r>
              <w:rPr>
                <w:rFonts w:ascii="Consolas" w:eastAsia="Times New Roman" w:hAnsi="Consolas" w:cs="Consolas"/>
                <w:color w:val="0000CC"/>
                <w:lang w:val="en-US"/>
              </w:rPr>
              <w:t>[</w:t>
            </w:r>
            <w:proofErr w:type="gramEnd"/>
            <w:r>
              <w:rPr>
                <w:rFonts w:ascii="Consolas" w:eastAsia="Times New Roman" w:hAnsi="Consolas" w:cs="Consolas"/>
                <w:color w:val="000000"/>
                <w:lang w:val="en-US"/>
              </w:rPr>
              <w:t>^/</w:t>
            </w:r>
            <w:r>
              <w:rPr>
                <w:rFonts w:ascii="Consolas" w:eastAsia="Times New Roman" w:hAnsi="Consolas" w:cs="Consolas"/>
                <w:color w:val="0000CC"/>
                <w:lang w:val="en-US"/>
              </w:rPr>
              <w:t>]</w:t>
            </w:r>
            <w:r>
              <w:rPr>
                <w:rFonts w:ascii="Consolas" w:eastAsia="Times New Roman" w:hAnsi="Consolas" w:cs="Consolas"/>
                <w:color w:val="000000"/>
                <w:lang w:val="en-US"/>
              </w:rPr>
              <w:t>+</w:t>
            </w:r>
            <w:r>
              <w:rPr>
                <w:rFonts w:ascii="Consolas" w:eastAsia="Times New Roman" w:hAnsi="Consolas" w:cs="Consolas"/>
                <w:color w:val="00FF80"/>
                <w:lang w:val="en-US"/>
              </w:rPr>
              <w:t>(</w:t>
            </w:r>
            <w:r>
              <w:rPr>
                <w:rFonts w:ascii="Consolas" w:eastAsia="Times New Roman" w:hAnsi="Consolas" w:cs="Consolas"/>
                <w:color w:val="000000"/>
                <w:lang w:val="en-US"/>
              </w:rPr>
              <w:t>|/.*|\?.*</w:t>
            </w:r>
            <w:r>
              <w:rPr>
                <w:rFonts w:ascii="Consolas" w:eastAsia="Times New Roman" w:hAnsi="Consolas" w:cs="Consolas"/>
                <w:color w:val="00FF80"/>
                <w:lang w:val="en-US"/>
              </w:rPr>
              <w:t>)</w:t>
            </w:r>
            <w:r>
              <w:rPr>
                <w:rFonts w:ascii="Consolas" w:eastAsia="Times New Roman" w:hAnsi="Consolas" w:cs="Consolas"/>
                <w:color w:val="CC00CC"/>
                <w:lang w:val="en-US"/>
              </w:rPr>
              <w:t>$</w:t>
            </w:r>
            <w:r>
              <w:rPr>
                <w:rFonts w:ascii="Consolas" w:eastAsia="Times New Roman" w:hAnsi="Consolas" w:cs="Consolas"/>
                <w:color w:val="FF8000"/>
                <w:lang w:val="en-US"/>
              </w:rPr>
              <w:t>;</w:t>
            </w:r>
            <w:r>
              <w:rPr>
                <w:rFonts w:ascii="Consolas" w:eastAsia="Times New Roman" w:hAnsi="Consolas" w:cs="Consolas"/>
                <w:color w:val="000000"/>
                <w:lang w:val="en-US"/>
              </w:rPr>
              <w:t>true</w:t>
            </w:r>
            <w:r>
              <w:rPr>
                <w:rFonts w:ascii="Consolas" w:eastAsia="Times New Roman" w:hAnsi="Consolas" w:cs="Consolas"/>
                <w:color w:val="FF8000"/>
                <w:lang w:val="en-US"/>
              </w:rPr>
              <w:t>;</w:t>
            </w:r>
            <w:r>
              <w:rPr>
                <w:rFonts w:ascii="Consolas" w:eastAsia="Times New Roman" w:hAnsi="Consolas" w:cs="Consolas"/>
                <w:color w:val="CC00CC"/>
                <w:lang w:val="en-US"/>
              </w:rPr>
              <w:t>$storefrontContextRoot</w:t>
            </w:r>
            <w:r>
              <w:rPr>
                <w:rFonts w:ascii="Consolas" w:eastAsia="Times New Roman" w:hAnsi="Consolas" w:cs="Consolas"/>
                <w:color w:val="000000"/>
                <w:lang w:val="en-US"/>
              </w:rPr>
              <w:t>/?site=</w:t>
            </w:r>
            <w:r>
              <w:rPr>
                <w:rFonts w:ascii="Consolas" w:eastAsia="Times New Roman" w:hAnsi="Consolas" w:cs="Consolas"/>
                <w:color w:val="CC00CC"/>
                <w:lang w:val="en-US"/>
              </w:rPr>
              <w:t>$siteUid</w:t>
            </w:r>
            <w:r>
              <w:rPr>
                <w:rFonts w:ascii="Consolas" w:eastAsia="Times New Roman" w:hAnsi="Consolas" w:cs="Consolas"/>
                <w:color w:val="FF8000"/>
                <w:lang w:val="en-US"/>
              </w:rPr>
              <w:t>;</w:t>
            </w:r>
            <w:r>
              <w:rPr>
                <w:rFonts w:ascii="Consolas" w:eastAsia="Times New Roman" w:hAnsi="Consolas" w:cs="Consolas"/>
                <w:color w:val="000000"/>
                <w:lang w:val="en-US"/>
              </w:rPr>
              <w:t>homepage</w:t>
            </w:r>
            <w:r>
              <w:rPr>
                <w:rFonts w:ascii="Consolas" w:eastAsia="Times New Roman" w:hAnsi="Consolas" w:cs="Consolas"/>
                <w:color w:val="FF8000"/>
                <w:lang w:val="en-US"/>
              </w:rPr>
              <w:t>;</w:t>
            </w:r>
            <w:r>
              <w:rPr>
                <w:rFonts w:ascii="Consolas" w:eastAsia="Times New Roman" w:hAnsi="Consolas" w:cs="Consolas"/>
                <w:color w:val="000000"/>
                <w:lang w:val="en-US"/>
              </w:rPr>
              <w:t>storefront,language,currency</w:t>
            </w:r>
          </w:p>
          <w:p w:rsidR="00574C6F" w:rsidRDefault="00574C6F" w:rsidP="006443E7">
            <w:pPr>
              <w:pStyle w:val="IS-Bodytext"/>
              <w:tabs>
                <w:tab w:val="left" w:pos="1440"/>
              </w:tabs>
              <w:jc w:val="both"/>
              <w:rPr>
                <w:lang w:val="en-US"/>
              </w:rPr>
            </w:pPr>
          </w:p>
        </w:tc>
      </w:tr>
    </w:tbl>
    <w:p w:rsidR="00574C6F" w:rsidRDefault="00574C6F" w:rsidP="00574C6F">
      <w:pPr>
        <w:pStyle w:val="IS-Bodytext"/>
        <w:tabs>
          <w:tab w:val="left" w:pos="1440"/>
        </w:tabs>
        <w:ind w:left="1267"/>
        <w:jc w:val="both"/>
        <w:rPr>
          <w:lang w:val="en-US"/>
        </w:rPr>
      </w:pPr>
    </w:p>
    <w:p w:rsidR="00574C6F" w:rsidRDefault="00574C6F" w:rsidP="00574C6F">
      <w:pPr>
        <w:pStyle w:val="IS-Bodytext"/>
        <w:numPr>
          <w:ilvl w:val="0"/>
          <w:numId w:val="60"/>
        </w:numPr>
        <w:tabs>
          <w:tab w:val="left" w:pos="1440"/>
        </w:tabs>
        <w:jc w:val="both"/>
        <w:rPr>
          <w:lang w:val="en-US"/>
        </w:rPr>
      </w:pPr>
      <w:r>
        <w:rPr>
          <w:lang w:val="en-US"/>
        </w:rPr>
        <w:t>Now update running system from HAC to see the changes on site.</w:t>
      </w:r>
    </w:p>
    <w:p w:rsidR="00574C6F" w:rsidRPr="00574C6F" w:rsidRDefault="00574C6F" w:rsidP="00574C6F">
      <w:pPr>
        <w:pStyle w:val="IS-Bodytext"/>
        <w:tabs>
          <w:tab w:val="left" w:pos="1440"/>
        </w:tabs>
        <w:jc w:val="both"/>
        <w:rPr>
          <w:lang w:val="en-US"/>
        </w:rPr>
      </w:pPr>
    </w:p>
    <w:p w:rsidR="001061FD" w:rsidRDefault="001061FD" w:rsidP="001061FD">
      <w:pPr>
        <w:pStyle w:val="IS-Heading2"/>
        <w:tabs>
          <w:tab w:val="clear" w:pos="1206"/>
          <w:tab w:val="num" w:pos="1170"/>
        </w:tabs>
        <w:ind w:left="936" w:hanging="756"/>
      </w:pPr>
      <w:bookmarkStart w:id="169" w:name="_Toc442102816"/>
      <w:r>
        <w:lastRenderedPageBreak/>
        <w:t>To Make Pages &amp; Components Responsive:</w:t>
      </w:r>
      <w:bookmarkEnd w:id="169"/>
    </w:p>
    <w:p w:rsidR="001061FD" w:rsidRDefault="001061FD" w:rsidP="00E76692">
      <w:pPr>
        <w:pStyle w:val="IS-Bodytext"/>
        <w:ind w:left="720" w:firstLine="216"/>
        <w:rPr>
          <w:b/>
          <w:bCs/>
          <w:iCs/>
          <w:lang w:val="en-US"/>
        </w:rPr>
      </w:pPr>
      <w:r>
        <w:rPr>
          <w:lang w:val="en-US"/>
        </w:rPr>
        <w:t xml:space="preserve">To make sections and components of the page responsive define CSS for the components in </w:t>
      </w:r>
      <w:r w:rsidRPr="00435803">
        <w:rPr>
          <w:color w:val="FF0000"/>
          <w:lang w:val="en-US"/>
        </w:rPr>
        <w:t>responsive.css</w:t>
      </w:r>
      <w:r>
        <w:rPr>
          <w:lang w:val="en-US"/>
        </w:rPr>
        <w:t xml:space="preserve"> file of the theme-green folder.</w:t>
      </w:r>
    </w:p>
    <w:p w:rsidR="001061FD" w:rsidRPr="007116C6" w:rsidRDefault="001061FD" w:rsidP="00E76692">
      <w:pPr>
        <w:pStyle w:val="IS-Bodytext"/>
        <w:ind w:firstLine="720"/>
        <w:rPr>
          <w:lang w:val="en-US"/>
        </w:rPr>
      </w:pPr>
      <w:r w:rsidRPr="00435803">
        <w:rPr>
          <w:lang w:val="en-US"/>
        </w:rPr>
        <w:t>Responsive.css</w:t>
      </w:r>
      <w:r>
        <w:rPr>
          <w:lang w:val="en-US"/>
        </w:rPr>
        <w:t xml:space="preserve"> file is mainly responsible for </w:t>
      </w:r>
      <w:r w:rsidRPr="00435803">
        <w:rPr>
          <w:color w:val="FF0000"/>
          <w:lang w:val="en-US"/>
        </w:rPr>
        <w:t>mobile</w:t>
      </w:r>
      <w:r>
        <w:rPr>
          <w:lang w:val="en-US"/>
        </w:rPr>
        <w:t xml:space="preserve">, </w:t>
      </w:r>
      <w:r w:rsidRPr="00435803">
        <w:rPr>
          <w:color w:val="FF0000"/>
          <w:lang w:val="en-US"/>
        </w:rPr>
        <w:t>tab</w:t>
      </w:r>
      <w:r>
        <w:rPr>
          <w:lang w:val="en-US"/>
        </w:rPr>
        <w:t xml:space="preserve"> and </w:t>
      </w:r>
      <w:r w:rsidRPr="00435803">
        <w:rPr>
          <w:color w:val="FF0000"/>
          <w:lang w:val="en-US"/>
        </w:rPr>
        <w:t>desktop</w:t>
      </w:r>
      <w:r>
        <w:rPr>
          <w:lang w:val="en-US"/>
        </w:rPr>
        <w:t xml:space="preserve"> view of a site.</w:t>
      </w:r>
    </w:p>
    <w:p w:rsidR="001061FD" w:rsidRDefault="001061FD" w:rsidP="001061FD">
      <w:pPr>
        <w:pStyle w:val="IS-Heading2"/>
        <w:numPr>
          <w:ilvl w:val="0"/>
          <w:numId w:val="0"/>
        </w:numPr>
        <w:ind w:left="1206" w:hanging="936"/>
      </w:pPr>
    </w:p>
    <w:p w:rsidR="00975859" w:rsidRDefault="00975859" w:rsidP="00975859">
      <w:pPr>
        <w:pStyle w:val="IS-Heading2"/>
        <w:tabs>
          <w:tab w:val="clear" w:pos="1206"/>
          <w:tab w:val="num" w:pos="1170"/>
        </w:tabs>
        <w:ind w:left="936" w:hanging="756"/>
      </w:pPr>
      <w:bookmarkStart w:id="170" w:name="_Toc442102817"/>
      <w:r>
        <w:t>Modify Template Pages</w:t>
      </w:r>
      <w:bookmarkEnd w:id="167"/>
      <w:bookmarkEnd w:id="170"/>
    </w:p>
    <w:p w:rsidR="00975859" w:rsidRDefault="00975859" w:rsidP="00975859">
      <w:pPr>
        <w:pStyle w:val="IS-Bodytext"/>
        <w:numPr>
          <w:ilvl w:val="0"/>
          <w:numId w:val="57"/>
        </w:numPr>
        <w:tabs>
          <w:tab w:val="left" w:pos="1440"/>
        </w:tabs>
        <w:spacing w:line="360" w:lineRule="auto"/>
        <w:rPr>
          <w:lang w:val="en-US"/>
        </w:rPr>
      </w:pPr>
      <w:r>
        <w:rPr>
          <w:lang w:val="en-US"/>
        </w:rPr>
        <w:t xml:space="preserve">Copy complete file from previous version or modify the template file used for the </w:t>
      </w:r>
      <w:r w:rsidRPr="00533279">
        <w:rPr>
          <w:lang w:val="en-US"/>
        </w:rPr>
        <w:t>b2bassets</w:t>
      </w:r>
      <w:r>
        <w:rPr>
          <w:lang w:val="en-US"/>
        </w:rPr>
        <w:t xml:space="preserve"> </w:t>
      </w:r>
      <w:r w:rsidRPr="00762191">
        <w:rPr>
          <w:b/>
          <w:lang w:val="en-US"/>
        </w:rPr>
        <w:t>homepage</w:t>
      </w:r>
      <w:r>
        <w:rPr>
          <w:lang w:val="en-US"/>
        </w:rPr>
        <w:t xml:space="preserve"> i.e. </w:t>
      </w:r>
      <w:r w:rsidRPr="00762191">
        <w:rPr>
          <w:b/>
          <w:lang w:val="en-US"/>
        </w:rPr>
        <w:t>landingLayout1Page.jsp</w:t>
      </w:r>
      <w:r>
        <w:rPr>
          <w:lang w:val="en-US"/>
        </w:rPr>
        <w:t>:</w:t>
      </w:r>
    </w:p>
    <w:p w:rsidR="00975859" w:rsidRDefault="00975859" w:rsidP="00975859">
      <w:pPr>
        <w:pStyle w:val="IS-Bodytext"/>
        <w:numPr>
          <w:ilvl w:val="0"/>
          <w:numId w:val="56"/>
        </w:numPr>
        <w:tabs>
          <w:tab w:val="left" w:pos="1440"/>
        </w:tabs>
        <w:spacing w:before="320"/>
        <w:rPr>
          <w:lang w:val="en-US"/>
        </w:rPr>
      </w:pPr>
      <w:r>
        <w:rPr>
          <w:lang w:val="en-US"/>
        </w:rPr>
        <w:t xml:space="preserve">Define page slots for the </w:t>
      </w:r>
      <w:r w:rsidRPr="00533279">
        <w:rPr>
          <w:lang w:val="en-US"/>
        </w:rPr>
        <w:t>b2bassets</w:t>
      </w:r>
      <w:r>
        <w:rPr>
          <w:lang w:val="en-US"/>
        </w:rPr>
        <w:t xml:space="preserve"> homepage.</w:t>
      </w:r>
    </w:p>
    <w:p w:rsidR="00975859" w:rsidRPr="002C71D9" w:rsidRDefault="00975859" w:rsidP="00975859">
      <w:pPr>
        <w:pStyle w:val="IS-Bodytext"/>
        <w:numPr>
          <w:ilvl w:val="0"/>
          <w:numId w:val="56"/>
        </w:numPr>
        <w:tabs>
          <w:tab w:val="left" w:pos="1440"/>
        </w:tabs>
        <w:spacing w:before="320"/>
        <w:rPr>
          <w:lang w:val="en-US"/>
        </w:rPr>
      </w:pPr>
      <w:r>
        <w:rPr>
          <w:lang w:val="en-US"/>
        </w:rPr>
        <w:t xml:space="preserve">Define Sections e.g. </w:t>
      </w:r>
      <w:r w:rsidRPr="008E5461">
        <w:rPr>
          <w:rFonts w:eastAsia="Times New Roman"/>
          <w:i/>
          <w:iCs/>
          <w:lang w:val="en-US"/>
        </w:rPr>
        <w:t>Section2A, Section2B,</w:t>
      </w:r>
      <w:r>
        <w:rPr>
          <w:rFonts w:eastAsia="Times New Roman"/>
          <w:i/>
          <w:iCs/>
          <w:lang w:val="en-US"/>
        </w:rPr>
        <w:t xml:space="preserve"> </w:t>
      </w:r>
      <w:r w:rsidRPr="008E5461">
        <w:rPr>
          <w:rFonts w:eastAsia="Times New Roman"/>
          <w:i/>
          <w:iCs/>
          <w:lang w:val="en-US"/>
        </w:rPr>
        <w:t>Section3 etc.</w:t>
      </w:r>
    </w:p>
    <w:p w:rsidR="00975859" w:rsidRPr="008E5461" w:rsidRDefault="00975859" w:rsidP="00975859">
      <w:pPr>
        <w:pStyle w:val="IS-Bodytext"/>
        <w:numPr>
          <w:ilvl w:val="0"/>
          <w:numId w:val="56"/>
        </w:numPr>
        <w:tabs>
          <w:tab w:val="left" w:pos="1440"/>
        </w:tabs>
        <w:spacing w:before="320"/>
        <w:rPr>
          <w:lang w:val="en-US"/>
        </w:rPr>
      </w:pPr>
      <w:r>
        <w:rPr>
          <w:lang w:val="en-US"/>
        </w:rPr>
        <w:t>Add CSS div tags and apply classes to the slots/sections for the page CSS.</w:t>
      </w:r>
    </w:p>
    <w:p w:rsidR="00975859" w:rsidRDefault="00975859" w:rsidP="00975859">
      <w:pPr>
        <w:pStyle w:val="IS-Bodytext"/>
        <w:tabs>
          <w:tab w:val="left" w:pos="1440"/>
        </w:tabs>
        <w:spacing w:before="320"/>
        <w:ind w:left="900"/>
        <w:rPr>
          <w:lang w:val="en-US"/>
        </w:rPr>
      </w:pPr>
      <w:r w:rsidRPr="00780CC9">
        <w:rPr>
          <w:b/>
          <w:lang w:val="en-US"/>
        </w:rPr>
        <w:t>Do this for other page templates too if required to change the UI of the b2bassets</w:t>
      </w:r>
      <w:r>
        <w:rPr>
          <w:b/>
          <w:lang w:val="en-US"/>
        </w:rPr>
        <w:t xml:space="preserve"> </w:t>
      </w:r>
      <w:r w:rsidRPr="00780CC9">
        <w:rPr>
          <w:b/>
          <w:lang w:val="en-US"/>
        </w:rPr>
        <w:t>site</w:t>
      </w:r>
      <w:r>
        <w:rPr>
          <w:b/>
          <w:lang w:val="en-US"/>
        </w:rPr>
        <w:t xml:space="preserve"> </w:t>
      </w:r>
      <w:r>
        <w:rPr>
          <w:lang w:val="en-US"/>
        </w:rPr>
        <w:t>.e.g. accountLayoutPage.jsp</w:t>
      </w:r>
    </w:p>
    <w:p w:rsidR="00975859" w:rsidRDefault="00975859" w:rsidP="000A3CB6">
      <w:pPr>
        <w:pStyle w:val="ABM-Table-Bullet1"/>
        <w:numPr>
          <w:ilvl w:val="0"/>
          <w:numId w:val="0"/>
        </w:numPr>
        <w:ind w:left="180" w:hanging="180"/>
        <w:rPr>
          <w:rFonts w:eastAsia="Calibri"/>
          <w:lang w:eastAsia="en-GB"/>
        </w:rPr>
      </w:pPr>
    </w:p>
    <w:p w:rsidR="009E65C1" w:rsidRDefault="009E65C1" w:rsidP="000A3CB6">
      <w:pPr>
        <w:pStyle w:val="ABM-Table-Bullet1"/>
        <w:numPr>
          <w:ilvl w:val="0"/>
          <w:numId w:val="0"/>
        </w:numPr>
        <w:ind w:left="180" w:hanging="180"/>
        <w:rPr>
          <w:rFonts w:eastAsia="Calibri"/>
          <w:lang w:eastAsia="en-GB"/>
        </w:rPr>
      </w:pPr>
    </w:p>
    <w:p w:rsidR="009E65C1" w:rsidRDefault="009E65C1" w:rsidP="000A3CB6">
      <w:pPr>
        <w:pStyle w:val="ABM-Table-Bullet1"/>
        <w:numPr>
          <w:ilvl w:val="0"/>
          <w:numId w:val="0"/>
        </w:numPr>
        <w:ind w:left="180" w:hanging="180"/>
        <w:rPr>
          <w:rFonts w:eastAsia="Calibri"/>
          <w:lang w:eastAsia="en-GB"/>
        </w:rPr>
      </w:pPr>
    </w:p>
    <w:p w:rsidR="009E65C1" w:rsidRDefault="009E65C1" w:rsidP="000A3CB6">
      <w:pPr>
        <w:pStyle w:val="ABM-Table-Bullet1"/>
        <w:numPr>
          <w:ilvl w:val="0"/>
          <w:numId w:val="0"/>
        </w:numPr>
        <w:ind w:left="180" w:hanging="180"/>
        <w:rPr>
          <w:rFonts w:eastAsia="Calibri"/>
          <w:lang w:eastAsia="en-GB"/>
        </w:rPr>
      </w:pPr>
    </w:p>
    <w:p w:rsidR="009E65C1" w:rsidRDefault="009E65C1" w:rsidP="000A3CB6">
      <w:pPr>
        <w:pStyle w:val="ABM-Table-Bullet1"/>
        <w:numPr>
          <w:ilvl w:val="0"/>
          <w:numId w:val="0"/>
        </w:numPr>
        <w:ind w:left="180" w:hanging="180"/>
        <w:rPr>
          <w:rFonts w:eastAsia="Calibri"/>
          <w:lang w:eastAsia="en-GB"/>
        </w:rPr>
      </w:pPr>
    </w:p>
    <w:p w:rsidR="009E65C1" w:rsidRDefault="009E65C1" w:rsidP="000A3CB6">
      <w:pPr>
        <w:pStyle w:val="ABM-Table-Bullet1"/>
        <w:numPr>
          <w:ilvl w:val="0"/>
          <w:numId w:val="0"/>
        </w:numPr>
        <w:ind w:left="180" w:hanging="180"/>
        <w:rPr>
          <w:rFonts w:eastAsia="Calibri"/>
          <w:lang w:eastAsia="en-GB"/>
        </w:rPr>
      </w:pPr>
    </w:p>
    <w:p w:rsidR="009E65C1" w:rsidRDefault="009E65C1" w:rsidP="000A3CB6">
      <w:pPr>
        <w:pStyle w:val="ABM-Table-Bullet1"/>
        <w:numPr>
          <w:ilvl w:val="0"/>
          <w:numId w:val="0"/>
        </w:numPr>
        <w:ind w:left="180" w:hanging="180"/>
        <w:rPr>
          <w:rFonts w:eastAsia="Calibri"/>
          <w:lang w:eastAsia="en-GB"/>
        </w:rPr>
      </w:pPr>
    </w:p>
    <w:p w:rsidR="009E65C1" w:rsidRDefault="009E65C1" w:rsidP="000A3CB6">
      <w:pPr>
        <w:pStyle w:val="ABM-Table-Bullet1"/>
        <w:numPr>
          <w:ilvl w:val="0"/>
          <w:numId w:val="0"/>
        </w:numPr>
        <w:ind w:left="180" w:hanging="180"/>
        <w:rPr>
          <w:rFonts w:eastAsia="Calibri"/>
          <w:lang w:eastAsia="en-GB"/>
        </w:rPr>
      </w:pPr>
    </w:p>
    <w:p w:rsidR="009E65C1" w:rsidRDefault="009E65C1" w:rsidP="000A3CB6">
      <w:pPr>
        <w:pStyle w:val="ABM-Table-Bullet1"/>
        <w:numPr>
          <w:ilvl w:val="0"/>
          <w:numId w:val="0"/>
        </w:numPr>
        <w:ind w:left="180" w:hanging="180"/>
        <w:rPr>
          <w:rFonts w:eastAsia="Calibri"/>
          <w:lang w:eastAsia="en-GB"/>
        </w:rPr>
      </w:pPr>
    </w:p>
    <w:p w:rsidR="009E65C1" w:rsidRDefault="009E65C1" w:rsidP="000A3CB6">
      <w:pPr>
        <w:pStyle w:val="ABM-Table-Bullet1"/>
        <w:numPr>
          <w:ilvl w:val="0"/>
          <w:numId w:val="0"/>
        </w:numPr>
        <w:ind w:left="180" w:hanging="180"/>
        <w:rPr>
          <w:rFonts w:eastAsia="Calibri"/>
          <w:lang w:eastAsia="en-GB"/>
        </w:rPr>
      </w:pPr>
    </w:p>
    <w:p w:rsidR="009E65C1" w:rsidRDefault="009E65C1" w:rsidP="000A3CB6">
      <w:pPr>
        <w:pStyle w:val="ABM-Table-Bullet1"/>
        <w:numPr>
          <w:ilvl w:val="0"/>
          <w:numId w:val="0"/>
        </w:numPr>
        <w:ind w:left="180" w:hanging="180"/>
        <w:rPr>
          <w:rFonts w:eastAsia="Calibri"/>
          <w:lang w:eastAsia="en-GB"/>
        </w:rPr>
      </w:pPr>
    </w:p>
    <w:p w:rsidR="009E65C1" w:rsidRDefault="009E65C1" w:rsidP="000A3CB6">
      <w:pPr>
        <w:pStyle w:val="ABM-Table-Bullet1"/>
        <w:numPr>
          <w:ilvl w:val="0"/>
          <w:numId w:val="0"/>
        </w:numPr>
        <w:ind w:left="180" w:hanging="180"/>
        <w:rPr>
          <w:rFonts w:eastAsia="Calibri"/>
          <w:lang w:eastAsia="en-GB"/>
        </w:rPr>
      </w:pPr>
    </w:p>
    <w:p w:rsidR="009E65C1" w:rsidRDefault="009E65C1" w:rsidP="000A3CB6">
      <w:pPr>
        <w:pStyle w:val="ABM-Table-Bullet1"/>
        <w:numPr>
          <w:ilvl w:val="0"/>
          <w:numId w:val="0"/>
        </w:numPr>
        <w:ind w:left="180" w:hanging="180"/>
        <w:rPr>
          <w:rFonts w:eastAsia="Calibri"/>
          <w:lang w:eastAsia="en-GB"/>
        </w:rPr>
      </w:pPr>
    </w:p>
    <w:p w:rsidR="009E65C1" w:rsidRDefault="009E65C1" w:rsidP="000A3CB6">
      <w:pPr>
        <w:pStyle w:val="ABM-Table-Bullet1"/>
        <w:numPr>
          <w:ilvl w:val="0"/>
          <w:numId w:val="0"/>
        </w:numPr>
        <w:ind w:left="180" w:hanging="180"/>
        <w:rPr>
          <w:rFonts w:eastAsia="Calibri"/>
          <w:lang w:eastAsia="en-GB"/>
        </w:rPr>
      </w:pPr>
    </w:p>
    <w:p w:rsidR="009E65C1" w:rsidRDefault="009E65C1" w:rsidP="000A3CB6">
      <w:pPr>
        <w:pStyle w:val="ABM-Table-Bullet1"/>
        <w:numPr>
          <w:ilvl w:val="0"/>
          <w:numId w:val="0"/>
        </w:numPr>
        <w:ind w:left="180" w:hanging="180"/>
        <w:rPr>
          <w:rFonts w:eastAsia="Calibri"/>
          <w:lang w:eastAsia="en-GB"/>
        </w:rPr>
      </w:pPr>
    </w:p>
    <w:p w:rsidR="009E65C1" w:rsidRDefault="009E65C1" w:rsidP="000A3CB6">
      <w:pPr>
        <w:pStyle w:val="ABM-Table-Bullet1"/>
        <w:numPr>
          <w:ilvl w:val="0"/>
          <w:numId w:val="0"/>
        </w:numPr>
        <w:ind w:left="180" w:hanging="180"/>
        <w:rPr>
          <w:rFonts w:eastAsia="Calibri"/>
          <w:lang w:eastAsia="en-GB"/>
        </w:rPr>
      </w:pPr>
    </w:p>
    <w:p w:rsidR="009E65C1" w:rsidRDefault="009E65C1" w:rsidP="000A3CB6">
      <w:pPr>
        <w:pStyle w:val="ABM-Table-Bullet1"/>
        <w:numPr>
          <w:ilvl w:val="0"/>
          <w:numId w:val="0"/>
        </w:numPr>
        <w:ind w:left="180" w:hanging="180"/>
        <w:rPr>
          <w:rFonts w:eastAsia="Calibri"/>
          <w:lang w:eastAsia="en-GB"/>
        </w:rPr>
      </w:pPr>
    </w:p>
    <w:p w:rsidR="009E65C1" w:rsidRDefault="009E65C1" w:rsidP="000A3CB6">
      <w:pPr>
        <w:pStyle w:val="ABM-Table-Bullet1"/>
        <w:numPr>
          <w:ilvl w:val="0"/>
          <w:numId w:val="0"/>
        </w:numPr>
        <w:ind w:left="180" w:hanging="180"/>
        <w:rPr>
          <w:rFonts w:eastAsia="Calibri"/>
          <w:lang w:eastAsia="en-GB"/>
        </w:rPr>
      </w:pPr>
    </w:p>
    <w:p w:rsidR="009E65C1" w:rsidRDefault="009E65C1" w:rsidP="000A3CB6">
      <w:pPr>
        <w:pStyle w:val="ABM-Table-Bullet1"/>
        <w:numPr>
          <w:ilvl w:val="0"/>
          <w:numId w:val="0"/>
        </w:numPr>
        <w:ind w:left="180" w:hanging="180"/>
        <w:rPr>
          <w:rFonts w:eastAsia="Calibri"/>
          <w:lang w:eastAsia="en-GB"/>
        </w:rPr>
      </w:pPr>
    </w:p>
    <w:p w:rsidR="009E65C1" w:rsidRDefault="009E65C1" w:rsidP="000A3CB6">
      <w:pPr>
        <w:pStyle w:val="ABM-Table-Bullet1"/>
        <w:numPr>
          <w:ilvl w:val="0"/>
          <w:numId w:val="0"/>
        </w:numPr>
        <w:ind w:left="180" w:hanging="180"/>
        <w:rPr>
          <w:rFonts w:eastAsia="Calibri"/>
          <w:lang w:eastAsia="en-GB"/>
        </w:rPr>
      </w:pPr>
    </w:p>
    <w:p w:rsidR="009E65C1" w:rsidRDefault="009E65C1" w:rsidP="000A3CB6">
      <w:pPr>
        <w:pStyle w:val="ABM-Table-Bullet1"/>
        <w:numPr>
          <w:ilvl w:val="0"/>
          <w:numId w:val="0"/>
        </w:numPr>
        <w:ind w:left="180" w:hanging="180"/>
        <w:rPr>
          <w:rFonts w:eastAsia="Calibri"/>
          <w:lang w:eastAsia="en-GB"/>
        </w:rPr>
      </w:pPr>
    </w:p>
    <w:p w:rsidR="009E65C1" w:rsidRDefault="009E65C1" w:rsidP="000A3CB6">
      <w:pPr>
        <w:pStyle w:val="ABM-Table-Bullet1"/>
        <w:numPr>
          <w:ilvl w:val="0"/>
          <w:numId w:val="0"/>
        </w:numPr>
        <w:ind w:left="180" w:hanging="180"/>
        <w:rPr>
          <w:rFonts w:eastAsia="Calibri"/>
          <w:lang w:eastAsia="en-GB"/>
        </w:rPr>
      </w:pPr>
    </w:p>
    <w:p w:rsidR="009E65C1" w:rsidRDefault="009E65C1" w:rsidP="000A3CB6">
      <w:pPr>
        <w:pStyle w:val="ABM-Table-Bullet1"/>
        <w:numPr>
          <w:ilvl w:val="0"/>
          <w:numId w:val="0"/>
        </w:numPr>
        <w:ind w:left="180" w:hanging="180"/>
        <w:rPr>
          <w:rFonts w:eastAsia="Calibri"/>
          <w:lang w:eastAsia="en-GB"/>
        </w:rPr>
      </w:pPr>
    </w:p>
    <w:p w:rsidR="009E65C1" w:rsidRDefault="009E65C1" w:rsidP="000A3CB6">
      <w:pPr>
        <w:pStyle w:val="ABM-Table-Bullet1"/>
        <w:numPr>
          <w:ilvl w:val="0"/>
          <w:numId w:val="0"/>
        </w:numPr>
        <w:ind w:left="180" w:hanging="180"/>
        <w:rPr>
          <w:rFonts w:eastAsia="Calibri"/>
          <w:lang w:eastAsia="en-GB"/>
        </w:rPr>
      </w:pPr>
    </w:p>
    <w:p w:rsidR="009E65C1" w:rsidRDefault="009E65C1" w:rsidP="000A3CB6">
      <w:pPr>
        <w:pStyle w:val="ABM-Table-Bullet1"/>
        <w:numPr>
          <w:ilvl w:val="0"/>
          <w:numId w:val="0"/>
        </w:numPr>
        <w:ind w:left="180" w:hanging="180"/>
        <w:rPr>
          <w:rFonts w:eastAsia="Calibri"/>
          <w:lang w:eastAsia="en-GB"/>
        </w:rPr>
      </w:pPr>
    </w:p>
    <w:p w:rsidR="009E65C1" w:rsidRDefault="009E65C1" w:rsidP="000A3CB6">
      <w:pPr>
        <w:pStyle w:val="ABM-Table-Bullet1"/>
        <w:numPr>
          <w:ilvl w:val="0"/>
          <w:numId w:val="0"/>
        </w:numPr>
        <w:ind w:left="180" w:hanging="180"/>
        <w:rPr>
          <w:rFonts w:eastAsia="Calibri"/>
          <w:lang w:eastAsia="en-GB"/>
        </w:rPr>
      </w:pPr>
    </w:p>
    <w:p w:rsidR="009E65C1" w:rsidRDefault="009E65C1" w:rsidP="000A3CB6">
      <w:pPr>
        <w:pStyle w:val="ABM-Table-Bullet1"/>
        <w:numPr>
          <w:ilvl w:val="0"/>
          <w:numId w:val="0"/>
        </w:numPr>
        <w:ind w:left="180" w:hanging="180"/>
        <w:rPr>
          <w:rFonts w:eastAsia="Calibri"/>
          <w:lang w:eastAsia="en-GB"/>
        </w:rPr>
      </w:pPr>
    </w:p>
    <w:p w:rsidR="009E65C1" w:rsidRDefault="009E65C1" w:rsidP="000A3CB6">
      <w:pPr>
        <w:pStyle w:val="ABM-Table-Bullet1"/>
        <w:numPr>
          <w:ilvl w:val="0"/>
          <w:numId w:val="0"/>
        </w:numPr>
        <w:ind w:left="180" w:hanging="180"/>
        <w:rPr>
          <w:rFonts w:eastAsia="Calibri"/>
          <w:lang w:eastAsia="en-GB"/>
        </w:rPr>
      </w:pPr>
    </w:p>
    <w:p w:rsidR="009E65C1" w:rsidRDefault="009E65C1" w:rsidP="006904FB">
      <w:pPr>
        <w:pStyle w:val="ABM-Table-Bullet1"/>
        <w:numPr>
          <w:ilvl w:val="0"/>
          <w:numId w:val="0"/>
        </w:numPr>
        <w:rPr>
          <w:rFonts w:eastAsia="Calibri"/>
          <w:lang w:eastAsia="en-GB"/>
        </w:rPr>
      </w:pPr>
    </w:p>
    <w:p w:rsidR="009E65C1" w:rsidRDefault="009E65C1" w:rsidP="009E65C1">
      <w:pPr>
        <w:pStyle w:val="IS-Heading2"/>
        <w:tabs>
          <w:tab w:val="clear" w:pos="1206"/>
          <w:tab w:val="num" w:pos="936"/>
        </w:tabs>
        <w:ind w:left="936" w:hanging="756"/>
      </w:pPr>
      <w:bookmarkStart w:id="171" w:name="_Toc437443949"/>
      <w:bookmarkStart w:id="172" w:name="_Toc442102818"/>
      <w:r>
        <w:lastRenderedPageBreak/>
        <w:t>Modify JSP &amp; Tag Files</w:t>
      </w:r>
      <w:bookmarkEnd w:id="171"/>
      <w:bookmarkEnd w:id="172"/>
    </w:p>
    <w:p w:rsidR="009E65C1" w:rsidRDefault="009E65C1" w:rsidP="009E65C1">
      <w:pPr>
        <w:pStyle w:val="IS-Bodytext-Bold"/>
        <w:ind w:left="720" w:firstLine="324"/>
        <w:rPr>
          <w:b w:val="0"/>
          <w:lang w:val="en-US"/>
        </w:rPr>
      </w:pPr>
      <w:r>
        <w:rPr>
          <w:b w:val="0"/>
          <w:lang w:val="en-US"/>
        </w:rPr>
        <w:t>To migrate UI and to get same look and feel for the site</w:t>
      </w:r>
      <w:r w:rsidRPr="0031748F">
        <w:rPr>
          <w:lang w:val="en-US"/>
        </w:rPr>
        <w:t>, copy or merge JSPs &amp; Tag</w:t>
      </w:r>
      <w:r w:rsidRPr="000D60F6">
        <w:rPr>
          <w:b w:val="0"/>
          <w:lang w:val="en-US"/>
        </w:rPr>
        <w:t xml:space="preserve"> files</w:t>
      </w:r>
      <w:r>
        <w:rPr>
          <w:b w:val="0"/>
          <w:lang w:val="en-US"/>
        </w:rPr>
        <w:t xml:space="preserve"> related to </w:t>
      </w:r>
      <w:proofErr w:type="gramStart"/>
      <w:r>
        <w:rPr>
          <w:b w:val="0"/>
          <w:lang w:val="en-US"/>
        </w:rPr>
        <w:t>C</w:t>
      </w:r>
      <w:r w:rsidRPr="000D60F6">
        <w:rPr>
          <w:b w:val="0"/>
          <w:lang w:val="en-US"/>
        </w:rPr>
        <w:t>ontent</w:t>
      </w:r>
      <w:proofErr w:type="gramEnd"/>
      <w:r w:rsidRPr="000D60F6">
        <w:rPr>
          <w:b w:val="0"/>
          <w:lang w:val="en-US"/>
        </w:rPr>
        <w:t xml:space="preserve"> page</w:t>
      </w:r>
      <w:r>
        <w:rPr>
          <w:b w:val="0"/>
          <w:lang w:val="en-US"/>
        </w:rPr>
        <w:t>s</w:t>
      </w:r>
      <w:r w:rsidR="0031541D">
        <w:rPr>
          <w:b w:val="0"/>
          <w:lang w:val="en-US"/>
        </w:rPr>
        <w:t xml:space="preserve"> from previous version setup files to v5.7</w:t>
      </w:r>
      <w:r>
        <w:rPr>
          <w:b w:val="0"/>
          <w:lang w:val="en-US"/>
        </w:rPr>
        <w:t>.</w:t>
      </w:r>
    </w:p>
    <w:p w:rsidR="009E65C1" w:rsidRPr="005844BA" w:rsidRDefault="009E65C1" w:rsidP="009E65C1">
      <w:pPr>
        <w:pStyle w:val="IS-Bodytext"/>
        <w:ind w:left="720"/>
        <w:rPr>
          <w:b/>
          <w:lang w:val="en-US"/>
        </w:rPr>
      </w:pPr>
      <w:r w:rsidRPr="005844BA">
        <w:rPr>
          <w:b/>
          <w:lang w:val="en-US"/>
        </w:rPr>
        <w:t xml:space="preserve">Follow similar steps </w:t>
      </w:r>
      <w:r>
        <w:rPr>
          <w:b/>
          <w:lang w:val="en-US"/>
        </w:rPr>
        <w:t xml:space="preserve">mentioned below </w:t>
      </w:r>
      <w:r w:rsidRPr="005844BA">
        <w:rPr>
          <w:b/>
          <w:lang w:val="en-US"/>
        </w:rPr>
        <w:t xml:space="preserve">to </w:t>
      </w:r>
      <w:proofErr w:type="gramStart"/>
      <w:r w:rsidRPr="005844BA">
        <w:rPr>
          <w:b/>
          <w:lang w:val="en-US"/>
        </w:rPr>
        <w:t>migrate</w:t>
      </w:r>
      <w:proofErr w:type="gramEnd"/>
      <w:r w:rsidRPr="005844BA">
        <w:rPr>
          <w:b/>
          <w:lang w:val="en-US"/>
        </w:rPr>
        <w:t xml:space="preserve"> UI of B2Ba</w:t>
      </w:r>
      <w:r>
        <w:rPr>
          <w:b/>
          <w:lang w:val="en-US"/>
        </w:rPr>
        <w:t xml:space="preserve">ssets </w:t>
      </w:r>
      <w:r w:rsidRPr="005844BA">
        <w:rPr>
          <w:b/>
          <w:lang w:val="en-US"/>
        </w:rPr>
        <w:t>site.</w:t>
      </w:r>
    </w:p>
    <w:p w:rsidR="009E65C1" w:rsidRDefault="009E65C1" w:rsidP="009E65C1">
      <w:pPr>
        <w:pStyle w:val="IS-Bodytext-Bold"/>
        <w:rPr>
          <w:b w:val="0"/>
          <w:lang w:val="en-US"/>
        </w:rPr>
      </w:pPr>
    </w:p>
    <w:p w:rsidR="009E65C1" w:rsidRDefault="009E65C1" w:rsidP="009E65C1">
      <w:pPr>
        <w:pStyle w:val="IS-Heading3"/>
        <w:tabs>
          <w:tab w:val="clear" w:pos="1566"/>
          <w:tab w:val="num" w:pos="936"/>
        </w:tabs>
        <w:ind w:left="936"/>
        <w:rPr>
          <w:lang w:val="en-US"/>
        </w:rPr>
      </w:pPr>
      <w:bookmarkStart w:id="173" w:name="_Toc437443950"/>
      <w:bookmarkStart w:id="174" w:name="_Toc442102819"/>
      <w:r>
        <w:rPr>
          <w:lang w:val="en-US"/>
        </w:rPr>
        <w:t>Example</w:t>
      </w:r>
      <w:bookmarkEnd w:id="173"/>
      <w:bookmarkEnd w:id="174"/>
    </w:p>
    <w:p w:rsidR="009E65C1" w:rsidRDefault="009E65C1" w:rsidP="009E65C1">
      <w:pPr>
        <w:pStyle w:val="IS-Heading3"/>
        <w:numPr>
          <w:ilvl w:val="0"/>
          <w:numId w:val="0"/>
        </w:numPr>
        <w:ind w:left="936"/>
        <w:rPr>
          <w:lang w:val="en-US"/>
        </w:rPr>
      </w:pPr>
    </w:p>
    <w:p w:rsidR="009E65C1" w:rsidRPr="009E4234" w:rsidRDefault="009E65C1" w:rsidP="009E65C1">
      <w:pPr>
        <w:pStyle w:val="IS-Bodytext-Bold"/>
        <w:ind w:left="216" w:firstLine="720"/>
        <w:rPr>
          <w:lang w:val="en-US"/>
        </w:rPr>
      </w:pPr>
      <w:r w:rsidRPr="009E4234">
        <w:rPr>
          <w:lang w:val="en-US"/>
        </w:rPr>
        <w:t>My Account Page:</w:t>
      </w:r>
    </w:p>
    <w:p w:rsidR="00642EA2" w:rsidRDefault="009E65C1" w:rsidP="00EF148B">
      <w:pPr>
        <w:pStyle w:val="IS-Bodytext-Bold"/>
        <w:ind w:left="900" w:hanging="36"/>
        <w:rPr>
          <w:b w:val="0"/>
          <w:lang w:val="en-US"/>
        </w:rPr>
      </w:pPr>
      <w:r>
        <w:rPr>
          <w:b w:val="0"/>
          <w:noProof/>
          <w:lang w:val="en-US"/>
        </w:rPr>
        <w:drawing>
          <wp:inline distT="0" distB="0" distL="0" distR="0">
            <wp:extent cx="5934075" cy="6343650"/>
            <wp:effectExtent l="19050" t="0" r="9525" b="0"/>
            <wp:docPr id="8" name="Picture 3" descr="D:\B2bMigration\My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2bMigration\My Account.png"/>
                    <pic:cNvPicPr>
                      <a:picLocks noChangeAspect="1" noChangeArrowheads="1"/>
                    </pic:cNvPicPr>
                  </pic:nvPicPr>
                  <pic:blipFill>
                    <a:blip r:embed="rId48" cstate="print"/>
                    <a:srcRect/>
                    <a:stretch>
                      <a:fillRect/>
                    </a:stretch>
                  </pic:blipFill>
                  <pic:spPr bwMode="auto">
                    <a:xfrm>
                      <a:off x="0" y="0"/>
                      <a:ext cx="5932546" cy="6342015"/>
                    </a:xfrm>
                    <a:prstGeom prst="rect">
                      <a:avLst/>
                    </a:prstGeom>
                    <a:noFill/>
                    <a:ln w="9525">
                      <a:noFill/>
                      <a:miter lim="800000"/>
                      <a:headEnd/>
                      <a:tailEnd/>
                    </a:ln>
                  </pic:spPr>
                </pic:pic>
              </a:graphicData>
            </a:graphic>
          </wp:inline>
        </w:drawing>
      </w:r>
    </w:p>
    <w:p w:rsidR="00DA5677" w:rsidRDefault="00DA5677" w:rsidP="00EF148B">
      <w:pPr>
        <w:pStyle w:val="IS-Bodytext-Bold"/>
        <w:ind w:left="900" w:hanging="36"/>
        <w:rPr>
          <w:b w:val="0"/>
          <w:lang w:val="en-US"/>
        </w:rPr>
      </w:pPr>
    </w:p>
    <w:p w:rsidR="00DA5677" w:rsidRPr="00EF148B" w:rsidRDefault="00DA5677" w:rsidP="00EF148B">
      <w:pPr>
        <w:pStyle w:val="IS-Bodytext-Bold"/>
        <w:ind w:left="900" w:hanging="36"/>
        <w:rPr>
          <w:b w:val="0"/>
          <w:lang w:val="en-US"/>
        </w:rPr>
      </w:pPr>
    </w:p>
    <w:p w:rsidR="00642EA2" w:rsidRPr="003B4FC0" w:rsidRDefault="00642EA2" w:rsidP="00642EA2">
      <w:pPr>
        <w:pStyle w:val="IS-List-Bullet1"/>
        <w:tabs>
          <w:tab w:val="clear" w:pos="360"/>
          <w:tab w:val="left" w:pos="900"/>
          <w:tab w:val="num" w:pos="1440"/>
        </w:tabs>
        <w:ind w:left="900"/>
        <w:rPr>
          <w:lang w:val="en-US"/>
        </w:rPr>
      </w:pPr>
      <w:r w:rsidRPr="001576B2">
        <w:rPr>
          <w:b/>
          <w:lang w:val="en-US"/>
        </w:rPr>
        <w:lastRenderedPageBreak/>
        <w:t>For example, if you are modifying My Account pages of B2Bassets site follow the steps below:</w:t>
      </w:r>
    </w:p>
    <w:p w:rsidR="00642EA2" w:rsidRPr="009E4234" w:rsidRDefault="00642EA2" w:rsidP="00642EA2">
      <w:pPr>
        <w:pStyle w:val="IS-List-Bullet1"/>
        <w:numPr>
          <w:ilvl w:val="0"/>
          <w:numId w:val="0"/>
        </w:numPr>
        <w:tabs>
          <w:tab w:val="clear" w:pos="360"/>
          <w:tab w:val="left" w:pos="900"/>
        </w:tabs>
        <w:ind w:left="900"/>
        <w:rPr>
          <w:lang w:val="en-US"/>
        </w:rPr>
      </w:pPr>
    </w:p>
    <w:p w:rsidR="00642EA2" w:rsidRPr="00D21BF4" w:rsidRDefault="00642EA2" w:rsidP="00642EA2">
      <w:pPr>
        <w:pStyle w:val="IS-Bodytext"/>
        <w:numPr>
          <w:ilvl w:val="0"/>
          <w:numId w:val="58"/>
        </w:numPr>
        <w:rPr>
          <w:color w:val="auto"/>
          <w:lang w:val="en-US"/>
        </w:rPr>
      </w:pPr>
      <w:r>
        <w:rPr>
          <w:lang w:val="en-US"/>
        </w:rPr>
        <w:t xml:space="preserve">Modify the Template file of </w:t>
      </w:r>
      <w:r w:rsidRPr="00F21BB0">
        <w:rPr>
          <w:b/>
          <w:lang w:val="en-US"/>
        </w:rPr>
        <w:t>My Account</w:t>
      </w:r>
      <w:r>
        <w:rPr>
          <w:b/>
          <w:lang w:val="en-US"/>
        </w:rPr>
        <w:t xml:space="preserve"> </w:t>
      </w:r>
      <w:r>
        <w:rPr>
          <w:lang w:val="en-US"/>
        </w:rPr>
        <w:t xml:space="preserve">i.e. accountLayoutPage.jsp file as described in </w:t>
      </w:r>
      <w:r w:rsidRPr="00D21BF4">
        <w:rPr>
          <w:color w:val="FF0000"/>
          <w:lang w:val="en-US"/>
        </w:rPr>
        <w:t>section 2.2</w:t>
      </w:r>
      <w:r w:rsidRPr="00D21BF4">
        <w:rPr>
          <w:color w:val="auto"/>
          <w:lang w:val="en-US"/>
        </w:rPr>
        <w:t xml:space="preserve"> </w:t>
      </w:r>
      <w:r w:rsidRPr="00D21BF4">
        <w:rPr>
          <w:color w:val="FF0000"/>
          <w:lang w:val="en-US"/>
        </w:rPr>
        <w:t>modify template pages</w:t>
      </w:r>
    </w:p>
    <w:p w:rsidR="00642EA2" w:rsidRDefault="00642EA2" w:rsidP="00642EA2">
      <w:pPr>
        <w:pStyle w:val="IS-Bodytext"/>
        <w:numPr>
          <w:ilvl w:val="0"/>
          <w:numId w:val="58"/>
        </w:numPr>
        <w:rPr>
          <w:lang w:val="en-US"/>
        </w:rPr>
      </w:pPr>
      <w:r>
        <w:rPr>
          <w:lang w:val="en-US"/>
        </w:rPr>
        <w:t>Now, Modify Account Sidebar Component related JSP’s and tag files.</w:t>
      </w:r>
    </w:p>
    <w:p w:rsidR="00642EA2" w:rsidRDefault="00642EA2" w:rsidP="00642EA2">
      <w:pPr>
        <w:pStyle w:val="IS-Bodytext"/>
        <w:ind w:left="1296"/>
        <w:rPr>
          <w:lang w:val="en-US"/>
        </w:rPr>
      </w:pPr>
      <w:r>
        <w:rPr>
          <w:lang w:val="en-US"/>
        </w:rPr>
        <w:t xml:space="preserve">i.e. </w:t>
      </w:r>
      <w:r w:rsidRPr="00750FB2">
        <w:rPr>
          <w:lang w:val="en-US"/>
        </w:rPr>
        <w:t>accountsidenavigationcollectioncomponent.jsp</w:t>
      </w:r>
      <w:r>
        <w:rPr>
          <w:lang w:val="en-US"/>
        </w:rPr>
        <w:t xml:space="preserve">, </w:t>
      </w:r>
      <w:r w:rsidRPr="00750FB2">
        <w:rPr>
          <w:lang w:val="en-US"/>
        </w:rPr>
        <w:t>accountnavigationcomponent.jsp</w:t>
      </w:r>
    </w:p>
    <w:p w:rsidR="00642EA2" w:rsidRDefault="00642EA2" w:rsidP="00642EA2">
      <w:pPr>
        <w:pStyle w:val="IS-Bodytext"/>
        <w:ind w:left="1296"/>
        <w:rPr>
          <w:lang w:val="en-US"/>
        </w:rPr>
      </w:pPr>
      <w:r>
        <w:rPr>
          <w:lang w:val="en-US"/>
        </w:rPr>
        <w:t>Copy or merge the above JSP files by copying Div tags and css classes from previous version JSPs to new.</w:t>
      </w:r>
    </w:p>
    <w:p w:rsidR="00642EA2" w:rsidRPr="00750FB2" w:rsidRDefault="00642EA2" w:rsidP="00642EA2">
      <w:pPr>
        <w:pStyle w:val="IS-Bodytext"/>
        <w:ind w:left="1296"/>
        <w:rPr>
          <w:lang w:val="en-US"/>
        </w:rPr>
      </w:pPr>
    </w:p>
    <w:p w:rsidR="00642EA2" w:rsidRPr="00750FB2" w:rsidRDefault="00642EA2" w:rsidP="00642EA2">
      <w:pPr>
        <w:pStyle w:val="IS-Bodytext"/>
        <w:ind w:left="1296"/>
        <w:rPr>
          <w:b/>
          <w:lang w:val="en-US"/>
        </w:rPr>
      </w:pPr>
      <w:r w:rsidRPr="00750FB2">
        <w:rPr>
          <w:b/>
          <w:lang w:val="en-US"/>
        </w:rPr>
        <w:t>Account</w:t>
      </w:r>
      <w:r>
        <w:rPr>
          <w:b/>
          <w:lang w:val="en-US"/>
        </w:rPr>
        <w:t xml:space="preserve"> </w:t>
      </w:r>
      <w:r w:rsidRPr="00750FB2">
        <w:rPr>
          <w:b/>
          <w:lang w:val="en-US"/>
        </w:rPr>
        <w:t>Sidebar</w:t>
      </w:r>
      <w:r>
        <w:rPr>
          <w:b/>
          <w:lang w:val="en-US"/>
        </w:rPr>
        <w:t xml:space="preserve"> </w:t>
      </w:r>
      <w:r w:rsidRPr="00750FB2">
        <w:rPr>
          <w:b/>
          <w:lang w:val="en-US"/>
        </w:rPr>
        <w:t>Navigation:</w:t>
      </w:r>
    </w:p>
    <w:p w:rsidR="00642EA2" w:rsidRDefault="00642EA2" w:rsidP="00642EA2">
      <w:pPr>
        <w:pStyle w:val="IS-Bodytext"/>
        <w:ind w:left="1296"/>
        <w:rPr>
          <w:lang w:val="en-US"/>
        </w:rPr>
      </w:pPr>
      <w:r>
        <w:rPr>
          <w:noProof/>
          <w:lang w:val="en-US"/>
        </w:rPr>
        <w:drawing>
          <wp:inline distT="0" distB="0" distL="0" distR="0">
            <wp:extent cx="2562225" cy="4572000"/>
            <wp:effectExtent l="19050" t="0" r="9525" b="0"/>
            <wp:docPr id="24" name="Picture 6" descr="D:\B2bMigr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2bMigration\1.png"/>
                    <pic:cNvPicPr>
                      <a:picLocks noChangeAspect="1" noChangeArrowheads="1"/>
                    </pic:cNvPicPr>
                  </pic:nvPicPr>
                  <pic:blipFill>
                    <a:blip r:embed="rId49" cstate="print"/>
                    <a:srcRect/>
                    <a:stretch>
                      <a:fillRect/>
                    </a:stretch>
                  </pic:blipFill>
                  <pic:spPr bwMode="auto">
                    <a:xfrm>
                      <a:off x="0" y="0"/>
                      <a:ext cx="2562225" cy="4572000"/>
                    </a:xfrm>
                    <a:prstGeom prst="rect">
                      <a:avLst/>
                    </a:prstGeom>
                    <a:noFill/>
                    <a:ln w="9525">
                      <a:noFill/>
                      <a:miter lim="800000"/>
                      <a:headEnd/>
                      <a:tailEnd/>
                    </a:ln>
                  </pic:spPr>
                </pic:pic>
              </a:graphicData>
            </a:graphic>
          </wp:inline>
        </w:drawing>
      </w:r>
    </w:p>
    <w:p w:rsidR="00642EA2" w:rsidRDefault="00642EA2" w:rsidP="00642EA2">
      <w:pPr>
        <w:pStyle w:val="IS-Bodytext"/>
        <w:ind w:left="1296"/>
        <w:rPr>
          <w:lang w:val="en-US"/>
        </w:rPr>
      </w:pPr>
    </w:p>
    <w:p w:rsidR="00642EA2" w:rsidRDefault="00642EA2" w:rsidP="00642EA2">
      <w:pPr>
        <w:pStyle w:val="IS-Bodytext"/>
        <w:numPr>
          <w:ilvl w:val="0"/>
          <w:numId w:val="59"/>
        </w:numPr>
        <w:rPr>
          <w:lang w:val="en-US"/>
        </w:rPr>
      </w:pPr>
      <w:r>
        <w:rPr>
          <w:lang w:val="en-US"/>
        </w:rPr>
        <w:t>Now, for the below view of My Account page m</w:t>
      </w:r>
      <w:r w:rsidRPr="0036034B">
        <w:rPr>
          <w:lang w:val="en-US"/>
        </w:rPr>
        <w:t xml:space="preserve">odify </w:t>
      </w:r>
      <w:r>
        <w:rPr>
          <w:lang w:val="en-US"/>
        </w:rPr>
        <w:t>all the JSP and tag files related to components used in My Account page:</w:t>
      </w:r>
    </w:p>
    <w:p w:rsidR="00642EA2" w:rsidRDefault="00642EA2" w:rsidP="00642EA2">
      <w:pPr>
        <w:pStyle w:val="IS-Bodytext"/>
        <w:ind w:left="1440"/>
        <w:rPr>
          <w:lang w:val="en-US"/>
        </w:rPr>
      </w:pPr>
      <w:r>
        <w:rPr>
          <w:lang w:val="en-US"/>
        </w:rPr>
        <w:t xml:space="preserve">E.g. </w:t>
      </w:r>
      <w:r w:rsidRPr="00EB654E">
        <w:rPr>
          <w:b/>
          <w:lang w:val="en-US"/>
        </w:rPr>
        <w:t>AccountProfileComponent-</w:t>
      </w:r>
      <w:r w:rsidRPr="0036034B">
        <w:rPr>
          <w:lang w:val="en-US"/>
        </w:rPr>
        <w:t xml:space="preserve"> accountProfilePage.jsp,</w:t>
      </w:r>
    </w:p>
    <w:p w:rsidR="00642EA2" w:rsidRDefault="00642EA2" w:rsidP="00642EA2">
      <w:pPr>
        <w:pStyle w:val="IS-Bodytext"/>
        <w:ind w:left="1440"/>
        <w:rPr>
          <w:lang w:val="en-US"/>
        </w:rPr>
      </w:pPr>
      <w:r w:rsidRPr="00EB654E">
        <w:rPr>
          <w:b/>
          <w:lang w:val="en-US"/>
        </w:rPr>
        <w:t xml:space="preserve"> AccountAddressBookComponent</w:t>
      </w:r>
      <w:r w:rsidRPr="0036034B">
        <w:rPr>
          <w:lang w:val="en-US"/>
        </w:rPr>
        <w:t xml:space="preserve">-accountAddressBookPage.jsp, </w:t>
      </w:r>
    </w:p>
    <w:p w:rsidR="00642EA2" w:rsidRDefault="00642EA2" w:rsidP="00642EA2">
      <w:pPr>
        <w:pStyle w:val="IS-Bodytext"/>
        <w:ind w:left="1440"/>
        <w:rPr>
          <w:lang w:val="en-US"/>
        </w:rPr>
      </w:pPr>
      <w:r w:rsidRPr="00EB654E">
        <w:rPr>
          <w:b/>
          <w:lang w:val="en-US"/>
        </w:rPr>
        <w:t>AccountPaymentDetailsComponent</w:t>
      </w:r>
      <w:r w:rsidRPr="0036034B">
        <w:rPr>
          <w:lang w:val="en-US"/>
        </w:rPr>
        <w:t>- accountPaymentInfoPage.jsp,</w:t>
      </w:r>
    </w:p>
    <w:p w:rsidR="00642EA2" w:rsidRDefault="00642EA2" w:rsidP="00642EA2">
      <w:pPr>
        <w:pStyle w:val="IS-Bodytext"/>
        <w:ind w:left="1440"/>
        <w:rPr>
          <w:lang w:val="en-US"/>
        </w:rPr>
      </w:pPr>
      <w:proofErr w:type="gramStart"/>
      <w:r w:rsidRPr="00EB654E">
        <w:rPr>
          <w:b/>
          <w:lang w:val="en-US"/>
        </w:rPr>
        <w:t>AccountMyQuotesComponent</w:t>
      </w:r>
      <w:r w:rsidRPr="0036034B">
        <w:rPr>
          <w:lang w:val="en-US"/>
        </w:rPr>
        <w:t xml:space="preserve">- </w:t>
      </w:r>
      <w:r>
        <w:rPr>
          <w:lang w:val="en-US"/>
        </w:rPr>
        <w:t>accountMyQuotesPage etc.</w:t>
      </w:r>
      <w:proofErr w:type="gramEnd"/>
    </w:p>
    <w:p w:rsidR="00642EA2" w:rsidRDefault="00642EA2" w:rsidP="00642EA2">
      <w:pPr>
        <w:pStyle w:val="IS-Bodytext"/>
        <w:numPr>
          <w:ilvl w:val="0"/>
          <w:numId w:val="59"/>
        </w:numPr>
        <w:rPr>
          <w:lang w:val="en-US"/>
        </w:rPr>
      </w:pPr>
      <w:r w:rsidRPr="00EB654E">
        <w:rPr>
          <w:color w:val="FF0000"/>
          <w:lang w:val="en-US"/>
        </w:rPr>
        <w:t>Copy and merge</w:t>
      </w:r>
      <w:r w:rsidR="00EB654E">
        <w:rPr>
          <w:color w:val="FF0000"/>
          <w:lang w:val="en-US"/>
        </w:rPr>
        <w:t xml:space="preserve"> all</w:t>
      </w:r>
      <w:r w:rsidRPr="00EB654E">
        <w:rPr>
          <w:color w:val="FF0000"/>
          <w:lang w:val="en-US"/>
        </w:rPr>
        <w:t xml:space="preserve"> the other </w:t>
      </w:r>
      <w:r w:rsidRPr="00D746AB">
        <w:rPr>
          <w:b/>
          <w:color w:val="FF0000"/>
          <w:lang w:val="en-US"/>
        </w:rPr>
        <w:t xml:space="preserve">JSP </w:t>
      </w:r>
      <w:r w:rsidR="00EB654E" w:rsidRPr="00D746AB">
        <w:rPr>
          <w:b/>
          <w:color w:val="FF0000"/>
          <w:lang w:val="en-US"/>
        </w:rPr>
        <w:t>files</w:t>
      </w:r>
      <w:r w:rsidR="00EB654E">
        <w:rPr>
          <w:color w:val="FF0000"/>
          <w:lang w:val="en-US"/>
        </w:rPr>
        <w:t xml:space="preserve"> related to </w:t>
      </w:r>
      <w:r w:rsidR="00EB654E" w:rsidRPr="003D796B">
        <w:rPr>
          <w:b/>
          <w:color w:val="FF0000"/>
          <w:lang w:val="en-US"/>
        </w:rPr>
        <w:t>My Account page</w:t>
      </w:r>
      <w:r w:rsidR="00EB654E">
        <w:rPr>
          <w:color w:val="FF0000"/>
          <w:lang w:val="en-US"/>
        </w:rPr>
        <w:t xml:space="preserve"> content, Copy &amp; merge the </w:t>
      </w:r>
      <w:r w:rsidRPr="00D746AB">
        <w:rPr>
          <w:b/>
          <w:color w:val="FF0000"/>
          <w:lang w:val="en-US"/>
        </w:rPr>
        <w:t>tag files</w:t>
      </w:r>
      <w:r w:rsidRPr="00EB654E">
        <w:rPr>
          <w:color w:val="FF0000"/>
          <w:lang w:val="en-US"/>
        </w:rPr>
        <w:t xml:space="preserve"> </w:t>
      </w:r>
      <w:r w:rsidR="003D796B">
        <w:rPr>
          <w:color w:val="FF0000"/>
          <w:lang w:val="en-US"/>
        </w:rPr>
        <w:t xml:space="preserve">too, </w:t>
      </w:r>
      <w:r w:rsidRPr="00EB654E">
        <w:rPr>
          <w:color w:val="FF0000"/>
          <w:lang w:val="en-US"/>
        </w:rPr>
        <w:t xml:space="preserve">that are included in </w:t>
      </w:r>
      <w:r w:rsidR="003D796B">
        <w:rPr>
          <w:color w:val="FF0000"/>
          <w:lang w:val="en-US"/>
        </w:rPr>
        <w:t xml:space="preserve">above </w:t>
      </w:r>
      <w:r w:rsidRPr="00EB654E">
        <w:rPr>
          <w:color w:val="FF0000"/>
          <w:lang w:val="en-US"/>
        </w:rPr>
        <w:t>JSPs.</w:t>
      </w:r>
    </w:p>
    <w:p w:rsidR="00DD52FE" w:rsidRDefault="00DD52FE" w:rsidP="000A3CB6">
      <w:pPr>
        <w:pStyle w:val="ABM-Table-Bullet1"/>
        <w:numPr>
          <w:ilvl w:val="0"/>
          <w:numId w:val="0"/>
        </w:numPr>
        <w:ind w:left="180" w:hanging="180"/>
        <w:rPr>
          <w:rFonts w:eastAsia="Calibri"/>
          <w:lang w:eastAsia="en-GB"/>
        </w:rPr>
      </w:pPr>
    </w:p>
    <w:p w:rsidR="00DD52FE" w:rsidRDefault="00DD52FE" w:rsidP="00DD52FE">
      <w:pPr>
        <w:pStyle w:val="IS-Bodytext"/>
        <w:rPr>
          <w:lang w:val="en-US"/>
        </w:rPr>
      </w:pPr>
    </w:p>
    <w:tbl>
      <w:tblPr>
        <w:tblStyle w:val="TableGrid"/>
        <w:tblW w:w="0" w:type="auto"/>
        <w:tblInd w:w="1278" w:type="dxa"/>
        <w:tblLook w:val="04A0"/>
      </w:tblPr>
      <w:tblGrid>
        <w:gridCol w:w="9119"/>
      </w:tblGrid>
      <w:tr w:rsidR="00DD52FE" w:rsidTr="00DD427C">
        <w:trPr>
          <w:trHeight w:val="4800"/>
        </w:trPr>
        <w:tc>
          <w:tcPr>
            <w:tcW w:w="9119" w:type="dxa"/>
          </w:tcPr>
          <w:p w:rsidR="00DD52FE" w:rsidRDefault="00DD52FE" w:rsidP="00DD427C">
            <w:pPr>
              <w:pStyle w:val="IS-Bodytext"/>
              <w:rPr>
                <w:lang w:val="en-US"/>
              </w:rPr>
            </w:pPr>
            <w:r w:rsidRPr="0036034B">
              <w:rPr>
                <w:noProof/>
                <w:lang w:val="en-US"/>
              </w:rPr>
              <w:drawing>
                <wp:inline distT="0" distB="0" distL="0" distR="0">
                  <wp:extent cx="5125226" cy="2838450"/>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srcRect/>
                          <a:stretch>
                            <a:fillRect/>
                          </a:stretch>
                        </pic:blipFill>
                        <pic:spPr bwMode="auto">
                          <a:xfrm>
                            <a:off x="0" y="0"/>
                            <a:ext cx="5130257" cy="2841236"/>
                          </a:xfrm>
                          <a:prstGeom prst="rect">
                            <a:avLst/>
                          </a:prstGeom>
                          <a:noFill/>
                          <a:ln w="9525">
                            <a:noFill/>
                            <a:miter lim="800000"/>
                            <a:headEnd/>
                            <a:tailEnd/>
                          </a:ln>
                        </pic:spPr>
                      </pic:pic>
                    </a:graphicData>
                  </a:graphic>
                </wp:inline>
              </w:drawing>
            </w:r>
          </w:p>
        </w:tc>
      </w:tr>
    </w:tbl>
    <w:p w:rsidR="00DD52FE" w:rsidRDefault="00DD52FE" w:rsidP="00DD52FE">
      <w:pPr>
        <w:pStyle w:val="IS-Bodytext"/>
        <w:rPr>
          <w:lang w:val="en-US"/>
        </w:rPr>
      </w:pPr>
    </w:p>
    <w:p w:rsidR="00DD52FE" w:rsidRPr="0036034B" w:rsidRDefault="00DD52FE" w:rsidP="00DD52FE">
      <w:pPr>
        <w:pStyle w:val="IS-Bodytext"/>
        <w:rPr>
          <w:lang w:val="en-US"/>
        </w:rPr>
      </w:pPr>
    </w:p>
    <w:p w:rsidR="00DD52FE" w:rsidRDefault="00300A71" w:rsidP="00DD52FE">
      <w:pPr>
        <w:pStyle w:val="IS-Bodytext"/>
        <w:numPr>
          <w:ilvl w:val="0"/>
          <w:numId w:val="59"/>
        </w:numPr>
        <w:rPr>
          <w:lang w:val="en-US"/>
        </w:rPr>
      </w:pPr>
      <w:r>
        <w:rPr>
          <w:lang w:val="en-US"/>
        </w:rPr>
        <w:t>While migrating c</w:t>
      </w:r>
      <w:r w:rsidR="00DD52FE">
        <w:rPr>
          <w:lang w:val="en-US"/>
        </w:rPr>
        <w:t>opy the complete file from previous version or merge the JSP</w:t>
      </w:r>
      <w:r w:rsidR="006F6A64">
        <w:rPr>
          <w:lang w:val="en-US"/>
        </w:rPr>
        <w:t xml:space="preserve"> &amp; Tag</w:t>
      </w:r>
      <w:r w:rsidR="00DD52FE">
        <w:rPr>
          <w:lang w:val="en-US"/>
        </w:rPr>
        <w:t xml:space="preserve"> files by copying Div tags and CSS classes from JSPs of previous version to new.</w:t>
      </w:r>
    </w:p>
    <w:p w:rsidR="005D2F15" w:rsidRPr="005D2F15" w:rsidRDefault="005D2F15" w:rsidP="005D2F15">
      <w:pPr>
        <w:pStyle w:val="IS-Bodytext"/>
        <w:ind w:firstLine="720"/>
        <w:rPr>
          <w:color w:val="FF0000"/>
          <w:lang w:val="en-US"/>
        </w:rPr>
      </w:pPr>
      <w:r w:rsidRPr="005D2F15">
        <w:rPr>
          <w:color w:val="FF0000"/>
          <w:lang w:val="en-US"/>
        </w:rPr>
        <w:t xml:space="preserve">(Note: Comment unnecessary or duplicate css code from .css files for proper UI of </w:t>
      </w:r>
      <w:r>
        <w:rPr>
          <w:color w:val="FF0000"/>
          <w:lang w:val="en-US"/>
        </w:rPr>
        <w:t xml:space="preserve">the </w:t>
      </w:r>
      <w:r w:rsidRPr="005D2F15">
        <w:rPr>
          <w:color w:val="FF0000"/>
          <w:lang w:val="en-US"/>
        </w:rPr>
        <w:t>pages)</w:t>
      </w:r>
    </w:p>
    <w:p w:rsidR="00DD52FE" w:rsidRDefault="00DD52FE" w:rsidP="000A3CB6">
      <w:pPr>
        <w:pStyle w:val="ABM-Table-Bullet1"/>
        <w:numPr>
          <w:ilvl w:val="0"/>
          <w:numId w:val="0"/>
        </w:numPr>
        <w:ind w:left="180" w:hanging="180"/>
        <w:rPr>
          <w:rFonts w:eastAsia="Calibri"/>
          <w:lang w:eastAsia="en-GB"/>
        </w:rPr>
      </w:pPr>
    </w:p>
    <w:p w:rsidR="00E73B38" w:rsidRDefault="00E73B38" w:rsidP="000A3CB6">
      <w:pPr>
        <w:pStyle w:val="ABM-Table-Bullet1"/>
        <w:numPr>
          <w:ilvl w:val="0"/>
          <w:numId w:val="0"/>
        </w:numPr>
        <w:ind w:left="180" w:hanging="180"/>
        <w:rPr>
          <w:rFonts w:eastAsia="Calibri"/>
          <w:lang w:eastAsia="en-GB"/>
        </w:rPr>
      </w:pPr>
    </w:p>
    <w:p w:rsidR="00E73B38" w:rsidRDefault="00E73B38" w:rsidP="000A3CB6">
      <w:pPr>
        <w:pStyle w:val="ABM-Table-Bullet1"/>
        <w:numPr>
          <w:ilvl w:val="0"/>
          <w:numId w:val="0"/>
        </w:numPr>
        <w:ind w:left="180" w:hanging="180"/>
        <w:rPr>
          <w:rFonts w:eastAsia="Calibri"/>
          <w:lang w:eastAsia="en-GB"/>
        </w:rPr>
      </w:pPr>
    </w:p>
    <w:p w:rsidR="00E73B38" w:rsidRDefault="00E73B38" w:rsidP="000A3CB6">
      <w:pPr>
        <w:pStyle w:val="ABM-Table-Bullet1"/>
        <w:numPr>
          <w:ilvl w:val="0"/>
          <w:numId w:val="0"/>
        </w:numPr>
        <w:ind w:left="180" w:hanging="180"/>
        <w:rPr>
          <w:rFonts w:eastAsia="Calibri"/>
          <w:lang w:eastAsia="en-GB"/>
        </w:rPr>
      </w:pPr>
    </w:p>
    <w:p w:rsidR="00E73B38" w:rsidRDefault="00E73B38" w:rsidP="000A3CB6">
      <w:pPr>
        <w:pStyle w:val="ABM-Table-Bullet1"/>
        <w:numPr>
          <w:ilvl w:val="0"/>
          <w:numId w:val="0"/>
        </w:numPr>
        <w:ind w:left="180" w:hanging="180"/>
        <w:rPr>
          <w:rFonts w:eastAsia="Calibri"/>
          <w:lang w:eastAsia="en-GB"/>
        </w:rPr>
      </w:pPr>
    </w:p>
    <w:p w:rsidR="00E73B38" w:rsidRDefault="00E73B38" w:rsidP="000A3CB6">
      <w:pPr>
        <w:pStyle w:val="ABM-Table-Bullet1"/>
        <w:numPr>
          <w:ilvl w:val="0"/>
          <w:numId w:val="0"/>
        </w:numPr>
        <w:ind w:left="180" w:hanging="180"/>
        <w:rPr>
          <w:rFonts w:eastAsia="Calibri"/>
          <w:lang w:eastAsia="en-GB"/>
        </w:rPr>
      </w:pPr>
    </w:p>
    <w:p w:rsidR="00E73B38" w:rsidRDefault="00E73B38" w:rsidP="000A3CB6">
      <w:pPr>
        <w:pStyle w:val="ABM-Table-Bullet1"/>
        <w:numPr>
          <w:ilvl w:val="0"/>
          <w:numId w:val="0"/>
        </w:numPr>
        <w:ind w:left="180" w:hanging="180"/>
        <w:rPr>
          <w:rFonts w:eastAsia="Calibri"/>
          <w:lang w:eastAsia="en-GB"/>
        </w:rPr>
      </w:pPr>
    </w:p>
    <w:p w:rsidR="00E73B38" w:rsidRDefault="00E73B38" w:rsidP="000A3CB6">
      <w:pPr>
        <w:pStyle w:val="ABM-Table-Bullet1"/>
        <w:numPr>
          <w:ilvl w:val="0"/>
          <w:numId w:val="0"/>
        </w:numPr>
        <w:ind w:left="180" w:hanging="180"/>
        <w:rPr>
          <w:rFonts w:eastAsia="Calibri"/>
          <w:lang w:eastAsia="en-GB"/>
        </w:rPr>
      </w:pPr>
    </w:p>
    <w:p w:rsidR="00E73B38" w:rsidRDefault="00E73B38" w:rsidP="000A3CB6">
      <w:pPr>
        <w:pStyle w:val="ABM-Table-Bullet1"/>
        <w:numPr>
          <w:ilvl w:val="0"/>
          <w:numId w:val="0"/>
        </w:numPr>
        <w:ind w:left="180" w:hanging="180"/>
        <w:rPr>
          <w:rFonts w:eastAsia="Calibri"/>
          <w:lang w:eastAsia="en-GB"/>
        </w:rPr>
      </w:pPr>
    </w:p>
    <w:p w:rsidR="00E73B38" w:rsidRDefault="00E73B38" w:rsidP="000A3CB6">
      <w:pPr>
        <w:pStyle w:val="ABM-Table-Bullet1"/>
        <w:numPr>
          <w:ilvl w:val="0"/>
          <w:numId w:val="0"/>
        </w:numPr>
        <w:ind w:left="180" w:hanging="180"/>
        <w:rPr>
          <w:rFonts w:eastAsia="Calibri"/>
          <w:lang w:eastAsia="en-GB"/>
        </w:rPr>
      </w:pPr>
    </w:p>
    <w:p w:rsidR="00E73B38" w:rsidRDefault="00E73B38" w:rsidP="000A3CB6">
      <w:pPr>
        <w:pStyle w:val="ABM-Table-Bullet1"/>
        <w:numPr>
          <w:ilvl w:val="0"/>
          <w:numId w:val="0"/>
        </w:numPr>
        <w:ind w:left="180" w:hanging="180"/>
        <w:rPr>
          <w:rFonts w:eastAsia="Calibri"/>
          <w:lang w:eastAsia="en-GB"/>
        </w:rPr>
      </w:pPr>
    </w:p>
    <w:p w:rsidR="00E73B38" w:rsidRDefault="00E73B38" w:rsidP="000A3CB6">
      <w:pPr>
        <w:pStyle w:val="ABM-Table-Bullet1"/>
        <w:numPr>
          <w:ilvl w:val="0"/>
          <w:numId w:val="0"/>
        </w:numPr>
        <w:ind w:left="180" w:hanging="180"/>
        <w:rPr>
          <w:rFonts w:eastAsia="Calibri"/>
          <w:lang w:eastAsia="en-GB"/>
        </w:rPr>
      </w:pPr>
    </w:p>
    <w:p w:rsidR="00E73B38" w:rsidRDefault="00E73B38" w:rsidP="000A3CB6">
      <w:pPr>
        <w:pStyle w:val="ABM-Table-Bullet1"/>
        <w:numPr>
          <w:ilvl w:val="0"/>
          <w:numId w:val="0"/>
        </w:numPr>
        <w:ind w:left="180" w:hanging="180"/>
        <w:rPr>
          <w:rFonts w:eastAsia="Calibri"/>
          <w:lang w:eastAsia="en-GB"/>
        </w:rPr>
      </w:pPr>
    </w:p>
    <w:p w:rsidR="00E73B38" w:rsidRDefault="00E73B38" w:rsidP="000A3CB6">
      <w:pPr>
        <w:pStyle w:val="ABM-Table-Bullet1"/>
        <w:numPr>
          <w:ilvl w:val="0"/>
          <w:numId w:val="0"/>
        </w:numPr>
        <w:ind w:left="180" w:hanging="180"/>
        <w:rPr>
          <w:rFonts w:eastAsia="Calibri"/>
          <w:lang w:eastAsia="en-GB"/>
        </w:rPr>
      </w:pPr>
    </w:p>
    <w:p w:rsidR="00E73B38" w:rsidRDefault="00E73B38" w:rsidP="000A3CB6">
      <w:pPr>
        <w:pStyle w:val="ABM-Table-Bullet1"/>
        <w:numPr>
          <w:ilvl w:val="0"/>
          <w:numId w:val="0"/>
        </w:numPr>
        <w:ind w:left="180" w:hanging="180"/>
        <w:rPr>
          <w:rFonts w:eastAsia="Calibri"/>
          <w:lang w:eastAsia="en-GB"/>
        </w:rPr>
      </w:pPr>
    </w:p>
    <w:p w:rsidR="00E73B38" w:rsidRDefault="00E73B38" w:rsidP="000A3CB6">
      <w:pPr>
        <w:pStyle w:val="ABM-Table-Bullet1"/>
        <w:numPr>
          <w:ilvl w:val="0"/>
          <w:numId w:val="0"/>
        </w:numPr>
        <w:ind w:left="180" w:hanging="180"/>
        <w:rPr>
          <w:rFonts w:eastAsia="Calibri"/>
          <w:lang w:eastAsia="en-GB"/>
        </w:rPr>
      </w:pPr>
    </w:p>
    <w:p w:rsidR="00E73B38" w:rsidRDefault="00E73B38" w:rsidP="000A3CB6">
      <w:pPr>
        <w:pStyle w:val="ABM-Table-Bullet1"/>
        <w:numPr>
          <w:ilvl w:val="0"/>
          <w:numId w:val="0"/>
        </w:numPr>
        <w:ind w:left="180" w:hanging="180"/>
        <w:rPr>
          <w:rFonts w:eastAsia="Calibri"/>
          <w:lang w:eastAsia="en-GB"/>
        </w:rPr>
      </w:pPr>
    </w:p>
    <w:p w:rsidR="00E73B38" w:rsidRDefault="00E73B38" w:rsidP="000A3CB6">
      <w:pPr>
        <w:pStyle w:val="ABM-Table-Bullet1"/>
        <w:numPr>
          <w:ilvl w:val="0"/>
          <w:numId w:val="0"/>
        </w:numPr>
        <w:ind w:left="180" w:hanging="180"/>
        <w:rPr>
          <w:rFonts w:eastAsia="Calibri"/>
          <w:lang w:eastAsia="en-GB"/>
        </w:rPr>
      </w:pPr>
    </w:p>
    <w:p w:rsidR="00E73B38" w:rsidRDefault="00E73B38" w:rsidP="000A3CB6">
      <w:pPr>
        <w:pStyle w:val="ABM-Table-Bullet1"/>
        <w:numPr>
          <w:ilvl w:val="0"/>
          <w:numId w:val="0"/>
        </w:numPr>
        <w:ind w:left="180" w:hanging="180"/>
        <w:rPr>
          <w:rFonts w:eastAsia="Calibri"/>
          <w:lang w:eastAsia="en-GB"/>
        </w:rPr>
      </w:pPr>
    </w:p>
    <w:p w:rsidR="00E73B38" w:rsidRDefault="00E73B38" w:rsidP="000A3CB6">
      <w:pPr>
        <w:pStyle w:val="ABM-Table-Bullet1"/>
        <w:numPr>
          <w:ilvl w:val="0"/>
          <w:numId w:val="0"/>
        </w:numPr>
        <w:ind w:left="180" w:hanging="180"/>
        <w:rPr>
          <w:rFonts w:eastAsia="Calibri"/>
          <w:lang w:eastAsia="en-GB"/>
        </w:rPr>
      </w:pPr>
    </w:p>
    <w:p w:rsidR="00E73B38" w:rsidRDefault="00E73B38" w:rsidP="000A3CB6">
      <w:pPr>
        <w:pStyle w:val="ABM-Table-Bullet1"/>
        <w:numPr>
          <w:ilvl w:val="0"/>
          <w:numId w:val="0"/>
        </w:numPr>
        <w:ind w:left="180" w:hanging="180"/>
        <w:rPr>
          <w:rFonts w:eastAsia="Calibri"/>
          <w:lang w:eastAsia="en-GB"/>
        </w:rPr>
      </w:pPr>
    </w:p>
    <w:p w:rsidR="00E73B38" w:rsidRDefault="00E73B38" w:rsidP="000A3CB6">
      <w:pPr>
        <w:pStyle w:val="ABM-Table-Bullet1"/>
        <w:numPr>
          <w:ilvl w:val="0"/>
          <w:numId w:val="0"/>
        </w:numPr>
        <w:ind w:left="180" w:hanging="180"/>
        <w:rPr>
          <w:rFonts w:eastAsia="Calibri"/>
          <w:lang w:eastAsia="en-GB"/>
        </w:rPr>
      </w:pPr>
    </w:p>
    <w:p w:rsidR="00E73B38" w:rsidRDefault="00E73B38" w:rsidP="000A3CB6">
      <w:pPr>
        <w:pStyle w:val="ABM-Table-Bullet1"/>
        <w:numPr>
          <w:ilvl w:val="0"/>
          <w:numId w:val="0"/>
        </w:numPr>
        <w:ind w:left="180" w:hanging="180"/>
        <w:rPr>
          <w:rFonts w:eastAsia="Calibri"/>
          <w:lang w:eastAsia="en-GB"/>
        </w:rPr>
      </w:pPr>
    </w:p>
    <w:p w:rsidR="00E73B38" w:rsidRDefault="00E73B38" w:rsidP="000A3CB6">
      <w:pPr>
        <w:pStyle w:val="ABM-Table-Bullet1"/>
        <w:numPr>
          <w:ilvl w:val="0"/>
          <w:numId w:val="0"/>
        </w:numPr>
        <w:ind w:left="180" w:hanging="180"/>
        <w:rPr>
          <w:rFonts w:eastAsia="Calibri"/>
          <w:lang w:eastAsia="en-GB"/>
        </w:rPr>
      </w:pPr>
    </w:p>
    <w:p w:rsidR="00E73B38" w:rsidRDefault="00E73B38" w:rsidP="000A3CB6">
      <w:pPr>
        <w:pStyle w:val="ABM-Table-Bullet1"/>
        <w:numPr>
          <w:ilvl w:val="0"/>
          <w:numId w:val="0"/>
        </w:numPr>
        <w:ind w:left="180" w:hanging="180"/>
        <w:rPr>
          <w:rFonts w:eastAsia="Calibri"/>
          <w:lang w:eastAsia="en-GB"/>
        </w:rPr>
      </w:pPr>
    </w:p>
    <w:p w:rsidR="00E73B38" w:rsidRDefault="00E73B38" w:rsidP="000A3CB6">
      <w:pPr>
        <w:pStyle w:val="ABM-Table-Bullet1"/>
        <w:numPr>
          <w:ilvl w:val="0"/>
          <w:numId w:val="0"/>
        </w:numPr>
        <w:ind w:left="180" w:hanging="180"/>
        <w:rPr>
          <w:rFonts w:eastAsia="Calibri"/>
          <w:lang w:eastAsia="en-GB"/>
        </w:rPr>
      </w:pPr>
    </w:p>
    <w:p w:rsidR="00E73B38" w:rsidRDefault="00E73B38" w:rsidP="000A3CB6">
      <w:pPr>
        <w:pStyle w:val="ABM-Table-Bullet1"/>
        <w:numPr>
          <w:ilvl w:val="0"/>
          <w:numId w:val="0"/>
        </w:numPr>
        <w:ind w:left="180" w:hanging="180"/>
        <w:rPr>
          <w:rFonts w:eastAsia="Calibri"/>
          <w:lang w:eastAsia="en-GB"/>
        </w:rPr>
      </w:pPr>
    </w:p>
    <w:p w:rsidR="002B1B65" w:rsidRDefault="002B1B65" w:rsidP="00EF1CD1">
      <w:pPr>
        <w:pStyle w:val="ABM-Table-Bullet1"/>
        <w:numPr>
          <w:ilvl w:val="0"/>
          <w:numId w:val="0"/>
        </w:numPr>
        <w:rPr>
          <w:rFonts w:eastAsia="Calibri"/>
          <w:lang w:eastAsia="en-GB"/>
        </w:rPr>
      </w:pPr>
    </w:p>
    <w:p w:rsidR="00391A55" w:rsidRDefault="00AD2B57" w:rsidP="00391A55">
      <w:pPr>
        <w:pStyle w:val="IS-Heading1"/>
        <w:rPr>
          <w:lang w:val="en-US"/>
        </w:rPr>
      </w:pPr>
      <w:bookmarkStart w:id="175" w:name="_Toc437443952"/>
      <w:r>
        <w:rPr>
          <w:lang w:val="en-US"/>
        </w:rPr>
        <w:lastRenderedPageBreak/>
        <w:t xml:space="preserve">  </w:t>
      </w:r>
      <w:r w:rsidR="00391A55">
        <w:rPr>
          <w:lang w:val="en-US"/>
        </w:rPr>
        <w:t xml:space="preserve">  </w:t>
      </w:r>
      <w:bookmarkStart w:id="176" w:name="_Toc442102820"/>
      <w:r w:rsidR="00391A55" w:rsidRPr="006443E7">
        <w:rPr>
          <w:lang w:val="en-US"/>
        </w:rPr>
        <w:t>B2BAssets</w:t>
      </w:r>
      <w:r w:rsidR="00391A55">
        <w:rPr>
          <w:lang w:val="en-US"/>
        </w:rPr>
        <w:t xml:space="preserve"> Responsive </w:t>
      </w:r>
      <w:r w:rsidR="00E9629E">
        <w:rPr>
          <w:lang w:val="en-US"/>
        </w:rPr>
        <w:t xml:space="preserve">UI </w:t>
      </w:r>
      <w:r w:rsidR="00391A55">
        <w:rPr>
          <w:lang w:val="en-US"/>
        </w:rPr>
        <w:t>Designs</w:t>
      </w:r>
      <w:bookmarkEnd w:id="176"/>
    </w:p>
    <w:p w:rsidR="00391A55" w:rsidRDefault="00391A55" w:rsidP="00391A55">
      <w:pPr>
        <w:pStyle w:val="Caption"/>
        <w:ind w:firstLine="360"/>
        <w:rPr>
          <w:snapToGrid w:val="0"/>
          <w:color w:val="009BCC" w:themeColor="text2"/>
          <w:kern w:val="32"/>
          <w:lang w:val="en-US"/>
        </w:rPr>
      </w:pPr>
      <w:r w:rsidRPr="006443E7">
        <w:rPr>
          <w:snapToGrid w:val="0"/>
          <w:color w:val="009BCC" w:themeColor="text2"/>
          <w:kern w:val="32"/>
          <w:lang w:val="en-US"/>
        </w:rPr>
        <w:t xml:space="preserve">B2BAssets </w:t>
      </w:r>
      <w:r>
        <w:rPr>
          <w:snapToGrid w:val="0"/>
          <w:color w:val="009BCC" w:themeColor="text2"/>
          <w:kern w:val="32"/>
          <w:lang w:val="en-US"/>
        </w:rPr>
        <w:t>Desktop</w:t>
      </w:r>
      <w:r w:rsidRPr="006443E7">
        <w:rPr>
          <w:snapToGrid w:val="0"/>
          <w:color w:val="009BCC" w:themeColor="text2"/>
          <w:kern w:val="32"/>
          <w:lang w:val="en-US"/>
        </w:rPr>
        <w:t xml:space="preserve"> View:</w:t>
      </w:r>
    </w:p>
    <w:p w:rsidR="00391A55" w:rsidRPr="00924B0D" w:rsidRDefault="00391A55" w:rsidP="00391A55">
      <w:pPr>
        <w:rPr>
          <w:lang w:val="en-US"/>
        </w:rPr>
      </w:pPr>
    </w:p>
    <w:p w:rsidR="00391A55" w:rsidRDefault="00391A55" w:rsidP="00391A55">
      <w:pPr>
        <w:jc w:val="center"/>
        <w:rPr>
          <w:lang w:val="en-US"/>
        </w:rPr>
      </w:pPr>
      <w:r>
        <w:rPr>
          <w:noProof/>
          <w:lang w:val="en-US"/>
        </w:rPr>
        <w:drawing>
          <wp:inline distT="0" distB="0" distL="0" distR="0">
            <wp:extent cx="5286375" cy="7672886"/>
            <wp:effectExtent l="19050" t="0" r="0" b="0"/>
            <wp:docPr id="31" name="Picture 21" descr="D:\B2bMigration\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2bMigration\Desktop.png"/>
                    <pic:cNvPicPr>
                      <a:picLocks noChangeAspect="1" noChangeArrowheads="1"/>
                    </pic:cNvPicPr>
                  </pic:nvPicPr>
                  <pic:blipFill>
                    <a:blip r:embed="rId51" cstate="print"/>
                    <a:srcRect/>
                    <a:stretch>
                      <a:fillRect/>
                    </a:stretch>
                  </pic:blipFill>
                  <pic:spPr bwMode="auto">
                    <a:xfrm>
                      <a:off x="0" y="0"/>
                      <a:ext cx="5287150" cy="7674012"/>
                    </a:xfrm>
                    <a:prstGeom prst="rect">
                      <a:avLst/>
                    </a:prstGeom>
                    <a:noFill/>
                    <a:ln w="9525">
                      <a:noFill/>
                      <a:miter lim="800000"/>
                      <a:headEnd/>
                      <a:tailEnd/>
                    </a:ln>
                  </pic:spPr>
                </pic:pic>
              </a:graphicData>
            </a:graphic>
          </wp:inline>
        </w:drawing>
      </w:r>
    </w:p>
    <w:p w:rsidR="005008D4" w:rsidRPr="00924B0D" w:rsidRDefault="005008D4" w:rsidP="00391A55">
      <w:pPr>
        <w:jc w:val="center"/>
        <w:rPr>
          <w:lang w:val="en-US"/>
        </w:rPr>
      </w:pPr>
    </w:p>
    <w:p w:rsidR="00391A55" w:rsidRDefault="00391A55" w:rsidP="00391A55">
      <w:pPr>
        <w:pStyle w:val="Caption"/>
        <w:ind w:firstLine="360"/>
        <w:rPr>
          <w:snapToGrid w:val="0"/>
          <w:color w:val="009BCC" w:themeColor="text2"/>
          <w:kern w:val="32"/>
          <w:lang w:val="en-US"/>
        </w:rPr>
      </w:pPr>
      <w:r w:rsidRPr="006443E7">
        <w:rPr>
          <w:snapToGrid w:val="0"/>
          <w:color w:val="009BCC" w:themeColor="text2"/>
          <w:kern w:val="32"/>
          <w:lang w:val="en-US"/>
        </w:rPr>
        <w:lastRenderedPageBreak/>
        <w:t>B2BAssets Tablet View:</w:t>
      </w:r>
    </w:p>
    <w:p w:rsidR="00391A55" w:rsidRPr="00924B0D" w:rsidRDefault="00391A55" w:rsidP="00391A55">
      <w:pPr>
        <w:rPr>
          <w:lang w:val="en-US"/>
        </w:rPr>
      </w:pPr>
    </w:p>
    <w:p w:rsidR="00391A55" w:rsidRDefault="00391A55" w:rsidP="00391A55">
      <w:pPr>
        <w:pStyle w:val="IS-Bodytext-Bold"/>
        <w:ind w:left="360"/>
        <w:jc w:val="center"/>
        <w:rPr>
          <w:b w:val="0"/>
          <w:lang w:val="en-US"/>
        </w:rPr>
      </w:pPr>
      <w:r w:rsidRPr="006443E7">
        <w:rPr>
          <w:b w:val="0"/>
          <w:noProof/>
          <w:lang w:val="en-US"/>
        </w:rPr>
        <w:drawing>
          <wp:inline distT="0" distB="0" distL="0" distR="0">
            <wp:extent cx="5464945" cy="8220075"/>
            <wp:effectExtent l="19050" t="0" r="2405" b="0"/>
            <wp:docPr id="32" name="Picture 19" descr="D:\B2bMigration\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B2bMigration\tablet.png"/>
                    <pic:cNvPicPr>
                      <a:picLocks noChangeAspect="1" noChangeArrowheads="1"/>
                    </pic:cNvPicPr>
                  </pic:nvPicPr>
                  <pic:blipFill>
                    <a:blip r:embed="rId52" cstate="print"/>
                    <a:srcRect/>
                    <a:stretch>
                      <a:fillRect/>
                    </a:stretch>
                  </pic:blipFill>
                  <pic:spPr bwMode="auto">
                    <a:xfrm>
                      <a:off x="0" y="0"/>
                      <a:ext cx="5464945" cy="8220075"/>
                    </a:xfrm>
                    <a:prstGeom prst="rect">
                      <a:avLst/>
                    </a:prstGeom>
                    <a:noFill/>
                    <a:ln w="9525">
                      <a:noFill/>
                      <a:miter lim="800000"/>
                      <a:headEnd/>
                      <a:tailEnd/>
                    </a:ln>
                  </pic:spPr>
                </pic:pic>
              </a:graphicData>
            </a:graphic>
          </wp:inline>
        </w:drawing>
      </w:r>
    </w:p>
    <w:p w:rsidR="00391A55" w:rsidRDefault="00391A55" w:rsidP="00391A55">
      <w:pPr>
        <w:pStyle w:val="IS-Bodytext-Bold"/>
        <w:ind w:left="360"/>
        <w:jc w:val="center"/>
        <w:rPr>
          <w:b w:val="0"/>
          <w:lang w:val="en-US"/>
        </w:rPr>
      </w:pPr>
    </w:p>
    <w:p w:rsidR="00391A55" w:rsidRDefault="00391A55" w:rsidP="00391A55">
      <w:pPr>
        <w:pStyle w:val="IS-Bodytext-Bold"/>
        <w:rPr>
          <w:b w:val="0"/>
          <w:lang w:val="en-US"/>
        </w:rPr>
      </w:pPr>
    </w:p>
    <w:p w:rsidR="00391A55" w:rsidRDefault="00391A55" w:rsidP="00391A55">
      <w:pPr>
        <w:pStyle w:val="Caption"/>
        <w:ind w:firstLine="360"/>
        <w:rPr>
          <w:snapToGrid w:val="0"/>
          <w:color w:val="009BCC" w:themeColor="text2"/>
          <w:kern w:val="32"/>
          <w:lang w:val="en-US"/>
        </w:rPr>
      </w:pPr>
      <w:r w:rsidRPr="006443E7">
        <w:rPr>
          <w:snapToGrid w:val="0"/>
          <w:color w:val="009BCC" w:themeColor="text2"/>
          <w:kern w:val="32"/>
          <w:lang w:val="en-US"/>
        </w:rPr>
        <w:lastRenderedPageBreak/>
        <w:t xml:space="preserve">B2BAssets </w:t>
      </w:r>
      <w:r>
        <w:rPr>
          <w:snapToGrid w:val="0"/>
          <w:color w:val="009BCC" w:themeColor="text2"/>
          <w:kern w:val="32"/>
          <w:lang w:val="en-US"/>
        </w:rPr>
        <w:t>Mobile</w:t>
      </w:r>
      <w:r w:rsidRPr="006443E7">
        <w:rPr>
          <w:snapToGrid w:val="0"/>
          <w:color w:val="009BCC" w:themeColor="text2"/>
          <w:kern w:val="32"/>
          <w:lang w:val="en-US"/>
        </w:rPr>
        <w:t xml:space="preserve"> View:</w:t>
      </w:r>
    </w:p>
    <w:p w:rsidR="00391A55" w:rsidRPr="00924B0D" w:rsidRDefault="00391A55" w:rsidP="00391A55">
      <w:pPr>
        <w:rPr>
          <w:lang w:val="en-US"/>
        </w:rPr>
      </w:pPr>
    </w:p>
    <w:p w:rsidR="00391A55" w:rsidRPr="00924B0D" w:rsidRDefault="00391A55" w:rsidP="00391A55">
      <w:pPr>
        <w:jc w:val="center"/>
        <w:rPr>
          <w:lang w:val="en-US"/>
        </w:rPr>
      </w:pPr>
      <w:r w:rsidRPr="00924B0D">
        <w:rPr>
          <w:noProof/>
          <w:lang w:val="en-US"/>
        </w:rPr>
        <w:drawing>
          <wp:inline distT="0" distB="0" distL="0" distR="0">
            <wp:extent cx="2537369" cy="8162925"/>
            <wp:effectExtent l="19050" t="0" r="0" b="0"/>
            <wp:docPr id="34" name="Picture 20" descr="D:\B2bMigration\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B2bMigration\Mobile.png"/>
                    <pic:cNvPicPr>
                      <a:picLocks noChangeAspect="1" noChangeArrowheads="1"/>
                    </pic:cNvPicPr>
                  </pic:nvPicPr>
                  <pic:blipFill>
                    <a:blip r:embed="rId53" cstate="print"/>
                    <a:srcRect/>
                    <a:stretch>
                      <a:fillRect/>
                    </a:stretch>
                  </pic:blipFill>
                  <pic:spPr bwMode="auto">
                    <a:xfrm>
                      <a:off x="0" y="0"/>
                      <a:ext cx="2537369" cy="8162925"/>
                    </a:xfrm>
                    <a:prstGeom prst="rect">
                      <a:avLst/>
                    </a:prstGeom>
                    <a:noFill/>
                    <a:ln w="9525">
                      <a:noFill/>
                      <a:miter lim="800000"/>
                      <a:headEnd/>
                      <a:tailEnd/>
                    </a:ln>
                  </pic:spPr>
                </pic:pic>
              </a:graphicData>
            </a:graphic>
          </wp:inline>
        </w:drawing>
      </w:r>
    </w:p>
    <w:p w:rsidR="00391A55" w:rsidRDefault="00391A55" w:rsidP="00391A55">
      <w:pPr>
        <w:pStyle w:val="ABM-Table-Bullet1"/>
        <w:numPr>
          <w:ilvl w:val="0"/>
          <w:numId w:val="0"/>
        </w:numPr>
        <w:ind w:left="180"/>
        <w:rPr>
          <w:lang w:val="en-US"/>
        </w:rPr>
      </w:pPr>
    </w:p>
    <w:p w:rsidR="002B1B65" w:rsidRDefault="00391A55" w:rsidP="002B1B65">
      <w:pPr>
        <w:pStyle w:val="IS-Heading1"/>
        <w:rPr>
          <w:lang w:val="en-US"/>
        </w:rPr>
      </w:pPr>
      <w:r>
        <w:rPr>
          <w:lang w:val="en-US"/>
        </w:rPr>
        <w:lastRenderedPageBreak/>
        <w:t xml:space="preserve">   </w:t>
      </w:r>
      <w:bookmarkStart w:id="177" w:name="_Toc442102821"/>
      <w:r w:rsidR="00ED3DA5">
        <w:rPr>
          <w:lang w:val="en-US"/>
        </w:rPr>
        <w:t>UI Changes I</w:t>
      </w:r>
      <w:r w:rsidR="002B1B65">
        <w:rPr>
          <w:lang w:val="en-US"/>
        </w:rPr>
        <w:t>n v5.7</w:t>
      </w:r>
      <w:bookmarkEnd w:id="175"/>
      <w:bookmarkEnd w:id="177"/>
      <w:r w:rsidR="002B1B65">
        <w:rPr>
          <w:lang w:val="en-US"/>
        </w:rPr>
        <w:t xml:space="preserve"> </w:t>
      </w:r>
    </w:p>
    <w:p w:rsidR="006E01D7" w:rsidRDefault="006E01D7" w:rsidP="006E01D7">
      <w:pPr>
        <w:pStyle w:val="IS-Heading2"/>
        <w:tabs>
          <w:tab w:val="clear" w:pos="1206"/>
          <w:tab w:val="num" w:pos="936"/>
        </w:tabs>
        <w:ind w:left="936"/>
        <w:rPr>
          <w:lang w:val="en-US"/>
        </w:rPr>
      </w:pPr>
      <w:bookmarkStart w:id="178" w:name="_Toc437443953"/>
      <w:bookmarkStart w:id="179" w:name="_Toc442102822"/>
      <w:r>
        <w:rPr>
          <w:lang w:val="en-US"/>
        </w:rPr>
        <w:t>Newly Applied UI Changes For B2BA</w:t>
      </w:r>
      <w:r w:rsidRPr="00551F01">
        <w:rPr>
          <w:lang w:val="en-US"/>
        </w:rPr>
        <w:t>sset</w:t>
      </w:r>
      <w:r>
        <w:rPr>
          <w:lang w:val="en-US"/>
        </w:rPr>
        <w:t>s v5.7</w:t>
      </w:r>
      <w:bookmarkEnd w:id="178"/>
      <w:bookmarkEnd w:id="179"/>
    </w:p>
    <w:p w:rsidR="006E01D7" w:rsidRPr="00F94F12" w:rsidRDefault="006E01D7" w:rsidP="006E01D7">
      <w:pPr>
        <w:pStyle w:val="Caption"/>
        <w:jc w:val="both"/>
        <w:rPr>
          <w:lang w:val="en-US"/>
        </w:rPr>
      </w:pPr>
      <w:r w:rsidRPr="00D02D0B">
        <w:rPr>
          <w:lang w:val="en-US"/>
        </w:rPr>
        <w:t>Home Page</w:t>
      </w:r>
      <w:r>
        <w:rPr>
          <w:lang w:val="en-US"/>
        </w:rPr>
        <w:t xml:space="preserve">: Thumbnail position arranged properly for </w:t>
      </w:r>
      <w:r w:rsidRPr="00286AA3">
        <w:rPr>
          <w:lang w:val="en-US"/>
        </w:rPr>
        <w:t>Tablet</w:t>
      </w:r>
      <w:r>
        <w:rPr>
          <w:lang w:val="en-US"/>
        </w:rPr>
        <w:t xml:space="preserve"> </w:t>
      </w:r>
      <w:r w:rsidRPr="00286AA3">
        <w:rPr>
          <w:lang w:val="en-US"/>
        </w:rPr>
        <w:t>view</w:t>
      </w:r>
    </w:p>
    <w:p w:rsidR="006E01D7" w:rsidRDefault="006E01D7" w:rsidP="006E01D7">
      <w:pPr>
        <w:pStyle w:val="ABM-Table-Bullet2"/>
        <w:numPr>
          <w:ilvl w:val="0"/>
          <w:numId w:val="0"/>
        </w:numPr>
        <w:rPr>
          <w:lang w:val="en-US"/>
        </w:rPr>
      </w:pPr>
    </w:p>
    <w:tbl>
      <w:tblPr>
        <w:tblStyle w:val="TableGrid"/>
        <w:tblW w:w="0" w:type="auto"/>
        <w:tblInd w:w="374" w:type="dxa"/>
        <w:tblLook w:val="04A0"/>
      </w:tblPr>
      <w:tblGrid>
        <w:gridCol w:w="4988"/>
        <w:gridCol w:w="5035"/>
      </w:tblGrid>
      <w:tr w:rsidR="006E01D7" w:rsidTr="00DD427C">
        <w:tc>
          <w:tcPr>
            <w:tcW w:w="5198" w:type="dxa"/>
          </w:tcPr>
          <w:p w:rsidR="006E01D7" w:rsidRPr="004D2F2E" w:rsidRDefault="006E01D7" w:rsidP="00DD427C">
            <w:pPr>
              <w:pStyle w:val="ABM-Table-Bullet2"/>
              <w:numPr>
                <w:ilvl w:val="0"/>
                <w:numId w:val="0"/>
              </w:numPr>
              <w:jc w:val="center"/>
              <w:rPr>
                <w:b/>
                <w:lang w:val="en-US"/>
              </w:rPr>
            </w:pPr>
            <w:r w:rsidRPr="004D2F2E">
              <w:rPr>
                <w:b/>
                <w:lang w:val="en-US"/>
              </w:rPr>
              <w:t>B2bassets Home page(Version 5.7)</w:t>
            </w:r>
          </w:p>
        </w:tc>
        <w:tc>
          <w:tcPr>
            <w:tcW w:w="5199" w:type="dxa"/>
          </w:tcPr>
          <w:p w:rsidR="006E01D7" w:rsidRPr="004D2F2E" w:rsidRDefault="006E01D7" w:rsidP="00DD427C">
            <w:pPr>
              <w:pStyle w:val="ABM-Table-Bullet2"/>
              <w:numPr>
                <w:ilvl w:val="0"/>
                <w:numId w:val="0"/>
              </w:numPr>
              <w:jc w:val="center"/>
              <w:rPr>
                <w:b/>
                <w:lang w:val="en-US"/>
              </w:rPr>
            </w:pPr>
            <w:r w:rsidRPr="004D2F2E">
              <w:rPr>
                <w:b/>
                <w:lang w:val="en-US"/>
              </w:rPr>
              <w:t>B2bassets Home page (Previous Version)</w:t>
            </w:r>
          </w:p>
        </w:tc>
      </w:tr>
      <w:tr w:rsidR="006E01D7" w:rsidTr="00DD427C">
        <w:tc>
          <w:tcPr>
            <w:tcW w:w="5198" w:type="dxa"/>
          </w:tcPr>
          <w:p w:rsidR="006E01D7" w:rsidRDefault="006E01D7" w:rsidP="00DD427C">
            <w:pPr>
              <w:pStyle w:val="ABM-Table-Bullet2"/>
              <w:numPr>
                <w:ilvl w:val="0"/>
                <w:numId w:val="0"/>
              </w:numPr>
              <w:jc w:val="center"/>
              <w:rPr>
                <w:lang w:val="en-US"/>
              </w:rPr>
            </w:pPr>
          </w:p>
          <w:p w:rsidR="006E01D7" w:rsidRDefault="006E01D7" w:rsidP="00DD427C">
            <w:pPr>
              <w:pStyle w:val="ABM-Table-Bullet2"/>
              <w:numPr>
                <w:ilvl w:val="0"/>
                <w:numId w:val="0"/>
              </w:numPr>
              <w:jc w:val="center"/>
              <w:rPr>
                <w:lang w:val="en-US"/>
              </w:rPr>
            </w:pPr>
            <w:r w:rsidRPr="00C6772F">
              <w:rPr>
                <w:noProof/>
                <w:lang w:val="en-US"/>
              </w:rPr>
              <w:drawing>
                <wp:inline distT="0" distB="0" distL="0" distR="0">
                  <wp:extent cx="2695575" cy="6781800"/>
                  <wp:effectExtent l="19050" t="0" r="9525" b="0"/>
                  <wp:docPr id="25" name="Picture 10" descr="D:\B2bMigratio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B2bMigration\Home.png"/>
                          <pic:cNvPicPr>
                            <a:picLocks noChangeAspect="1" noChangeArrowheads="1"/>
                          </pic:cNvPicPr>
                        </pic:nvPicPr>
                        <pic:blipFill>
                          <a:blip r:embed="rId54" cstate="print"/>
                          <a:srcRect/>
                          <a:stretch>
                            <a:fillRect/>
                          </a:stretch>
                        </pic:blipFill>
                        <pic:spPr bwMode="auto">
                          <a:xfrm>
                            <a:off x="0" y="0"/>
                            <a:ext cx="2695575" cy="6781800"/>
                          </a:xfrm>
                          <a:prstGeom prst="rect">
                            <a:avLst/>
                          </a:prstGeom>
                          <a:noFill/>
                          <a:ln w="9525">
                            <a:noFill/>
                            <a:miter lim="800000"/>
                            <a:headEnd/>
                            <a:tailEnd/>
                          </a:ln>
                        </pic:spPr>
                      </pic:pic>
                    </a:graphicData>
                  </a:graphic>
                </wp:inline>
              </w:drawing>
            </w:r>
          </w:p>
          <w:p w:rsidR="006E01D7" w:rsidRDefault="006E01D7" w:rsidP="00DD427C">
            <w:pPr>
              <w:pStyle w:val="ABM-Table-Bullet2"/>
              <w:numPr>
                <w:ilvl w:val="0"/>
                <w:numId w:val="0"/>
              </w:numPr>
              <w:rPr>
                <w:lang w:val="en-US"/>
              </w:rPr>
            </w:pPr>
          </w:p>
        </w:tc>
        <w:tc>
          <w:tcPr>
            <w:tcW w:w="5199" w:type="dxa"/>
          </w:tcPr>
          <w:p w:rsidR="006E01D7" w:rsidRDefault="006E01D7" w:rsidP="00DD427C">
            <w:pPr>
              <w:pStyle w:val="ABM-Table-Bullet2"/>
              <w:numPr>
                <w:ilvl w:val="0"/>
                <w:numId w:val="0"/>
              </w:numPr>
              <w:jc w:val="center"/>
              <w:rPr>
                <w:lang w:val="en-US"/>
              </w:rPr>
            </w:pPr>
          </w:p>
          <w:p w:rsidR="006E01D7" w:rsidRDefault="006E01D7" w:rsidP="00DD427C">
            <w:pPr>
              <w:pStyle w:val="ABM-Table-Bullet2"/>
              <w:numPr>
                <w:ilvl w:val="0"/>
                <w:numId w:val="0"/>
              </w:numPr>
              <w:jc w:val="center"/>
              <w:rPr>
                <w:lang w:val="en-US"/>
              </w:rPr>
            </w:pPr>
            <w:r w:rsidRPr="00BF3BD6">
              <w:rPr>
                <w:noProof/>
                <w:lang w:val="en-US"/>
              </w:rPr>
              <w:drawing>
                <wp:inline distT="0" distB="0" distL="0" distR="0">
                  <wp:extent cx="2790825" cy="6781800"/>
                  <wp:effectExtent l="19050" t="0" r="9525" b="0"/>
                  <wp:docPr id="28" name="Picture 11" descr="D:\B2bMigration\Hom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2bMigration\Home185.png"/>
                          <pic:cNvPicPr>
                            <a:picLocks noChangeAspect="1" noChangeArrowheads="1"/>
                          </pic:cNvPicPr>
                        </pic:nvPicPr>
                        <pic:blipFill>
                          <a:blip r:embed="rId55" cstate="print"/>
                          <a:srcRect/>
                          <a:stretch>
                            <a:fillRect/>
                          </a:stretch>
                        </pic:blipFill>
                        <pic:spPr bwMode="auto">
                          <a:xfrm>
                            <a:off x="0" y="0"/>
                            <a:ext cx="2790825" cy="6781800"/>
                          </a:xfrm>
                          <a:prstGeom prst="rect">
                            <a:avLst/>
                          </a:prstGeom>
                          <a:noFill/>
                          <a:ln w="9525">
                            <a:noFill/>
                            <a:miter lim="800000"/>
                            <a:headEnd/>
                            <a:tailEnd/>
                          </a:ln>
                        </pic:spPr>
                      </pic:pic>
                    </a:graphicData>
                  </a:graphic>
                </wp:inline>
              </w:drawing>
            </w:r>
          </w:p>
        </w:tc>
      </w:tr>
    </w:tbl>
    <w:p w:rsidR="002B1B65" w:rsidRDefault="002B1B65" w:rsidP="002B1B65">
      <w:pPr>
        <w:pStyle w:val="ABM-Table-Bullet1"/>
        <w:numPr>
          <w:ilvl w:val="0"/>
          <w:numId w:val="0"/>
        </w:numPr>
        <w:ind w:left="180" w:hanging="180"/>
        <w:rPr>
          <w:rFonts w:eastAsia="Calibri"/>
          <w:lang w:eastAsia="en-GB"/>
        </w:rPr>
      </w:pPr>
    </w:p>
    <w:p w:rsidR="008745AB" w:rsidRDefault="008745AB" w:rsidP="008745AB">
      <w:pPr>
        <w:pStyle w:val="Caption"/>
        <w:rPr>
          <w:lang w:val="en-US"/>
        </w:rPr>
      </w:pPr>
      <w:r w:rsidRPr="00E60E7E">
        <w:rPr>
          <w:lang w:val="en-US"/>
        </w:rPr>
        <w:lastRenderedPageBreak/>
        <w:t>Login Page</w:t>
      </w:r>
      <w:r>
        <w:rPr>
          <w:lang w:val="en-US"/>
        </w:rPr>
        <w:t xml:space="preserve">: </w:t>
      </w:r>
      <w:r w:rsidRPr="00F94F12">
        <w:rPr>
          <w:lang w:val="en-US"/>
        </w:rPr>
        <w:t>H</w:t>
      </w:r>
      <w:r>
        <w:rPr>
          <w:lang w:val="en-US"/>
        </w:rPr>
        <w:t>elp banner image is present.</w:t>
      </w:r>
    </w:p>
    <w:p w:rsidR="008745AB" w:rsidRDefault="008745AB" w:rsidP="008745AB">
      <w:pPr>
        <w:pStyle w:val="ABM-Table-Bullet2"/>
        <w:numPr>
          <w:ilvl w:val="0"/>
          <w:numId w:val="0"/>
        </w:numPr>
        <w:ind w:left="374" w:hanging="187"/>
        <w:rPr>
          <w:lang w:val="en-US"/>
        </w:rPr>
      </w:pPr>
    </w:p>
    <w:p w:rsidR="008745AB" w:rsidRDefault="008745AB" w:rsidP="008745AB">
      <w:pPr>
        <w:pStyle w:val="ABM-Table-Bullet2"/>
        <w:numPr>
          <w:ilvl w:val="0"/>
          <w:numId w:val="0"/>
        </w:numPr>
        <w:rPr>
          <w:lang w:val="en-US"/>
        </w:rPr>
      </w:pPr>
    </w:p>
    <w:tbl>
      <w:tblPr>
        <w:tblStyle w:val="TableGrid"/>
        <w:tblW w:w="0" w:type="auto"/>
        <w:tblInd w:w="374" w:type="dxa"/>
        <w:tblLook w:val="04A0"/>
      </w:tblPr>
      <w:tblGrid>
        <w:gridCol w:w="5027"/>
        <w:gridCol w:w="4996"/>
      </w:tblGrid>
      <w:tr w:rsidR="008745AB" w:rsidTr="00DD427C">
        <w:tc>
          <w:tcPr>
            <w:tcW w:w="5198" w:type="dxa"/>
          </w:tcPr>
          <w:p w:rsidR="008745AB" w:rsidRPr="00C95B4B" w:rsidRDefault="008745AB" w:rsidP="00DD427C">
            <w:pPr>
              <w:pStyle w:val="ABM-Table-Bullet2"/>
              <w:numPr>
                <w:ilvl w:val="0"/>
                <w:numId w:val="0"/>
              </w:numPr>
              <w:jc w:val="center"/>
              <w:rPr>
                <w:b/>
                <w:lang w:val="en-US"/>
              </w:rPr>
            </w:pPr>
            <w:r w:rsidRPr="00C95B4B">
              <w:rPr>
                <w:b/>
                <w:lang w:val="en-US"/>
              </w:rPr>
              <w:t xml:space="preserve">B2bassets </w:t>
            </w:r>
            <w:r>
              <w:rPr>
                <w:b/>
                <w:lang w:val="en-US"/>
              </w:rPr>
              <w:t>Login P</w:t>
            </w:r>
            <w:r w:rsidRPr="00C95B4B">
              <w:rPr>
                <w:b/>
                <w:lang w:val="en-US"/>
              </w:rPr>
              <w:t>age</w:t>
            </w:r>
            <w:r>
              <w:rPr>
                <w:b/>
                <w:lang w:val="en-US"/>
              </w:rPr>
              <w:t xml:space="preserve"> </w:t>
            </w:r>
            <w:r w:rsidRPr="00C95B4B">
              <w:rPr>
                <w:b/>
                <w:lang w:val="en-US"/>
              </w:rPr>
              <w:t>(Version 5.7)</w:t>
            </w:r>
          </w:p>
        </w:tc>
        <w:tc>
          <w:tcPr>
            <w:tcW w:w="5199" w:type="dxa"/>
          </w:tcPr>
          <w:p w:rsidR="008745AB" w:rsidRPr="00C95B4B" w:rsidRDefault="008745AB" w:rsidP="00DD427C">
            <w:pPr>
              <w:pStyle w:val="ABM-Table-Bullet2"/>
              <w:numPr>
                <w:ilvl w:val="0"/>
                <w:numId w:val="0"/>
              </w:numPr>
              <w:jc w:val="center"/>
              <w:rPr>
                <w:b/>
                <w:lang w:val="en-US"/>
              </w:rPr>
            </w:pPr>
            <w:r w:rsidRPr="00C95B4B">
              <w:rPr>
                <w:b/>
                <w:lang w:val="en-US"/>
              </w:rPr>
              <w:t xml:space="preserve">B2bassets </w:t>
            </w:r>
            <w:r>
              <w:rPr>
                <w:b/>
                <w:lang w:val="en-US"/>
              </w:rPr>
              <w:t>Login P</w:t>
            </w:r>
            <w:r w:rsidRPr="00C95B4B">
              <w:rPr>
                <w:b/>
                <w:lang w:val="en-US"/>
              </w:rPr>
              <w:t>age (Previous Version)</w:t>
            </w:r>
          </w:p>
        </w:tc>
      </w:tr>
      <w:tr w:rsidR="008745AB" w:rsidTr="00DD427C">
        <w:tc>
          <w:tcPr>
            <w:tcW w:w="5198" w:type="dxa"/>
          </w:tcPr>
          <w:p w:rsidR="008745AB" w:rsidRDefault="008745AB" w:rsidP="00DD427C">
            <w:pPr>
              <w:pStyle w:val="ABM-Table-Bullet2"/>
              <w:numPr>
                <w:ilvl w:val="0"/>
                <w:numId w:val="0"/>
              </w:numPr>
              <w:jc w:val="center"/>
              <w:rPr>
                <w:lang w:val="en-US"/>
              </w:rPr>
            </w:pPr>
          </w:p>
          <w:p w:rsidR="008745AB" w:rsidRDefault="008745AB" w:rsidP="00DD427C">
            <w:pPr>
              <w:pStyle w:val="ABM-Table-Bullet2"/>
              <w:numPr>
                <w:ilvl w:val="0"/>
                <w:numId w:val="0"/>
              </w:numPr>
              <w:jc w:val="center"/>
              <w:rPr>
                <w:lang w:val="en-US"/>
              </w:rPr>
            </w:pPr>
            <w:r w:rsidRPr="00664DD4">
              <w:rPr>
                <w:noProof/>
                <w:lang w:val="en-US"/>
              </w:rPr>
              <w:drawing>
                <wp:inline distT="0" distB="0" distL="0" distR="0">
                  <wp:extent cx="2743200" cy="5638800"/>
                  <wp:effectExtent l="19050" t="0" r="0" b="0"/>
                  <wp:docPr id="9" name="Picture 8" descr="D:\B2bMigration\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B2bMigration\LoginPage.png"/>
                          <pic:cNvPicPr>
                            <a:picLocks noChangeAspect="1" noChangeArrowheads="1"/>
                          </pic:cNvPicPr>
                        </pic:nvPicPr>
                        <pic:blipFill>
                          <a:blip r:embed="rId56" cstate="print"/>
                          <a:srcRect/>
                          <a:stretch>
                            <a:fillRect/>
                          </a:stretch>
                        </pic:blipFill>
                        <pic:spPr bwMode="auto">
                          <a:xfrm>
                            <a:off x="0" y="0"/>
                            <a:ext cx="2743368" cy="5639146"/>
                          </a:xfrm>
                          <a:prstGeom prst="rect">
                            <a:avLst/>
                          </a:prstGeom>
                          <a:noFill/>
                          <a:ln w="9525">
                            <a:noFill/>
                            <a:miter lim="800000"/>
                            <a:headEnd/>
                            <a:tailEnd/>
                          </a:ln>
                        </pic:spPr>
                      </pic:pic>
                    </a:graphicData>
                  </a:graphic>
                </wp:inline>
              </w:drawing>
            </w:r>
          </w:p>
          <w:p w:rsidR="008745AB" w:rsidRDefault="008745AB" w:rsidP="00DD427C">
            <w:pPr>
              <w:pStyle w:val="ABM-Table-Bullet2"/>
              <w:numPr>
                <w:ilvl w:val="0"/>
                <w:numId w:val="0"/>
              </w:numPr>
              <w:jc w:val="center"/>
              <w:rPr>
                <w:lang w:val="en-US"/>
              </w:rPr>
            </w:pPr>
          </w:p>
        </w:tc>
        <w:tc>
          <w:tcPr>
            <w:tcW w:w="5199" w:type="dxa"/>
          </w:tcPr>
          <w:p w:rsidR="008745AB" w:rsidRDefault="008745AB" w:rsidP="00DD427C">
            <w:pPr>
              <w:pStyle w:val="ABM-Table-Bullet2"/>
              <w:numPr>
                <w:ilvl w:val="0"/>
                <w:numId w:val="0"/>
              </w:numPr>
              <w:jc w:val="center"/>
              <w:rPr>
                <w:lang w:val="en-US"/>
              </w:rPr>
            </w:pPr>
          </w:p>
          <w:p w:rsidR="008745AB" w:rsidRDefault="008745AB" w:rsidP="00DD427C">
            <w:pPr>
              <w:pStyle w:val="ABM-Table-Bullet2"/>
              <w:numPr>
                <w:ilvl w:val="0"/>
                <w:numId w:val="0"/>
              </w:numPr>
              <w:jc w:val="center"/>
              <w:rPr>
                <w:lang w:val="en-US"/>
              </w:rPr>
            </w:pPr>
            <w:r w:rsidRPr="00E74548">
              <w:rPr>
                <w:noProof/>
                <w:lang w:val="en-US"/>
              </w:rPr>
              <w:drawing>
                <wp:inline distT="0" distB="0" distL="0" distR="0">
                  <wp:extent cx="2667000" cy="5638800"/>
                  <wp:effectExtent l="19050" t="0" r="0" b="0"/>
                  <wp:docPr id="23" name="Picture 9" descr="D:\B2bMigration\LoginP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2bMigration\LoginPage185.png"/>
                          <pic:cNvPicPr>
                            <a:picLocks noChangeAspect="1" noChangeArrowheads="1"/>
                          </pic:cNvPicPr>
                        </pic:nvPicPr>
                        <pic:blipFill>
                          <a:blip r:embed="rId57" cstate="print"/>
                          <a:srcRect/>
                          <a:stretch>
                            <a:fillRect/>
                          </a:stretch>
                        </pic:blipFill>
                        <pic:spPr bwMode="auto">
                          <a:xfrm>
                            <a:off x="0" y="0"/>
                            <a:ext cx="2667000" cy="5638800"/>
                          </a:xfrm>
                          <a:prstGeom prst="rect">
                            <a:avLst/>
                          </a:prstGeom>
                          <a:noFill/>
                          <a:ln w="9525">
                            <a:noFill/>
                            <a:miter lim="800000"/>
                            <a:headEnd/>
                            <a:tailEnd/>
                          </a:ln>
                        </pic:spPr>
                      </pic:pic>
                    </a:graphicData>
                  </a:graphic>
                </wp:inline>
              </w:drawing>
            </w:r>
          </w:p>
        </w:tc>
      </w:tr>
    </w:tbl>
    <w:p w:rsidR="008745AB" w:rsidRDefault="008745AB" w:rsidP="008745AB">
      <w:pPr>
        <w:pStyle w:val="ABM-Table-Bullet2"/>
        <w:numPr>
          <w:ilvl w:val="0"/>
          <w:numId w:val="0"/>
        </w:numPr>
        <w:ind w:left="374" w:hanging="187"/>
        <w:rPr>
          <w:lang w:val="en-US"/>
        </w:rPr>
      </w:pPr>
    </w:p>
    <w:p w:rsidR="008745AB" w:rsidRDefault="008745AB" w:rsidP="008745AB">
      <w:pPr>
        <w:pStyle w:val="ABM-Table-Bullet2"/>
        <w:numPr>
          <w:ilvl w:val="0"/>
          <w:numId w:val="0"/>
        </w:numPr>
        <w:ind w:left="374" w:hanging="187"/>
        <w:rPr>
          <w:lang w:val="en-US"/>
        </w:rPr>
      </w:pPr>
    </w:p>
    <w:p w:rsidR="008745AB" w:rsidRDefault="008745AB" w:rsidP="008745AB">
      <w:pPr>
        <w:pStyle w:val="ABM-Table-Bullet2"/>
        <w:numPr>
          <w:ilvl w:val="0"/>
          <w:numId w:val="0"/>
        </w:numPr>
        <w:ind w:left="374" w:hanging="187"/>
        <w:rPr>
          <w:lang w:val="en-US"/>
        </w:rPr>
      </w:pPr>
    </w:p>
    <w:p w:rsidR="008745AB" w:rsidRDefault="008745AB" w:rsidP="008745AB">
      <w:pPr>
        <w:pStyle w:val="ABM-Table-Bullet2"/>
        <w:numPr>
          <w:ilvl w:val="0"/>
          <w:numId w:val="0"/>
        </w:numPr>
        <w:ind w:left="374" w:hanging="187"/>
        <w:rPr>
          <w:lang w:val="en-US"/>
        </w:rPr>
      </w:pPr>
    </w:p>
    <w:p w:rsidR="008745AB" w:rsidRDefault="008745AB" w:rsidP="008745AB">
      <w:pPr>
        <w:pStyle w:val="ABM-Table-Bullet2"/>
        <w:numPr>
          <w:ilvl w:val="0"/>
          <w:numId w:val="0"/>
        </w:numPr>
        <w:ind w:left="374" w:hanging="187"/>
        <w:rPr>
          <w:lang w:val="en-US"/>
        </w:rPr>
      </w:pPr>
    </w:p>
    <w:p w:rsidR="008745AB" w:rsidRDefault="008745AB" w:rsidP="008745AB">
      <w:pPr>
        <w:pStyle w:val="ABM-Table-Bullet2"/>
        <w:numPr>
          <w:ilvl w:val="0"/>
          <w:numId w:val="0"/>
        </w:numPr>
        <w:ind w:left="374" w:hanging="187"/>
        <w:rPr>
          <w:lang w:val="en-US"/>
        </w:rPr>
      </w:pPr>
    </w:p>
    <w:p w:rsidR="008745AB" w:rsidRDefault="008745AB" w:rsidP="008745AB">
      <w:pPr>
        <w:pStyle w:val="ABM-Table-Bullet2"/>
        <w:numPr>
          <w:ilvl w:val="0"/>
          <w:numId w:val="0"/>
        </w:numPr>
        <w:ind w:left="374" w:hanging="187"/>
        <w:rPr>
          <w:lang w:val="en-US"/>
        </w:rPr>
      </w:pPr>
    </w:p>
    <w:p w:rsidR="008745AB" w:rsidRDefault="008745AB" w:rsidP="008745AB">
      <w:pPr>
        <w:pStyle w:val="ABM-Table-Bullet2"/>
        <w:numPr>
          <w:ilvl w:val="0"/>
          <w:numId w:val="0"/>
        </w:numPr>
        <w:ind w:left="374" w:hanging="187"/>
        <w:rPr>
          <w:lang w:val="en-US"/>
        </w:rPr>
      </w:pPr>
    </w:p>
    <w:p w:rsidR="008745AB" w:rsidRDefault="008745AB" w:rsidP="008745AB">
      <w:pPr>
        <w:pStyle w:val="ABM-Table-Bullet2"/>
        <w:numPr>
          <w:ilvl w:val="0"/>
          <w:numId w:val="0"/>
        </w:numPr>
        <w:ind w:left="374" w:hanging="187"/>
        <w:rPr>
          <w:lang w:val="en-US"/>
        </w:rPr>
      </w:pPr>
    </w:p>
    <w:p w:rsidR="008745AB" w:rsidRDefault="008745AB" w:rsidP="008745AB">
      <w:pPr>
        <w:pStyle w:val="ABM-Table-Bullet2"/>
        <w:numPr>
          <w:ilvl w:val="0"/>
          <w:numId w:val="0"/>
        </w:numPr>
        <w:ind w:left="374" w:hanging="187"/>
        <w:rPr>
          <w:lang w:val="en-US"/>
        </w:rPr>
      </w:pPr>
    </w:p>
    <w:p w:rsidR="008745AB" w:rsidRDefault="008745AB" w:rsidP="008745AB">
      <w:pPr>
        <w:pStyle w:val="ABM-Table-Bullet2"/>
        <w:numPr>
          <w:ilvl w:val="0"/>
          <w:numId w:val="0"/>
        </w:numPr>
        <w:rPr>
          <w:lang w:val="en-US"/>
        </w:rPr>
      </w:pPr>
    </w:p>
    <w:p w:rsidR="008745AB" w:rsidRDefault="008745AB" w:rsidP="008745AB">
      <w:pPr>
        <w:pStyle w:val="ABM-Table-Bullet2"/>
        <w:numPr>
          <w:ilvl w:val="0"/>
          <w:numId w:val="0"/>
        </w:numPr>
        <w:rPr>
          <w:lang w:val="en-US"/>
        </w:rPr>
      </w:pPr>
    </w:p>
    <w:p w:rsidR="008745AB" w:rsidRDefault="008745AB" w:rsidP="008745AB">
      <w:pPr>
        <w:pStyle w:val="Caption"/>
        <w:rPr>
          <w:lang w:val="en-US"/>
        </w:rPr>
      </w:pPr>
    </w:p>
    <w:p w:rsidR="008745AB" w:rsidRDefault="008745AB" w:rsidP="008745AB">
      <w:pPr>
        <w:pStyle w:val="Caption"/>
        <w:rPr>
          <w:lang w:val="en-US"/>
        </w:rPr>
      </w:pPr>
      <w:r w:rsidRPr="00D41C13">
        <w:rPr>
          <w:lang w:val="en-US"/>
        </w:rPr>
        <w:lastRenderedPageBreak/>
        <w:t>Replenishment</w:t>
      </w:r>
      <w:r w:rsidRPr="00EC56B9">
        <w:rPr>
          <w:lang w:val="en-US"/>
        </w:rPr>
        <w:t xml:space="preserve"> Order Confirmation Page</w:t>
      </w:r>
      <w:r>
        <w:rPr>
          <w:lang w:val="en-US"/>
        </w:rPr>
        <w:t xml:space="preserve">: Fixed UI with </w:t>
      </w:r>
      <w:proofErr w:type="spellStart"/>
      <w:r>
        <w:rPr>
          <w:lang w:val="en-US"/>
        </w:rPr>
        <w:t>responsivness</w:t>
      </w:r>
      <w:proofErr w:type="spellEnd"/>
    </w:p>
    <w:p w:rsidR="008745AB" w:rsidRPr="002220C0" w:rsidRDefault="008745AB" w:rsidP="008745AB">
      <w:pPr>
        <w:rPr>
          <w:lang w:val="en-US"/>
        </w:rPr>
      </w:pPr>
    </w:p>
    <w:tbl>
      <w:tblPr>
        <w:tblStyle w:val="TableGrid"/>
        <w:tblW w:w="0" w:type="auto"/>
        <w:tblLook w:val="04A0"/>
      </w:tblPr>
      <w:tblGrid>
        <w:gridCol w:w="5198"/>
        <w:gridCol w:w="5199"/>
      </w:tblGrid>
      <w:tr w:rsidR="008745AB" w:rsidTr="00DD427C">
        <w:tc>
          <w:tcPr>
            <w:tcW w:w="5198" w:type="dxa"/>
          </w:tcPr>
          <w:p w:rsidR="008745AB" w:rsidRDefault="008745AB" w:rsidP="00DD427C">
            <w:pPr>
              <w:jc w:val="center"/>
              <w:rPr>
                <w:lang w:val="en-US"/>
              </w:rPr>
            </w:pPr>
            <w:r w:rsidRPr="00C95B4B">
              <w:rPr>
                <w:b/>
                <w:lang w:val="en-US"/>
              </w:rPr>
              <w:t xml:space="preserve">B2bassets </w:t>
            </w:r>
            <w:r w:rsidRPr="00D41C13">
              <w:rPr>
                <w:b/>
                <w:lang w:val="en-US"/>
              </w:rPr>
              <w:t xml:space="preserve">Replenishment Order Confirmation Page </w:t>
            </w:r>
            <w:r w:rsidRPr="00C95B4B">
              <w:rPr>
                <w:b/>
                <w:lang w:val="en-US"/>
              </w:rPr>
              <w:t>(Version 5.7)</w:t>
            </w:r>
          </w:p>
        </w:tc>
        <w:tc>
          <w:tcPr>
            <w:tcW w:w="5199" w:type="dxa"/>
          </w:tcPr>
          <w:p w:rsidR="008745AB" w:rsidRDefault="008745AB" w:rsidP="00DD427C">
            <w:pPr>
              <w:jc w:val="center"/>
              <w:rPr>
                <w:lang w:val="en-US"/>
              </w:rPr>
            </w:pPr>
            <w:r w:rsidRPr="00C95B4B">
              <w:rPr>
                <w:b/>
                <w:lang w:val="en-US"/>
              </w:rPr>
              <w:t xml:space="preserve">B2bassets </w:t>
            </w:r>
            <w:r w:rsidRPr="00D41C13">
              <w:rPr>
                <w:b/>
                <w:lang w:val="en-US"/>
              </w:rPr>
              <w:t xml:space="preserve">Replenishment Order Confirmation Page </w:t>
            </w:r>
            <w:r w:rsidRPr="00C95B4B">
              <w:rPr>
                <w:b/>
                <w:lang w:val="en-US"/>
              </w:rPr>
              <w:t>(Previous Version)</w:t>
            </w:r>
          </w:p>
        </w:tc>
      </w:tr>
      <w:tr w:rsidR="008745AB" w:rsidTr="00DD427C">
        <w:tc>
          <w:tcPr>
            <w:tcW w:w="5198" w:type="dxa"/>
          </w:tcPr>
          <w:p w:rsidR="008745AB" w:rsidRDefault="008745AB" w:rsidP="00DD427C">
            <w:pPr>
              <w:jc w:val="center"/>
              <w:rPr>
                <w:lang w:val="en-US"/>
              </w:rPr>
            </w:pPr>
          </w:p>
          <w:p w:rsidR="008745AB" w:rsidRDefault="008745AB" w:rsidP="00DD427C">
            <w:pPr>
              <w:jc w:val="center"/>
              <w:rPr>
                <w:lang w:val="en-US"/>
              </w:rPr>
            </w:pPr>
            <w:r w:rsidRPr="003A09DF">
              <w:rPr>
                <w:noProof/>
                <w:lang w:val="en-US"/>
              </w:rPr>
              <w:drawing>
                <wp:inline distT="0" distB="0" distL="0" distR="0">
                  <wp:extent cx="3105150" cy="5048250"/>
                  <wp:effectExtent l="19050" t="0" r="0" b="0"/>
                  <wp:docPr id="96" name="Picture 44" descr="D:\B2bMigration\R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B2bMigration\RConfirmation.png"/>
                          <pic:cNvPicPr>
                            <a:picLocks noChangeAspect="1" noChangeArrowheads="1"/>
                          </pic:cNvPicPr>
                        </pic:nvPicPr>
                        <pic:blipFill>
                          <a:blip r:embed="rId58" cstate="print"/>
                          <a:srcRect/>
                          <a:stretch>
                            <a:fillRect/>
                          </a:stretch>
                        </pic:blipFill>
                        <pic:spPr bwMode="auto">
                          <a:xfrm>
                            <a:off x="0" y="0"/>
                            <a:ext cx="3105984" cy="5049606"/>
                          </a:xfrm>
                          <a:prstGeom prst="rect">
                            <a:avLst/>
                          </a:prstGeom>
                          <a:noFill/>
                          <a:ln w="9525">
                            <a:noFill/>
                            <a:miter lim="800000"/>
                            <a:headEnd/>
                            <a:tailEnd/>
                          </a:ln>
                        </pic:spPr>
                      </pic:pic>
                    </a:graphicData>
                  </a:graphic>
                </wp:inline>
              </w:drawing>
            </w:r>
          </w:p>
          <w:p w:rsidR="008745AB" w:rsidRDefault="008745AB" w:rsidP="00DD427C">
            <w:pPr>
              <w:rPr>
                <w:lang w:val="en-US"/>
              </w:rPr>
            </w:pPr>
          </w:p>
        </w:tc>
        <w:tc>
          <w:tcPr>
            <w:tcW w:w="5199" w:type="dxa"/>
          </w:tcPr>
          <w:p w:rsidR="008745AB" w:rsidRDefault="008745AB" w:rsidP="00DD427C">
            <w:pPr>
              <w:jc w:val="center"/>
              <w:rPr>
                <w:lang w:val="en-US"/>
              </w:rPr>
            </w:pPr>
          </w:p>
          <w:p w:rsidR="008745AB" w:rsidRDefault="008745AB" w:rsidP="00DD427C">
            <w:pPr>
              <w:jc w:val="center"/>
              <w:rPr>
                <w:lang w:val="en-US"/>
              </w:rPr>
            </w:pPr>
            <w:r w:rsidRPr="0075753B">
              <w:rPr>
                <w:noProof/>
                <w:lang w:val="en-US"/>
              </w:rPr>
              <w:drawing>
                <wp:inline distT="0" distB="0" distL="0" distR="0">
                  <wp:extent cx="2867025" cy="5029200"/>
                  <wp:effectExtent l="19050" t="0" r="9525" b="0"/>
                  <wp:docPr id="98" name="Picture 45" descr="D:\B2bMigration\RConfirmation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B2bMigration\RConfirmation185.png"/>
                          <pic:cNvPicPr>
                            <a:picLocks noChangeAspect="1" noChangeArrowheads="1"/>
                          </pic:cNvPicPr>
                        </pic:nvPicPr>
                        <pic:blipFill>
                          <a:blip r:embed="rId59" cstate="print"/>
                          <a:srcRect/>
                          <a:stretch>
                            <a:fillRect/>
                          </a:stretch>
                        </pic:blipFill>
                        <pic:spPr bwMode="auto">
                          <a:xfrm>
                            <a:off x="0" y="0"/>
                            <a:ext cx="2865899" cy="5027225"/>
                          </a:xfrm>
                          <a:prstGeom prst="rect">
                            <a:avLst/>
                          </a:prstGeom>
                          <a:noFill/>
                          <a:ln w="9525">
                            <a:noFill/>
                            <a:miter lim="800000"/>
                            <a:headEnd/>
                            <a:tailEnd/>
                          </a:ln>
                        </pic:spPr>
                      </pic:pic>
                    </a:graphicData>
                  </a:graphic>
                </wp:inline>
              </w:drawing>
            </w:r>
          </w:p>
          <w:p w:rsidR="008745AB" w:rsidRDefault="008745AB" w:rsidP="00DD427C">
            <w:pPr>
              <w:jc w:val="center"/>
              <w:rPr>
                <w:lang w:val="en-US"/>
              </w:rPr>
            </w:pPr>
          </w:p>
        </w:tc>
      </w:tr>
    </w:tbl>
    <w:p w:rsidR="008745AB" w:rsidRPr="00E646BB" w:rsidRDefault="008745AB" w:rsidP="008745AB">
      <w:pPr>
        <w:rPr>
          <w:lang w:val="en-US"/>
        </w:rPr>
      </w:pPr>
    </w:p>
    <w:p w:rsidR="008745AB" w:rsidRDefault="008745AB" w:rsidP="008745AB">
      <w:pPr>
        <w:pStyle w:val="ABM-Table-Bullet2"/>
        <w:numPr>
          <w:ilvl w:val="0"/>
          <w:numId w:val="0"/>
        </w:numPr>
        <w:ind w:left="360"/>
        <w:rPr>
          <w:lang w:val="en-US"/>
        </w:rPr>
      </w:pPr>
    </w:p>
    <w:p w:rsidR="008745AB" w:rsidRDefault="008745AB" w:rsidP="008745AB">
      <w:pPr>
        <w:pStyle w:val="ABM-Table-Bullet2"/>
        <w:numPr>
          <w:ilvl w:val="0"/>
          <w:numId w:val="0"/>
        </w:numPr>
        <w:rPr>
          <w:lang w:val="en-US"/>
        </w:rPr>
      </w:pPr>
    </w:p>
    <w:p w:rsidR="008745AB" w:rsidRDefault="008745AB" w:rsidP="008745AB">
      <w:pPr>
        <w:pStyle w:val="ABM-Table-Bullet2"/>
        <w:numPr>
          <w:ilvl w:val="0"/>
          <w:numId w:val="0"/>
        </w:numPr>
        <w:rPr>
          <w:lang w:val="en-US"/>
        </w:rPr>
      </w:pPr>
    </w:p>
    <w:p w:rsidR="008745AB" w:rsidRDefault="008745AB" w:rsidP="008745AB">
      <w:pPr>
        <w:pStyle w:val="ABM-Table-Bullet2"/>
        <w:numPr>
          <w:ilvl w:val="0"/>
          <w:numId w:val="0"/>
        </w:numPr>
        <w:rPr>
          <w:lang w:val="en-US"/>
        </w:rPr>
      </w:pPr>
    </w:p>
    <w:p w:rsidR="008745AB" w:rsidRDefault="008745AB" w:rsidP="008745AB">
      <w:pPr>
        <w:pStyle w:val="ABM-Table-Bullet2"/>
        <w:numPr>
          <w:ilvl w:val="0"/>
          <w:numId w:val="0"/>
        </w:numPr>
        <w:rPr>
          <w:lang w:val="en-US"/>
        </w:rPr>
      </w:pPr>
    </w:p>
    <w:p w:rsidR="008745AB" w:rsidRDefault="008745AB" w:rsidP="008745AB">
      <w:pPr>
        <w:pStyle w:val="ABM-Table-Bullet2"/>
        <w:numPr>
          <w:ilvl w:val="0"/>
          <w:numId w:val="0"/>
        </w:numPr>
        <w:rPr>
          <w:lang w:val="en-US"/>
        </w:rPr>
      </w:pPr>
    </w:p>
    <w:p w:rsidR="008745AB" w:rsidRDefault="008745AB" w:rsidP="008745AB">
      <w:pPr>
        <w:pStyle w:val="ABM-Table-Bullet2"/>
        <w:numPr>
          <w:ilvl w:val="0"/>
          <w:numId w:val="0"/>
        </w:numPr>
        <w:rPr>
          <w:lang w:val="en-US"/>
        </w:rPr>
      </w:pPr>
    </w:p>
    <w:p w:rsidR="008745AB" w:rsidRDefault="008745AB" w:rsidP="008745AB">
      <w:pPr>
        <w:pStyle w:val="ABM-Table-Bullet2"/>
        <w:numPr>
          <w:ilvl w:val="0"/>
          <w:numId w:val="0"/>
        </w:numPr>
        <w:rPr>
          <w:lang w:val="en-US"/>
        </w:rPr>
      </w:pPr>
    </w:p>
    <w:p w:rsidR="008745AB" w:rsidRDefault="008745AB" w:rsidP="008745AB">
      <w:pPr>
        <w:pStyle w:val="ABM-Table-Bullet2"/>
        <w:numPr>
          <w:ilvl w:val="0"/>
          <w:numId w:val="0"/>
        </w:numPr>
        <w:rPr>
          <w:lang w:val="en-US"/>
        </w:rPr>
      </w:pPr>
    </w:p>
    <w:p w:rsidR="008745AB" w:rsidRDefault="008745AB" w:rsidP="008745AB">
      <w:pPr>
        <w:pStyle w:val="ABM-Table-Bullet2"/>
        <w:numPr>
          <w:ilvl w:val="0"/>
          <w:numId w:val="0"/>
        </w:numPr>
        <w:rPr>
          <w:lang w:val="en-US"/>
        </w:rPr>
      </w:pPr>
    </w:p>
    <w:p w:rsidR="008745AB" w:rsidRDefault="008745AB" w:rsidP="008745AB">
      <w:pPr>
        <w:pStyle w:val="ABM-Table-Bullet2"/>
        <w:numPr>
          <w:ilvl w:val="0"/>
          <w:numId w:val="0"/>
        </w:numPr>
        <w:rPr>
          <w:lang w:val="en-US"/>
        </w:rPr>
      </w:pPr>
    </w:p>
    <w:p w:rsidR="008745AB" w:rsidRDefault="008745AB" w:rsidP="008745AB">
      <w:pPr>
        <w:pStyle w:val="ABM-Table-Bullet2"/>
        <w:numPr>
          <w:ilvl w:val="0"/>
          <w:numId w:val="0"/>
        </w:numPr>
        <w:rPr>
          <w:lang w:val="en-US"/>
        </w:rPr>
      </w:pPr>
    </w:p>
    <w:p w:rsidR="008745AB" w:rsidRDefault="008745AB" w:rsidP="008745AB">
      <w:pPr>
        <w:pStyle w:val="ABM-Table-Bullet2"/>
        <w:numPr>
          <w:ilvl w:val="0"/>
          <w:numId w:val="0"/>
        </w:numPr>
        <w:rPr>
          <w:lang w:val="en-US"/>
        </w:rPr>
      </w:pPr>
    </w:p>
    <w:p w:rsidR="008745AB" w:rsidRDefault="008745AB" w:rsidP="008745AB">
      <w:pPr>
        <w:pStyle w:val="ABM-Table-Bullet2"/>
        <w:numPr>
          <w:ilvl w:val="0"/>
          <w:numId w:val="0"/>
        </w:numPr>
        <w:ind w:left="360"/>
        <w:rPr>
          <w:lang w:val="en-US"/>
        </w:rPr>
      </w:pPr>
    </w:p>
    <w:p w:rsidR="008745AB" w:rsidRDefault="008745AB" w:rsidP="008745AB">
      <w:pPr>
        <w:pStyle w:val="Caption"/>
        <w:rPr>
          <w:lang w:val="en-US"/>
        </w:rPr>
      </w:pPr>
      <w:r w:rsidRPr="00EC56B9">
        <w:rPr>
          <w:lang w:val="en-US"/>
        </w:rPr>
        <w:lastRenderedPageBreak/>
        <w:t>Cart Page</w:t>
      </w:r>
      <w:r>
        <w:rPr>
          <w:lang w:val="en-US"/>
        </w:rPr>
        <w:t>: P</w:t>
      </w:r>
      <w:r w:rsidRPr="00F708DC">
        <w:rPr>
          <w:lang w:val="en-US"/>
        </w:rPr>
        <w:t xml:space="preserve">romotion, help banner image is not there.  </w:t>
      </w:r>
    </w:p>
    <w:p w:rsidR="008745AB" w:rsidRPr="00C00478" w:rsidRDefault="008745AB" w:rsidP="008745AB">
      <w:pPr>
        <w:rPr>
          <w:lang w:val="en-US"/>
        </w:rPr>
      </w:pPr>
    </w:p>
    <w:tbl>
      <w:tblPr>
        <w:tblStyle w:val="TableGrid"/>
        <w:tblW w:w="0" w:type="auto"/>
        <w:tblLook w:val="04A0"/>
      </w:tblPr>
      <w:tblGrid>
        <w:gridCol w:w="5198"/>
        <w:gridCol w:w="5199"/>
      </w:tblGrid>
      <w:tr w:rsidR="008745AB" w:rsidTr="00DD427C">
        <w:tc>
          <w:tcPr>
            <w:tcW w:w="5198" w:type="dxa"/>
          </w:tcPr>
          <w:p w:rsidR="008745AB" w:rsidRDefault="008745AB" w:rsidP="00DD427C">
            <w:pPr>
              <w:jc w:val="center"/>
              <w:rPr>
                <w:lang w:val="en-US"/>
              </w:rPr>
            </w:pPr>
            <w:r w:rsidRPr="00C95B4B">
              <w:rPr>
                <w:b/>
                <w:lang w:val="en-US"/>
              </w:rPr>
              <w:t xml:space="preserve">B2bassets </w:t>
            </w:r>
            <w:r>
              <w:rPr>
                <w:b/>
                <w:lang w:val="en-US"/>
              </w:rPr>
              <w:t xml:space="preserve">Cart Page </w:t>
            </w:r>
            <w:r w:rsidRPr="00C95B4B">
              <w:rPr>
                <w:b/>
                <w:lang w:val="en-US"/>
              </w:rPr>
              <w:t>(Version 5.7)</w:t>
            </w:r>
          </w:p>
        </w:tc>
        <w:tc>
          <w:tcPr>
            <w:tcW w:w="5199" w:type="dxa"/>
          </w:tcPr>
          <w:p w:rsidR="008745AB" w:rsidRDefault="008745AB" w:rsidP="00DD427C">
            <w:pPr>
              <w:jc w:val="center"/>
              <w:rPr>
                <w:lang w:val="en-US"/>
              </w:rPr>
            </w:pPr>
            <w:r w:rsidRPr="00C95B4B">
              <w:rPr>
                <w:b/>
                <w:lang w:val="en-US"/>
              </w:rPr>
              <w:t xml:space="preserve">B2bassets </w:t>
            </w:r>
            <w:r>
              <w:rPr>
                <w:b/>
                <w:lang w:val="en-US"/>
              </w:rPr>
              <w:t xml:space="preserve">Cart Page </w:t>
            </w:r>
            <w:r w:rsidRPr="00C95B4B">
              <w:rPr>
                <w:b/>
                <w:lang w:val="en-US"/>
              </w:rPr>
              <w:t>(Previous Version)</w:t>
            </w:r>
          </w:p>
        </w:tc>
      </w:tr>
      <w:tr w:rsidR="008745AB" w:rsidTr="00DD427C">
        <w:tc>
          <w:tcPr>
            <w:tcW w:w="5198" w:type="dxa"/>
          </w:tcPr>
          <w:p w:rsidR="008745AB" w:rsidRDefault="008745AB" w:rsidP="00DD427C">
            <w:pPr>
              <w:jc w:val="center"/>
              <w:rPr>
                <w:lang w:val="en-US"/>
              </w:rPr>
            </w:pPr>
          </w:p>
          <w:p w:rsidR="008745AB" w:rsidRDefault="008745AB" w:rsidP="00DD427C">
            <w:pPr>
              <w:jc w:val="center"/>
              <w:rPr>
                <w:lang w:val="en-US"/>
              </w:rPr>
            </w:pPr>
            <w:r w:rsidRPr="00D35FB7">
              <w:rPr>
                <w:noProof/>
                <w:lang w:val="en-US"/>
              </w:rPr>
              <w:drawing>
                <wp:inline distT="0" distB="0" distL="0" distR="0">
                  <wp:extent cx="2943225" cy="5257800"/>
                  <wp:effectExtent l="19050" t="0" r="9525" b="0"/>
                  <wp:docPr id="40" name="Picture 17" descr="D:\B2bMigration\Car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2bMigration\CartPage.png"/>
                          <pic:cNvPicPr>
                            <a:picLocks noChangeAspect="1" noChangeArrowheads="1"/>
                          </pic:cNvPicPr>
                        </pic:nvPicPr>
                        <pic:blipFill>
                          <a:blip r:embed="rId60" cstate="print"/>
                          <a:srcRect/>
                          <a:stretch>
                            <a:fillRect/>
                          </a:stretch>
                        </pic:blipFill>
                        <pic:spPr bwMode="auto">
                          <a:xfrm>
                            <a:off x="0" y="0"/>
                            <a:ext cx="2942070" cy="5255737"/>
                          </a:xfrm>
                          <a:prstGeom prst="rect">
                            <a:avLst/>
                          </a:prstGeom>
                          <a:noFill/>
                          <a:ln w="9525">
                            <a:noFill/>
                            <a:miter lim="800000"/>
                            <a:headEnd/>
                            <a:tailEnd/>
                          </a:ln>
                        </pic:spPr>
                      </pic:pic>
                    </a:graphicData>
                  </a:graphic>
                </wp:inline>
              </w:drawing>
            </w:r>
          </w:p>
          <w:p w:rsidR="008745AB" w:rsidRDefault="008745AB" w:rsidP="00DD427C">
            <w:pPr>
              <w:jc w:val="center"/>
              <w:rPr>
                <w:lang w:val="en-US"/>
              </w:rPr>
            </w:pPr>
          </w:p>
        </w:tc>
        <w:tc>
          <w:tcPr>
            <w:tcW w:w="5199" w:type="dxa"/>
          </w:tcPr>
          <w:p w:rsidR="008745AB" w:rsidRDefault="008745AB" w:rsidP="00DD427C">
            <w:pPr>
              <w:jc w:val="center"/>
              <w:rPr>
                <w:lang w:val="en-US"/>
              </w:rPr>
            </w:pPr>
          </w:p>
          <w:p w:rsidR="008745AB" w:rsidRDefault="008745AB" w:rsidP="00DD427C">
            <w:pPr>
              <w:jc w:val="center"/>
              <w:rPr>
                <w:lang w:val="en-US"/>
              </w:rPr>
            </w:pPr>
            <w:r w:rsidRPr="004D4F22">
              <w:rPr>
                <w:noProof/>
                <w:lang w:val="en-US"/>
              </w:rPr>
              <w:drawing>
                <wp:inline distT="0" distB="0" distL="0" distR="0">
                  <wp:extent cx="2962275" cy="5257800"/>
                  <wp:effectExtent l="19050" t="0" r="9525" b="0"/>
                  <wp:docPr id="42" name="Picture 18" descr="D:\B2bMigration\CartP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B2bMigration\CartPage185.png"/>
                          <pic:cNvPicPr>
                            <a:picLocks noChangeAspect="1" noChangeArrowheads="1"/>
                          </pic:cNvPicPr>
                        </pic:nvPicPr>
                        <pic:blipFill>
                          <a:blip r:embed="rId61" cstate="print"/>
                          <a:srcRect/>
                          <a:stretch>
                            <a:fillRect/>
                          </a:stretch>
                        </pic:blipFill>
                        <pic:spPr bwMode="auto">
                          <a:xfrm>
                            <a:off x="0" y="0"/>
                            <a:ext cx="2965479" cy="5263486"/>
                          </a:xfrm>
                          <a:prstGeom prst="rect">
                            <a:avLst/>
                          </a:prstGeom>
                          <a:noFill/>
                          <a:ln w="9525">
                            <a:noFill/>
                            <a:miter lim="800000"/>
                            <a:headEnd/>
                            <a:tailEnd/>
                          </a:ln>
                        </pic:spPr>
                      </pic:pic>
                    </a:graphicData>
                  </a:graphic>
                </wp:inline>
              </w:drawing>
            </w:r>
          </w:p>
          <w:p w:rsidR="008745AB" w:rsidRDefault="008745AB" w:rsidP="00DD427C">
            <w:pPr>
              <w:jc w:val="center"/>
              <w:rPr>
                <w:lang w:val="en-US"/>
              </w:rPr>
            </w:pPr>
          </w:p>
        </w:tc>
      </w:tr>
    </w:tbl>
    <w:p w:rsidR="008745AB" w:rsidRPr="00F708DC" w:rsidRDefault="008745AB" w:rsidP="008745AB">
      <w:pPr>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374" w:hanging="187"/>
        <w:rPr>
          <w:lang w:val="en-US"/>
        </w:rPr>
      </w:pPr>
    </w:p>
    <w:p w:rsidR="008745AB" w:rsidRDefault="008745AB" w:rsidP="008745AB">
      <w:pPr>
        <w:pStyle w:val="Caption"/>
        <w:rPr>
          <w:lang w:val="en-US"/>
        </w:rPr>
      </w:pPr>
      <w:r w:rsidRPr="00EC56B9">
        <w:rPr>
          <w:lang w:val="en-US"/>
        </w:rPr>
        <w:lastRenderedPageBreak/>
        <w:t>My Account Page - B2B Customer</w:t>
      </w:r>
      <w:r>
        <w:rPr>
          <w:lang w:val="en-US"/>
        </w:rPr>
        <w:t>: Content is dynamic in 5.7 v</w:t>
      </w:r>
      <w:r w:rsidRPr="00EE2938">
        <w:rPr>
          <w:lang w:val="en-US"/>
        </w:rPr>
        <w:t>ersion</w:t>
      </w:r>
    </w:p>
    <w:p w:rsidR="008745AB" w:rsidRPr="00BB19C5" w:rsidRDefault="008745AB" w:rsidP="008745AB">
      <w:pPr>
        <w:rPr>
          <w:lang w:val="en-US"/>
        </w:rPr>
      </w:pPr>
    </w:p>
    <w:tbl>
      <w:tblPr>
        <w:tblStyle w:val="TableGrid"/>
        <w:tblW w:w="0" w:type="auto"/>
        <w:tblLook w:val="04A0"/>
      </w:tblPr>
      <w:tblGrid>
        <w:gridCol w:w="5198"/>
        <w:gridCol w:w="5199"/>
      </w:tblGrid>
      <w:tr w:rsidR="008745AB" w:rsidTr="00DD427C">
        <w:tc>
          <w:tcPr>
            <w:tcW w:w="5198" w:type="dxa"/>
          </w:tcPr>
          <w:p w:rsidR="008745AB" w:rsidRPr="00C95B4B" w:rsidRDefault="008745AB" w:rsidP="00DD427C">
            <w:pPr>
              <w:pStyle w:val="ABM-Table-Bullet2"/>
              <w:numPr>
                <w:ilvl w:val="0"/>
                <w:numId w:val="0"/>
              </w:numPr>
              <w:jc w:val="center"/>
              <w:rPr>
                <w:b/>
                <w:lang w:val="en-US"/>
              </w:rPr>
            </w:pPr>
            <w:r w:rsidRPr="00C95B4B">
              <w:rPr>
                <w:b/>
                <w:lang w:val="en-US"/>
              </w:rPr>
              <w:t xml:space="preserve">B2bassets </w:t>
            </w:r>
            <w:r w:rsidRPr="001E0D0C">
              <w:rPr>
                <w:b/>
                <w:lang w:val="en-US"/>
              </w:rPr>
              <w:t xml:space="preserve">My Account Page - B2B Customer </w:t>
            </w:r>
            <w:r w:rsidRPr="00C95B4B">
              <w:rPr>
                <w:b/>
                <w:lang w:val="en-US"/>
              </w:rPr>
              <w:t>(Version 5.7)</w:t>
            </w:r>
          </w:p>
        </w:tc>
        <w:tc>
          <w:tcPr>
            <w:tcW w:w="5199" w:type="dxa"/>
          </w:tcPr>
          <w:p w:rsidR="008745AB" w:rsidRDefault="008745AB" w:rsidP="00DD427C">
            <w:pPr>
              <w:jc w:val="center"/>
              <w:rPr>
                <w:lang w:val="en-US"/>
              </w:rPr>
            </w:pPr>
            <w:r w:rsidRPr="00C95B4B">
              <w:rPr>
                <w:b/>
                <w:lang w:val="en-US"/>
              </w:rPr>
              <w:t xml:space="preserve">B2bassets </w:t>
            </w:r>
            <w:r w:rsidRPr="001E0D0C">
              <w:rPr>
                <w:b/>
                <w:lang w:val="en-US"/>
              </w:rPr>
              <w:t>My Account Page - B2B Customer</w:t>
            </w:r>
            <w:r>
              <w:rPr>
                <w:b/>
                <w:lang w:val="en-US"/>
              </w:rPr>
              <w:t xml:space="preserve"> </w:t>
            </w:r>
            <w:r w:rsidRPr="00C95B4B">
              <w:rPr>
                <w:b/>
                <w:lang w:val="en-US"/>
              </w:rPr>
              <w:t>(Previous Version)</w:t>
            </w:r>
          </w:p>
        </w:tc>
      </w:tr>
      <w:tr w:rsidR="008745AB" w:rsidTr="00DD427C">
        <w:tc>
          <w:tcPr>
            <w:tcW w:w="5198" w:type="dxa"/>
          </w:tcPr>
          <w:p w:rsidR="008745AB" w:rsidRDefault="008745AB" w:rsidP="00DD427C">
            <w:pPr>
              <w:jc w:val="center"/>
              <w:rPr>
                <w:lang w:val="en-US"/>
              </w:rPr>
            </w:pPr>
          </w:p>
          <w:p w:rsidR="008745AB" w:rsidRDefault="008745AB" w:rsidP="00DD427C">
            <w:pPr>
              <w:jc w:val="center"/>
              <w:rPr>
                <w:lang w:val="en-US"/>
              </w:rPr>
            </w:pPr>
            <w:r w:rsidRPr="00E80496">
              <w:rPr>
                <w:noProof/>
                <w:lang w:val="en-US"/>
              </w:rPr>
              <w:drawing>
                <wp:inline distT="0" distB="0" distL="0" distR="0">
                  <wp:extent cx="3000375" cy="4800600"/>
                  <wp:effectExtent l="19050" t="0" r="9525" b="0"/>
                  <wp:docPr id="36" name="Picture 15" descr="D:\B2bMigration\My Account-Dynam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2bMigration\My Account-Dynamic.png"/>
                          <pic:cNvPicPr>
                            <a:picLocks noChangeAspect="1" noChangeArrowheads="1"/>
                          </pic:cNvPicPr>
                        </pic:nvPicPr>
                        <pic:blipFill>
                          <a:blip r:embed="rId62" cstate="print"/>
                          <a:srcRect/>
                          <a:stretch>
                            <a:fillRect/>
                          </a:stretch>
                        </pic:blipFill>
                        <pic:spPr bwMode="auto">
                          <a:xfrm>
                            <a:off x="0" y="0"/>
                            <a:ext cx="2999601" cy="4799362"/>
                          </a:xfrm>
                          <a:prstGeom prst="rect">
                            <a:avLst/>
                          </a:prstGeom>
                          <a:noFill/>
                          <a:ln w="9525">
                            <a:noFill/>
                            <a:miter lim="800000"/>
                            <a:headEnd/>
                            <a:tailEnd/>
                          </a:ln>
                        </pic:spPr>
                      </pic:pic>
                    </a:graphicData>
                  </a:graphic>
                </wp:inline>
              </w:drawing>
            </w:r>
          </w:p>
          <w:p w:rsidR="008745AB" w:rsidRDefault="008745AB" w:rsidP="00DD427C">
            <w:pPr>
              <w:rPr>
                <w:lang w:val="en-US"/>
              </w:rPr>
            </w:pPr>
          </w:p>
        </w:tc>
        <w:tc>
          <w:tcPr>
            <w:tcW w:w="5199" w:type="dxa"/>
          </w:tcPr>
          <w:p w:rsidR="008745AB" w:rsidRDefault="008745AB" w:rsidP="00DD427C">
            <w:pPr>
              <w:jc w:val="center"/>
              <w:rPr>
                <w:lang w:val="en-US"/>
              </w:rPr>
            </w:pPr>
          </w:p>
          <w:p w:rsidR="008745AB" w:rsidRDefault="008745AB" w:rsidP="00DD427C">
            <w:pPr>
              <w:jc w:val="center"/>
              <w:rPr>
                <w:lang w:val="en-US"/>
              </w:rPr>
            </w:pPr>
            <w:r w:rsidRPr="0038165F">
              <w:rPr>
                <w:noProof/>
                <w:lang w:val="en-US"/>
              </w:rPr>
              <w:drawing>
                <wp:inline distT="0" distB="0" distL="0" distR="0">
                  <wp:extent cx="2990850" cy="4800600"/>
                  <wp:effectExtent l="19050" t="0" r="0" b="0"/>
                  <wp:docPr id="38" name="Picture 16" descr="D:\B2bMigration\My Account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2bMigration\My Account185.png"/>
                          <pic:cNvPicPr>
                            <a:picLocks noChangeAspect="1" noChangeArrowheads="1"/>
                          </pic:cNvPicPr>
                        </pic:nvPicPr>
                        <pic:blipFill>
                          <a:blip r:embed="rId63" cstate="print"/>
                          <a:srcRect/>
                          <a:stretch>
                            <a:fillRect/>
                          </a:stretch>
                        </pic:blipFill>
                        <pic:spPr bwMode="auto">
                          <a:xfrm>
                            <a:off x="0" y="0"/>
                            <a:ext cx="2990329" cy="4799764"/>
                          </a:xfrm>
                          <a:prstGeom prst="rect">
                            <a:avLst/>
                          </a:prstGeom>
                          <a:noFill/>
                          <a:ln w="9525">
                            <a:noFill/>
                            <a:miter lim="800000"/>
                            <a:headEnd/>
                            <a:tailEnd/>
                          </a:ln>
                        </pic:spPr>
                      </pic:pic>
                    </a:graphicData>
                  </a:graphic>
                </wp:inline>
              </w:drawing>
            </w:r>
          </w:p>
        </w:tc>
      </w:tr>
    </w:tbl>
    <w:p w:rsidR="008745AB" w:rsidRPr="00E80496" w:rsidRDefault="008745AB" w:rsidP="008745AB">
      <w:pPr>
        <w:rPr>
          <w:lang w:val="en-US"/>
        </w:rPr>
      </w:pPr>
    </w:p>
    <w:p w:rsidR="008745AB" w:rsidRDefault="008745AB" w:rsidP="008745AB">
      <w:pPr>
        <w:pStyle w:val="ListParagraph"/>
        <w:rPr>
          <w:lang w:val="en-US"/>
        </w:rPr>
      </w:pPr>
    </w:p>
    <w:p w:rsidR="008745AB" w:rsidRDefault="008745AB" w:rsidP="008745AB">
      <w:pPr>
        <w:pStyle w:val="ABM-Table-Bullet2"/>
        <w:numPr>
          <w:ilvl w:val="0"/>
          <w:numId w:val="0"/>
        </w:numPr>
        <w:ind w:left="360"/>
        <w:rPr>
          <w:lang w:val="en-US"/>
        </w:rPr>
      </w:pPr>
    </w:p>
    <w:p w:rsidR="008745AB" w:rsidRDefault="008745AB" w:rsidP="008745AB">
      <w:pPr>
        <w:pStyle w:val="ABM-Table-Bullet2"/>
        <w:numPr>
          <w:ilvl w:val="0"/>
          <w:numId w:val="0"/>
        </w:numPr>
        <w:ind w:left="360"/>
        <w:rPr>
          <w:lang w:val="en-US"/>
        </w:rPr>
      </w:pPr>
    </w:p>
    <w:p w:rsidR="008745AB" w:rsidRDefault="008745AB" w:rsidP="008745AB">
      <w:pPr>
        <w:pStyle w:val="ABM-Table-Bullet2"/>
        <w:numPr>
          <w:ilvl w:val="0"/>
          <w:numId w:val="0"/>
        </w:numPr>
        <w:ind w:left="360"/>
        <w:rPr>
          <w:lang w:val="en-US"/>
        </w:rPr>
      </w:pPr>
    </w:p>
    <w:p w:rsidR="008745AB" w:rsidRDefault="008745AB" w:rsidP="008745AB">
      <w:pPr>
        <w:pStyle w:val="ABM-Table-Bullet2"/>
        <w:numPr>
          <w:ilvl w:val="0"/>
          <w:numId w:val="0"/>
        </w:numPr>
        <w:ind w:left="360"/>
        <w:rPr>
          <w:lang w:val="en-US"/>
        </w:rPr>
      </w:pPr>
    </w:p>
    <w:p w:rsidR="008745AB" w:rsidRDefault="008745AB" w:rsidP="008745AB">
      <w:pPr>
        <w:pStyle w:val="ABM-Table-Bullet2"/>
        <w:numPr>
          <w:ilvl w:val="0"/>
          <w:numId w:val="0"/>
        </w:numPr>
        <w:ind w:left="360"/>
        <w:rPr>
          <w:lang w:val="en-US"/>
        </w:rPr>
      </w:pPr>
    </w:p>
    <w:p w:rsidR="008745AB" w:rsidRDefault="008745AB" w:rsidP="008745AB">
      <w:pPr>
        <w:pStyle w:val="ABM-Table-Bullet2"/>
        <w:numPr>
          <w:ilvl w:val="0"/>
          <w:numId w:val="0"/>
        </w:numPr>
        <w:ind w:left="360"/>
        <w:rPr>
          <w:lang w:val="en-US"/>
        </w:rPr>
      </w:pPr>
    </w:p>
    <w:p w:rsidR="008745AB" w:rsidRDefault="008745AB" w:rsidP="008745AB">
      <w:pPr>
        <w:pStyle w:val="ABM-Table-Bullet2"/>
        <w:numPr>
          <w:ilvl w:val="0"/>
          <w:numId w:val="0"/>
        </w:numPr>
        <w:ind w:left="360"/>
        <w:rPr>
          <w:lang w:val="en-US"/>
        </w:rPr>
      </w:pPr>
    </w:p>
    <w:p w:rsidR="008745AB" w:rsidRDefault="008745AB" w:rsidP="008745AB">
      <w:pPr>
        <w:pStyle w:val="ABM-Table-Bullet2"/>
        <w:numPr>
          <w:ilvl w:val="0"/>
          <w:numId w:val="0"/>
        </w:numPr>
        <w:ind w:left="360"/>
        <w:rPr>
          <w:lang w:val="en-US"/>
        </w:rPr>
      </w:pPr>
    </w:p>
    <w:p w:rsidR="008745AB" w:rsidRDefault="008745AB" w:rsidP="008745AB">
      <w:pPr>
        <w:pStyle w:val="ABM-Table-Bullet2"/>
        <w:numPr>
          <w:ilvl w:val="0"/>
          <w:numId w:val="0"/>
        </w:numPr>
        <w:ind w:left="360"/>
        <w:rPr>
          <w:lang w:val="en-US"/>
        </w:rPr>
      </w:pPr>
    </w:p>
    <w:p w:rsidR="008745AB" w:rsidRDefault="008745AB" w:rsidP="008745AB">
      <w:pPr>
        <w:pStyle w:val="ABM-Table-Bullet2"/>
        <w:numPr>
          <w:ilvl w:val="0"/>
          <w:numId w:val="0"/>
        </w:numPr>
        <w:ind w:left="360"/>
        <w:rPr>
          <w:lang w:val="en-US"/>
        </w:rPr>
      </w:pPr>
    </w:p>
    <w:p w:rsidR="008745AB" w:rsidRDefault="008745AB" w:rsidP="008745AB">
      <w:pPr>
        <w:pStyle w:val="ABM-Table-Bullet2"/>
        <w:numPr>
          <w:ilvl w:val="0"/>
          <w:numId w:val="0"/>
        </w:numPr>
        <w:ind w:left="360"/>
        <w:rPr>
          <w:lang w:val="en-US"/>
        </w:rPr>
      </w:pPr>
    </w:p>
    <w:p w:rsidR="008745AB" w:rsidRDefault="008745AB" w:rsidP="008745AB">
      <w:pPr>
        <w:pStyle w:val="ABM-Table-Bullet2"/>
        <w:numPr>
          <w:ilvl w:val="0"/>
          <w:numId w:val="0"/>
        </w:numPr>
        <w:ind w:left="360"/>
        <w:rPr>
          <w:lang w:val="en-US"/>
        </w:rPr>
      </w:pPr>
    </w:p>
    <w:p w:rsidR="008745AB" w:rsidRDefault="008745AB" w:rsidP="008745AB">
      <w:pPr>
        <w:pStyle w:val="ABM-Table-Bullet2"/>
        <w:numPr>
          <w:ilvl w:val="0"/>
          <w:numId w:val="0"/>
        </w:numPr>
        <w:ind w:left="360"/>
        <w:rPr>
          <w:lang w:val="en-US"/>
        </w:rPr>
      </w:pPr>
    </w:p>
    <w:p w:rsidR="008745AB" w:rsidRDefault="008745AB" w:rsidP="008745AB">
      <w:pPr>
        <w:pStyle w:val="ABM-Table-Bullet2"/>
        <w:numPr>
          <w:ilvl w:val="0"/>
          <w:numId w:val="0"/>
        </w:numPr>
        <w:ind w:left="360"/>
        <w:rPr>
          <w:lang w:val="en-US"/>
        </w:rPr>
      </w:pPr>
    </w:p>
    <w:p w:rsidR="008745AB" w:rsidRDefault="008745AB" w:rsidP="008745AB">
      <w:pPr>
        <w:pStyle w:val="Caption"/>
        <w:rPr>
          <w:lang w:val="en-US"/>
        </w:rPr>
      </w:pPr>
      <w:r w:rsidRPr="00EC56B9">
        <w:rPr>
          <w:lang w:val="en-US"/>
        </w:rPr>
        <w:lastRenderedPageBreak/>
        <w:t>My Replenishment Orders Page</w:t>
      </w:r>
      <w:r>
        <w:rPr>
          <w:lang w:val="en-US"/>
        </w:rPr>
        <w:t>:</w:t>
      </w:r>
      <w:r w:rsidRPr="000F7F2A">
        <w:t xml:space="preserve"> </w:t>
      </w:r>
      <w:r>
        <w:rPr>
          <w:lang w:val="en-US"/>
        </w:rPr>
        <w:t>UI fixed with responsiveness</w:t>
      </w:r>
    </w:p>
    <w:p w:rsidR="008745AB" w:rsidRPr="009F36F9" w:rsidRDefault="008745AB" w:rsidP="008745AB">
      <w:pPr>
        <w:pStyle w:val="Caption"/>
        <w:rPr>
          <w:lang w:val="en-US"/>
        </w:rPr>
      </w:pPr>
    </w:p>
    <w:tbl>
      <w:tblPr>
        <w:tblStyle w:val="TableGrid"/>
        <w:tblW w:w="0" w:type="auto"/>
        <w:tblInd w:w="108" w:type="dxa"/>
        <w:tblLook w:val="04A0"/>
      </w:tblPr>
      <w:tblGrid>
        <w:gridCol w:w="5308"/>
        <w:gridCol w:w="4981"/>
      </w:tblGrid>
      <w:tr w:rsidR="008745AB" w:rsidTr="00DD427C">
        <w:tc>
          <w:tcPr>
            <w:tcW w:w="5308" w:type="dxa"/>
          </w:tcPr>
          <w:p w:rsidR="008745AB" w:rsidRDefault="008745AB" w:rsidP="00DD427C">
            <w:pPr>
              <w:pStyle w:val="ABM-Table-Bullet2"/>
              <w:numPr>
                <w:ilvl w:val="0"/>
                <w:numId w:val="0"/>
              </w:numPr>
              <w:jc w:val="center"/>
              <w:rPr>
                <w:lang w:val="en-US"/>
              </w:rPr>
            </w:pPr>
            <w:r w:rsidRPr="00C95B4B">
              <w:rPr>
                <w:b/>
                <w:lang w:val="en-US"/>
              </w:rPr>
              <w:t xml:space="preserve">B2bassets </w:t>
            </w:r>
            <w:r w:rsidRPr="001C1057">
              <w:rPr>
                <w:b/>
                <w:lang w:val="en-US"/>
              </w:rPr>
              <w:t xml:space="preserve">My Replenishment Orders Page </w:t>
            </w:r>
            <w:r w:rsidRPr="00C95B4B">
              <w:rPr>
                <w:b/>
                <w:lang w:val="en-US"/>
              </w:rPr>
              <w:t>(Version 5.7)</w:t>
            </w:r>
          </w:p>
        </w:tc>
        <w:tc>
          <w:tcPr>
            <w:tcW w:w="4981" w:type="dxa"/>
          </w:tcPr>
          <w:p w:rsidR="008745AB" w:rsidRDefault="008745AB" w:rsidP="00DD427C">
            <w:pPr>
              <w:pStyle w:val="ABM-Table-Bullet2"/>
              <w:numPr>
                <w:ilvl w:val="0"/>
                <w:numId w:val="0"/>
              </w:numPr>
              <w:jc w:val="center"/>
              <w:rPr>
                <w:lang w:val="en-US"/>
              </w:rPr>
            </w:pPr>
            <w:r w:rsidRPr="00C95B4B">
              <w:rPr>
                <w:b/>
                <w:lang w:val="en-US"/>
              </w:rPr>
              <w:t xml:space="preserve">B2bassets </w:t>
            </w:r>
            <w:r w:rsidRPr="001C1057">
              <w:rPr>
                <w:b/>
                <w:lang w:val="en-US"/>
              </w:rPr>
              <w:t xml:space="preserve">My Replenishment Orders Page </w:t>
            </w:r>
            <w:r w:rsidRPr="00C95B4B">
              <w:rPr>
                <w:b/>
                <w:lang w:val="en-US"/>
              </w:rPr>
              <w:t>(Previous Version)</w:t>
            </w:r>
          </w:p>
        </w:tc>
      </w:tr>
      <w:tr w:rsidR="008745AB" w:rsidTr="00DD427C">
        <w:tc>
          <w:tcPr>
            <w:tcW w:w="5308" w:type="dxa"/>
          </w:tcPr>
          <w:p w:rsidR="008745AB" w:rsidRDefault="008745AB" w:rsidP="00DD427C">
            <w:pPr>
              <w:pStyle w:val="ABM-Table-Bullet2"/>
              <w:numPr>
                <w:ilvl w:val="0"/>
                <w:numId w:val="0"/>
              </w:numPr>
              <w:jc w:val="center"/>
              <w:rPr>
                <w:lang w:val="en-US"/>
              </w:rPr>
            </w:pPr>
          </w:p>
          <w:p w:rsidR="008745AB" w:rsidRDefault="008745AB" w:rsidP="00DD427C">
            <w:pPr>
              <w:pStyle w:val="ABM-Table-Bullet2"/>
              <w:numPr>
                <w:ilvl w:val="0"/>
                <w:numId w:val="0"/>
              </w:numPr>
              <w:jc w:val="center"/>
              <w:rPr>
                <w:lang w:val="en-US"/>
              </w:rPr>
            </w:pPr>
            <w:r w:rsidRPr="009E54F9">
              <w:rPr>
                <w:noProof/>
                <w:lang w:val="en-US"/>
              </w:rPr>
              <w:drawing>
                <wp:inline distT="0" distB="0" distL="0" distR="0">
                  <wp:extent cx="3028950" cy="6134100"/>
                  <wp:effectExtent l="19050" t="0" r="0" b="0"/>
                  <wp:docPr id="44" name="Picture 19" descr="D:\B2bMigration\My Replenishment 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B2bMigration\My Replenishment Orders.png"/>
                          <pic:cNvPicPr>
                            <a:picLocks noChangeAspect="1" noChangeArrowheads="1"/>
                          </pic:cNvPicPr>
                        </pic:nvPicPr>
                        <pic:blipFill>
                          <a:blip r:embed="rId64" cstate="print"/>
                          <a:srcRect/>
                          <a:stretch>
                            <a:fillRect/>
                          </a:stretch>
                        </pic:blipFill>
                        <pic:spPr bwMode="auto">
                          <a:xfrm>
                            <a:off x="0" y="0"/>
                            <a:ext cx="3029496" cy="6135206"/>
                          </a:xfrm>
                          <a:prstGeom prst="rect">
                            <a:avLst/>
                          </a:prstGeom>
                          <a:noFill/>
                          <a:ln w="9525">
                            <a:noFill/>
                            <a:miter lim="800000"/>
                            <a:headEnd/>
                            <a:tailEnd/>
                          </a:ln>
                        </pic:spPr>
                      </pic:pic>
                    </a:graphicData>
                  </a:graphic>
                </wp:inline>
              </w:drawing>
            </w:r>
          </w:p>
          <w:p w:rsidR="008745AB" w:rsidRDefault="008745AB" w:rsidP="00DD427C">
            <w:pPr>
              <w:pStyle w:val="ABM-Table-Bullet2"/>
              <w:numPr>
                <w:ilvl w:val="0"/>
                <w:numId w:val="0"/>
              </w:numPr>
              <w:rPr>
                <w:lang w:val="en-US"/>
              </w:rPr>
            </w:pPr>
          </w:p>
        </w:tc>
        <w:tc>
          <w:tcPr>
            <w:tcW w:w="4981" w:type="dxa"/>
          </w:tcPr>
          <w:p w:rsidR="008745AB" w:rsidRDefault="008745AB" w:rsidP="00DD427C">
            <w:pPr>
              <w:pStyle w:val="ABM-Table-Bullet2"/>
              <w:numPr>
                <w:ilvl w:val="0"/>
                <w:numId w:val="0"/>
              </w:numPr>
              <w:jc w:val="center"/>
              <w:rPr>
                <w:lang w:val="en-US"/>
              </w:rPr>
            </w:pPr>
          </w:p>
          <w:p w:rsidR="008745AB" w:rsidRDefault="008745AB" w:rsidP="00DD427C">
            <w:pPr>
              <w:pStyle w:val="ABM-Table-Bullet2"/>
              <w:numPr>
                <w:ilvl w:val="0"/>
                <w:numId w:val="0"/>
              </w:numPr>
              <w:jc w:val="center"/>
              <w:rPr>
                <w:lang w:val="en-US"/>
              </w:rPr>
            </w:pPr>
            <w:r w:rsidRPr="00526138">
              <w:rPr>
                <w:noProof/>
                <w:lang w:val="en-US"/>
              </w:rPr>
              <w:drawing>
                <wp:inline distT="0" distB="0" distL="0" distR="0">
                  <wp:extent cx="2800350" cy="6134100"/>
                  <wp:effectExtent l="19050" t="0" r="0" b="0"/>
                  <wp:docPr id="46" name="Picture 20" descr="D:\B2bMigration\My Replenishment Orders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B2bMigration\My Replenishment Orders185.png"/>
                          <pic:cNvPicPr>
                            <a:picLocks noChangeAspect="1" noChangeArrowheads="1"/>
                          </pic:cNvPicPr>
                        </pic:nvPicPr>
                        <pic:blipFill>
                          <a:blip r:embed="rId65" cstate="print"/>
                          <a:srcRect/>
                          <a:stretch>
                            <a:fillRect/>
                          </a:stretch>
                        </pic:blipFill>
                        <pic:spPr bwMode="auto">
                          <a:xfrm>
                            <a:off x="0" y="0"/>
                            <a:ext cx="2801135" cy="6135819"/>
                          </a:xfrm>
                          <a:prstGeom prst="rect">
                            <a:avLst/>
                          </a:prstGeom>
                          <a:noFill/>
                          <a:ln w="9525">
                            <a:noFill/>
                            <a:miter lim="800000"/>
                            <a:headEnd/>
                            <a:tailEnd/>
                          </a:ln>
                        </pic:spPr>
                      </pic:pic>
                    </a:graphicData>
                  </a:graphic>
                </wp:inline>
              </w:drawing>
            </w:r>
          </w:p>
          <w:p w:rsidR="008745AB" w:rsidRDefault="008745AB" w:rsidP="00DD427C">
            <w:pPr>
              <w:pStyle w:val="ABM-Table-Bullet2"/>
              <w:numPr>
                <w:ilvl w:val="0"/>
                <w:numId w:val="0"/>
              </w:numPr>
              <w:rPr>
                <w:lang w:val="en-US"/>
              </w:rPr>
            </w:pPr>
          </w:p>
        </w:tc>
      </w:tr>
    </w:tbl>
    <w:p w:rsidR="008745AB" w:rsidRDefault="008745AB" w:rsidP="008745AB">
      <w:pPr>
        <w:pStyle w:val="ABM-Table-Bullet2"/>
        <w:numPr>
          <w:ilvl w:val="0"/>
          <w:numId w:val="0"/>
        </w:numPr>
        <w:ind w:left="36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Caption"/>
        <w:rPr>
          <w:lang w:val="en-US"/>
        </w:rPr>
      </w:pPr>
      <w:r w:rsidRPr="00EC56B9">
        <w:rPr>
          <w:lang w:val="en-US"/>
        </w:rPr>
        <w:lastRenderedPageBreak/>
        <w:t>My Replenishment Orders Details Page</w:t>
      </w:r>
      <w:r>
        <w:rPr>
          <w:lang w:val="en-US"/>
        </w:rPr>
        <w:t>:</w:t>
      </w:r>
      <w:r w:rsidRPr="008516B4">
        <w:t xml:space="preserve"> </w:t>
      </w:r>
      <w:r>
        <w:rPr>
          <w:lang w:val="en-US"/>
        </w:rPr>
        <w:t>T</w:t>
      </w:r>
      <w:r w:rsidRPr="000F7F2A">
        <w:rPr>
          <w:lang w:val="en-US"/>
        </w:rPr>
        <w:t>able</w:t>
      </w:r>
      <w:r>
        <w:rPr>
          <w:lang w:val="en-US"/>
        </w:rPr>
        <w:t xml:space="preserve"> on the page is</w:t>
      </w:r>
      <w:r w:rsidRPr="000F7F2A">
        <w:rPr>
          <w:lang w:val="en-US"/>
        </w:rPr>
        <w:t xml:space="preserve"> not responsive</w:t>
      </w:r>
      <w:r>
        <w:rPr>
          <w:lang w:val="en-US"/>
        </w:rPr>
        <w:t xml:space="preserve"> in Mobile view</w:t>
      </w:r>
    </w:p>
    <w:p w:rsidR="008745AB" w:rsidRPr="000E45E7" w:rsidRDefault="008745AB" w:rsidP="008745AB">
      <w:pPr>
        <w:rPr>
          <w:lang w:val="en-US"/>
        </w:rPr>
      </w:pPr>
    </w:p>
    <w:tbl>
      <w:tblPr>
        <w:tblStyle w:val="TableGrid"/>
        <w:tblW w:w="0" w:type="auto"/>
        <w:tblInd w:w="108" w:type="dxa"/>
        <w:tblLook w:val="04A0"/>
      </w:tblPr>
      <w:tblGrid>
        <w:gridCol w:w="5090"/>
        <w:gridCol w:w="5199"/>
      </w:tblGrid>
      <w:tr w:rsidR="008745AB" w:rsidTr="00DD427C">
        <w:tc>
          <w:tcPr>
            <w:tcW w:w="5090" w:type="dxa"/>
          </w:tcPr>
          <w:p w:rsidR="008745AB" w:rsidRDefault="008745AB" w:rsidP="00DD427C">
            <w:pPr>
              <w:jc w:val="center"/>
              <w:rPr>
                <w:lang w:val="en-US"/>
              </w:rPr>
            </w:pPr>
            <w:r w:rsidRPr="00C95B4B">
              <w:rPr>
                <w:b/>
                <w:lang w:val="en-US"/>
              </w:rPr>
              <w:t xml:space="preserve">B2bassets </w:t>
            </w:r>
            <w:r w:rsidRPr="007407B0">
              <w:rPr>
                <w:b/>
                <w:lang w:val="en-US"/>
              </w:rPr>
              <w:t xml:space="preserve">My Replenishment Orders Details Page </w:t>
            </w:r>
            <w:r w:rsidRPr="00C95B4B">
              <w:rPr>
                <w:b/>
                <w:lang w:val="en-US"/>
              </w:rPr>
              <w:t>(Version 5.7)</w:t>
            </w:r>
          </w:p>
        </w:tc>
        <w:tc>
          <w:tcPr>
            <w:tcW w:w="5199" w:type="dxa"/>
          </w:tcPr>
          <w:p w:rsidR="008745AB" w:rsidRDefault="008745AB" w:rsidP="00DD427C">
            <w:pPr>
              <w:jc w:val="center"/>
              <w:rPr>
                <w:lang w:val="en-US"/>
              </w:rPr>
            </w:pPr>
            <w:r w:rsidRPr="00C95B4B">
              <w:rPr>
                <w:b/>
                <w:lang w:val="en-US"/>
              </w:rPr>
              <w:t xml:space="preserve">B2bassets </w:t>
            </w:r>
            <w:r w:rsidRPr="008B5337">
              <w:rPr>
                <w:b/>
                <w:lang w:val="en-US"/>
              </w:rPr>
              <w:t xml:space="preserve">My Replenishment Orders Details Page </w:t>
            </w:r>
            <w:r w:rsidRPr="00C95B4B">
              <w:rPr>
                <w:b/>
                <w:lang w:val="en-US"/>
              </w:rPr>
              <w:t>(Previous Version)</w:t>
            </w:r>
          </w:p>
        </w:tc>
      </w:tr>
      <w:tr w:rsidR="008745AB" w:rsidTr="00DD427C">
        <w:tc>
          <w:tcPr>
            <w:tcW w:w="5090" w:type="dxa"/>
          </w:tcPr>
          <w:p w:rsidR="008745AB" w:rsidRDefault="008745AB" w:rsidP="00DD427C">
            <w:pPr>
              <w:jc w:val="center"/>
              <w:rPr>
                <w:lang w:val="en-US"/>
              </w:rPr>
            </w:pPr>
          </w:p>
          <w:p w:rsidR="008745AB" w:rsidRDefault="008745AB" w:rsidP="00DD427C">
            <w:pPr>
              <w:jc w:val="center"/>
              <w:rPr>
                <w:lang w:val="en-US"/>
              </w:rPr>
            </w:pPr>
            <w:r>
              <w:rPr>
                <w:noProof/>
                <w:lang w:val="en-US"/>
              </w:rPr>
              <w:drawing>
                <wp:inline distT="0" distB="0" distL="0" distR="0">
                  <wp:extent cx="2962275" cy="7496175"/>
                  <wp:effectExtent l="19050" t="0" r="9525" b="0"/>
                  <wp:docPr id="50" name="Picture 22" descr="D:\B2bMigration\Replenishment Order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B2bMigration\Replenishment Order Details.png"/>
                          <pic:cNvPicPr>
                            <a:picLocks noChangeAspect="1" noChangeArrowheads="1"/>
                          </pic:cNvPicPr>
                        </pic:nvPicPr>
                        <pic:blipFill>
                          <a:blip r:embed="rId66" cstate="print"/>
                          <a:srcRect/>
                          <a:stretch>
                            <a:fillRect/>
                          </a:stretch>
                        </pic:blipFill>
                        <pic:spPr bwMode="auto">
                          <a:xfrm>
                            <a:off x="0" y="0"/>
                            <a:ext cx="2962275" cy="7496175"/>
                          </a:xfrm>
                          <a:prstGeom prst="rect">
                            <a:avLst/>
                          </a:prstGeom>
                          <a:noFill/>
                          <a:ln w="9525">
                            <a:noFill/>
                            <a:miter lim="800000"/>
                            <a:headEnd/>
                            <a:tailEnd/>
                          </a:ln>
                        </pic:spPr>
                      </pic:pic>
                    </a:graphicData>
                  </a:graphic>
                </wp:inline>
              </w:drawing>
            </w:r>
          </w:p>
          <w:p w:rsidR="008745AB" w:rsidRDefault="008745AB" w:rsidP="00DD427C">
            <w:pPr>
              <w:jc w:val="center"/>
              <w:rPr>
                <w:lang w:val="en-US"/>
              </w:rPr>
            </w:pPr>
          </w:p>
        </w:tc>
        <w:tc>
          <w:tcPr>
            <w:tcW w:w="5199" w:type="dxa"/>
          </w:tcPr>
          <w:p w:rsidR="008745AB" w:rsidRDefault="008745AB" w:rsidP="00DD427C">
            <w:pPr>
              <w:jc w:val="center"/>
              <w:rPr>
                <w:lang w:val="en-US"/>
              </w:rPr>
            </w:pPr>
          </w:p>
          <w:p w:rsidR="008745AB" w:rsidRDefault="008745AB" w:rsidP="00DD427C">
            <w:pPr>
              <w:jc w:val="center"/>
              <w:rPr>
                <w:lang w:val="en-US"/>
              </w:rPr>
            </w:pPr>
            <w:r w:rsidRPr="00B239FF">
              <w:rPr>
                <w:noProof/>
                <w:lang w:val="en-US"/>
              </w:rPr>
              <w:drawing>
                <wp:inline distT="0" distB="0" distL="0" distR="0">
                  <wp:extent cx="2962275" cy="7496175"/>
                  <wp:effectExtent l="19050" t="0" r="9525" b="0"/>
                  <wp:docPr id="49" name="Picture 21" descr="D:\B2bMigration\My Replenishment Details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2bMigration\My Replenishment Details185.png"/>
                          <pic:cNvPicPr>
                            <a:picLocks noChangeAspect="1" noChangeArrowheads="1"/>
                          </pic:cNvPicPr>
                        </pic:nvPicPr>
                        <pic:blipFill>
                          <a:blip r:embed="rId67" cstate="print"/>
                          <a:srcRect/>
                          <a:stretch>
                            <a:fillRect/>
                          </a:stretch>
                        </pic:blipFill>
                        <pic:spPr bwMode="auto">
                          <a:xfrm>
                            <a:off x="0" y="0"/>
                            <a:ext cx="2962275" cy="7496175"/>
                          </a:xfrm>
                          <a:prstGeom prst="rect">
                            <a:avLst/>
                          </a:prstGeom>
                          <a:noFill/>
                          <a:ln w="9525">
                            <a:noFill/>
                            <a:miter lim="800000"/>
                            <a:headEnd/>
                            <a:tailEnd/>
                          </a:ln>
                        </pic:spPr>
                      </pic:pic>
                    </a:graphicData>
                  </a:graphic>
                </wp:inline>
              </w:drawing>
            </w:r>
          </w:p>
          <w:p w:rsidR="008745AB" w:rsidRDefault="008745AB" w:rsidP="00DD427C">
            <w:pPr>
              <w:rPr>
                <w:lang w:val="en-US"/>
              </w:rPr>
            </w:pPr>
          </w:p>
        </w:tc>
      </w:tr>
    </w:tbl>
    <w:p w:rsidR="008745AB" w:rsidRPr="00BE10FE" w:rsidRDefault="008745AB" w:rsidP="008745AB">
      <w:pPr>
        <w:pStyle w:val="Caption"/>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Caption"/>
        <w:rPr>
          <w:lang w:val="en-US"/>
        </w:rPr>
      </w:pPr>
      <w:r w:rsidRPr="00EC56B9">
        <w:rPr>
          <w:lang w:val="en-US"/>
        </w:rPr>
        <w:t>Cancel Replenishment Orders Details Page</w:t>
      </w:r>
      <w:r>
        <w:rPr>
          <w:lang w:val="en-US"/>
        </w:rPr>
        <w:t>: UI fixed with responsiveness</w:t>
      </w:r>
    </w:p>
    <w:p w:rsidR="008745AB" w:rsidRPr="000F5C2A" w:rsidRDefault="008745AB" w:rsidP="008745AB">
      <w:pPr>
        <w:rPr>
          <w:lang w:val="en-US"/>
        </w:rPr>
      </w:pPr>
    </w:p>
    <w:tbl>
      <w:tblPr>
        <w:tblStyle w:val="TableGrid"/>
        <w:tblW w:w="0" w:type="auto"/>
        <w:tblLook w:val="04A0"/>
      </w:tblPr>
      <w:tblGrid>
        <w:gridCol w:w="5198"/>
        <w:gridCol w:w="5199"/>
      </w:tblGrid>
      <w:tr w:rsidR="008745AB" w:rsidTr="00DD427C">
        <w:tc>
          <w:tcPr>
            <w:tcW w:w="5198" w:type="dxa"/>
          </w:tcPr>
          <w:p w:rsidR="008745AB" w:rsidRDefault="008745AB" w:rsidP="00DD427C">
            <w:pPr>
              <w:jc w:val="center"/>
              <w:rPr>
                <w:lang w:val="en-US"/>
              </w:rPr>
            </w:pPr>
            <w:r w:rsidRPr="00C95B4B">
              <w:rPr>
                <w:b/>
                <w:lang w:val="en-US"/>
              </w:rPr>
              <w:t xml:space="preserve">B2bassets </w:t>
            </w:r>
            <w:r w:rsidRPr="00684556">
              <w:rPr>
                <w:b/>
                <w:lang w:val="en-US"/>
              </w:rPr>
              <w:t xml:space="preserve">Cancel Replenishment Orders Details Page </w:t>
            </w:r>
            <w:r w:rsidRPr="00C95B4B">
              <w:rPr>
                <w:b/>
                <w:lang w:val="en-US"/>
              </w:rPr>
              <w:t>(Version 5.7)</w:t>
            </w:r>
          </w:p>
        </w:tc>
        <w:tc>
          <w:tcPr>
            <w:tcW w:w="5199" w:type="dxa"/>
          </w:tcPr>
          <w:p w:rsidR="008745AB" w:rsidRDefault="008745AB" w:rsidP="00DD427C">
            <w:pPr>
              <w:jc w:val="center"/>
              <w:rPr>
                <w:lang w:val="en-US"/>
              </w:rPr>
            </w:pPr>
            <w:r w:rsidRPr="00C95B4B">
              <w:rPr>
                <w:b/>
                <w:lang w:val="en-US"/>
              </w:rPr>
              <w:t xml:space="preserve">B2bassets </w:t>
            </w:r>
            <w:r w:rsidRPr="00684556">
              <w:rPr>
                <w:b/>
                <w:lang w:val="en-US"/>
              </w:rPr>
              <w:t xml:space="preserve">Cancel Replenishment Orders Details Page </w:t>
            </w:r>
            <w:r w:rsidRPr="00C95B4B">
              <w:rPr>
                <w:b/>
                <w:lang w:val="en-US"/>
              </w:rPr>
              <w:t>(Previous Version)</w:t>
            </w:r>
          </w:p>
        </w:tc>
      </w:tr>
      <w:tr w:rsidR="008745AB" w:rsidTr="00DD427C">
        <w:tc>
          <w:tcPr>
            <w:tcW w:w="5198" w:type="dxa"/>
          </w:tcPr>
          <w:p w:rsidR="008745AB" w:rsidRDefault="008745AB" w:rsidP="00DD427C">
            <w:pPr>
              <w:rPr>
                <w:lang w:val="en-US"/>
              </w:rPr>
            </w:pPr>
          </w:p>
          <w:p w:rsidR="008745AB" w:rsidRDefault="008745AB" w:rsidP="00DD427C">
            <w:pPr>
              <w:jc w:val="center"/>
              <w:rPr>
                <w:lang w:val="en-US"/>
              </w:rPr>
            </w:pPr>
            <w:r w:rsidRPr="00684556">
              <w:rPr>
                <w:noProof/>
                <w:lang w:val="en-US"/>
              </w:rPr>
              <w:drawing>
                <wp:inline distT="0" distB="0" distL="0" distR="0">
                  <wp:extent cx="3000375" cy="4124325"/>
                  <wp:effectExtent l="19050" t="0" r="9525" b="0"/>
                  <wp:docPr id="52" name="Picture 23" descr="D:\B2bMigration\Replenishment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B2bMigration\ReplenishmentCancel.png"/>
                          <pic:cNvPicPr>
                            <a:picLocks noChangeAspect="1" noChangeArrowheads="1"/>
                          </pic:cNvPicPr>
                        </pic:nvPicPr>
                        <pic:blipFill>
                          <a:blip r:embed="rId68" cstate="print"/>
                          <a:srcRect/>
                          <a:stretch>
                            <a:fillRect/>
                          </a:stretch>
                        </pic:blipFill>
                        <pic:spPr bwMode="auto">
                          <a:xfrm>
                            <a:off x="0" y="0"/>
                            <a:ext cx="2999196" cy="4122705"/>
                          </a:xfrm>
                          <a:prstGeom prst="rect">
                            <a:avLst/>
                          </a:prstGeom>
                          <a:noFill/>
                          <a:ln w="9525">
                            <a:noFill/>
                            <a:miter lim="800000"/>
                            <a:headEnd/>
                            <a:tailEnd/>
                          </a:ln>
                        </pic:spPr>
                      </pic:pic>
                    </a:graphicData>
                  </a:graphic>
                </wp:inline>
              </w:drawing>
            </w:r>
          </w:p>
          <w:p w:rsidR="008745AB" w:rsidRDefault="008745AB" w:rsidP="00DD427C">
            <w:pPr>
              <w:rPr>
                <w:lang w:val="en-US"/>
              </w:rPr>
            </w:pPr>
          </w:p>
        </w:tc>
        <w:tc>
          <w:tcPr>
            <w:tcW w:w="5199" w:type="dxa"/>
          </w:tcPr>
          <w:p w:rsidR="008745AB" w:rsidRDefault="008745AB" w:rsidP="00DD427C">
            <w:pPr>
              <w:rPr>
                <w:lang w:val="en-US"/>
              </w:rPr>
            </w:pPr>
          </w:p>
          <w:p w:rsidR="008745AB" w:rsidRDefault="008745AB" w:rsidP="00DD427C">
            <w:pPr>
              <w:jc w:val="center"/>
              <w:rPr>
                <w:lang w:val="en-US"/>
              </w:rPr>
            </w:pPr>
            <w:r w:rsidRPr="00684556">
              <w:rPr>
                <w:noProof/>
                <w:lang w:val="en-US"/>
              </w:rPr>
              <w:drawing>
                <wp:inline distT="0" distB="0" distL="0" distR="0">
                  <wp:extent cx="3124200" cy="4124325"/>
                  <wp:effectExtent l="19050" t="0" r="0" b="0"/>
                  <wp:docPr id="54" name="Picture 24" descr="D:\B2bMigration\ReplenishmentCancel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B2bMigration\ReplenishmentCancel185.png"/>
                          <pic:cNvPicPr>
                            <a:picLocks noChangeAspect="1" noChangeArrowheads="1"/>
                          </pic:cNvPicPr>
                        </pic:nvPicPr>
                        <pic:blipFill>
                          <a:blip r:embed="rId69" cstate="print"/>
                          <a:srcRect/>
                          <a:stretch>
                            <a:fillRect/>
                          </a:stretch>
                        </pic:blipFill>
                        <pic:spPr bwMode="auto">
                          <a:xfrm>
                            <a:off x="0" y="0"/>
                            <a:ext cx="3124200" cy="4124325"/>
                          </a:xfrm>
                          <a:prstGeom prst="rect">
                            <a:avLst/>
                          </a:prstGeom>
                          <a:noFill/>
                          <a:ln w="9525">
                            <a:noFill/>
                            <a:miter lim="800000"/>
                            <a:headEnd/>
                            <a:tailEnd/>
                          </a:ln>
                        </pic:spPr>
                      </pic:pic>
                    </a:graphicData>
                  </a:graphic>
                </wp:inline>
              </w:drawing>
            </w:r>
          </w:p>
          <w:p w:rsidR="008745AB" w:rsidRDefault="008745AB" w:rsidP="00DD427C">
            <w:pPr>
              <w:rPr>
                <w:lang w:val="en-US"/>
              </w:rPr>
            </w:pPr>
          </w:p>
        </w:tc>
      </w:tr>
    </w:tbl>
    <w:p w:rsidR="008745AB" w:rsidRDefault="008745AB" w:rsidP="008745AB">
      <w:pPr>
        <w:pStyle w:val="ABM-Table-Bullet2"/>
        <w:numPr>
          <w:ilvl w:val="0"/>
          <w:numId w:val="0"/>
        </w:numPr>
        <w:ind w:left="720"/>
        <w:rPr>
          <w:rFonts w:eastAsia="Arial"/>
          <w:color w:val="auto"/>
          <w:sz w:val="20"/>
          <w:lang w:val="en-US"/>
        </w:rPr>
      </w:pPr>
    </w:p>
    <w:p w:rsidR="008745AB" w:rsidRDefault="008745AB" w:rsidP="008745AB">
      <w:pPr>
        <w:pStyle w:val="ABM-Table-Bullet2"/>
        <w:numPr>
          <w:ilvl w:val="0"/>
          <w:numId w:val="0"/>
        </w:numPr>
        <w:ind w:left="720"/>
        <w:rPr>
          <w:rFonts w:eastAsia="Arial"/>
          <w:color w:val="auto"/>
          <w:sz w:val="20"/>
          <w:lang w:val="en-US"/>
        </w:rPr>
      </w:pPr>
    </w:p>
    <w:p w:rsidR="008745AB" w:rsidRDefault="008745AB" w:rsidP="008745AB">
      <w:pPr>
        <w:pStyle w:val="ABM-Table-Bullet2"/>
        <w:numPr>
          <w:ilvl w:val="0"/>
          <w:numId w:val="0"/>
        </w:numPr>
        <w:ind w:left="720"/>
        <w:rPr>
          <w:rFonts w:eastAsia="Arial"/>
          <w:color w:val="auto"/>
          <w:sz w:val="20"/>
          <w:lang w:val="en-US"/>
        </w:rPr>
      </w:pPr>
    </w:p>
    <w:p w:rsidR="008745AB" w:rsidRDefault="008745AB" w:rsidP="008745AB">
      <w:pPr>
        <w:pStyle w:val="ABM-Table-Bullet2"/>
        <w:numPr>
          <w:ilvl w:val="0"/>
          <w:numId w:val="0"/>
        </w:numPr>
        <w:ind w:left="720"/>
        <w:rPr>
          <w:rFonts w:eastAsia="Arial"/>
          <w:color w:val="auto"/>
          <w:sz w:val="20"/>
          <w:lang w:val="en-US"/>
        </w:rPr>
      </w:pPr>
    </w:p>
    <w:p w:rsidR="008745AB" w:rsidRDefault="008745AB" w:rsidP="008745AB">
      <w:pPr>
        <w:pStyle w:val="ABM-Table-Bullet2"/>
        <w:numPr>
          <w:ilvl w:val="0"/>
          <w:numId w:val="0"/>
        </w:numPr>
        <w:ind w:left="720"/>
        <w:rPr>
          <w:rFonts w:eastAsia="Arial"/>
          <w:color w:val="auto"/>
          <w:sz w:val="20"/>
          <w:lang w:val="en-US"/>
        </w:rPr>
      </w:pPr>
    </w:p>
    <w:p w:rsidR="008745AB" w:rsidRDefault="008745AB" w:rsidP="008745AB">
      <w:pPr>
        <w:pStyle w:val="ABM-Table-Bullet2"/>
        <w:numPr>
          <w:ilvl w:val="0"/>
          <w:numId w:val="0"/>
        </w:numPr>
        <w:ind w:left="720"/>
        <w:rPr>
          <w:rFonts w:eastAsia="Arial"/>
          <w:color w:val="auto"/>
          <w:sz w:val="20"/>
          <w:lang w:val="en-US"/>
        </w:rPr>
      </w:pPr>
    </w:p>
    <w:p w:rsidR="008745AB" w:rsidRDefault="008745AB" w:rsidP="008745AB">
      <w:pPr>
        <w:pStyle w:val="ABM-Table-Bullet2"/>
        <w:numPr>
          <w:ilvl w:val="0"/>
          <w:numId w:val="0"/>
        </w:numPr>
        <w:ind w:left="720"/>
        <w:rPr>
          <w:rFonts w:eastAsia="Arial"/>
          <w:color w:val="auto"/>
          <w:sz w:val="20"/>
          <w:lang w:val="en-US"/>
        </w:rPr>
      </w:pPr>
    </w:p>
    <w:p w:rsidR="008745AB" w:rsidRDefault="008745AB" w:rsidP="008745AB">
      <w:pPr>
        <w:pStyle w:val="ABM-Table-Bullet2"/>
        <w:numPr>
          <w:ilvl w:val="0"/>
          <w:numId w:val="0"/>
        </w:numPr>
        <w:ind w:left="720"/>
        <w:rPr>
          <w:rFonts w:eastAsia="Arial"/>
          <w:color w:val="auto"/>
          <w:sz w:val="20"/>
          <w:lang w:val="en-US"/>
        </w:rPr>
      </w:pPr>
    </w:p>
    <w:p w:rsidR="008745AB" w:rsidRDefault="008745AB" w:rsidP="008745AB">
      <w:pPr>
        <w:pStyle w:val="ABM-Table-Bullet2"/>
        <w:numPr>
          <w:ilvl w:val="0"/>
          <w:numId w:val="0"/>
        </w:numPr>
        <w:ind w:left="720"/>
        <w:rPr>
          <w:rFonts w:eastAsia="Arial"/>
          <w:color w:val="auto"/>
          <w:sz w:val="20"/>
          <w:lang w:val="en-US"/>
        </w:rPr>
      </w:pPr>
    </w:p>
    <w:p w:rsidR="008745AB" w:rsidRDefault="008745AB" w:rsidP="008745AB">
      <w:pPr>
        <w:pStyle w:val="ABM-Table-Bullet2"/>
        <w:numPr>
          <w:ilvl w:val="0"/>
          <w:numId w:val="0"/>
        </w:numPr>
        <w:ind w:left="720"/>
        <w:rPr>
          <w:rFonts w:eastAsia="Arial"/>
          <w:color w:val="auto"/>
          <w:sz w:val="20"/>
          <w:lang w:val="en-US"/>
        </w:rPr>
      </w:pPr>
    </w:p>
    <w:p w:rsidR="008745AB" w:rsidRDefault="008745AB" w:rsidP="008745AB">
      <w:pPr>
        <w:pStyle w:val="ABM-Table-Bullet2"/>
        <w:numPr>
          <w:ilvl w:val="0"/>
          <w:numId w:val="0"/>
        </w:numPr>
        <w:ind w:left="720"/>
        <w:rPr>
          <w:rFonts w:eastAsia="Arial"/>
          <w:color w:val="auto"/>
          <w:sz w:val="20"/>
          <w:lang w:val="en-US"/>
        </w:rPr>
      </w:pPr>
    </w:p>
    <w:p w:rsidR="008745AB" w:rsidRDefault="008745AB" w:rsidP="008745AB">
      <w:pPr>
        <w:pStyle w:val="ABM-Table-Bullet2"/>
        <w:numPr>
          <w:ilvl w:val="0"/>
          <w:numId w:val="0"/>
        </w:numPr>
        <w:ind w:left="720"/>
        <w:rPr>
          <w:rFonts w:eastAsia="Arial"/>
          <w:color w:val="auto"/>
          <w:sz w:val="20"/>
          <w:lang w:val="en-US"/>
        </w:rPr>
      </w:pPr>
    </w:p>
    <w:p w:rsidR="008745AB" w:rsidRDefault="008745AB" w:rsidP="008745AB">
      <w:pPr>
        <w:pStyle w:val="ABM-Table-Bullet2"/>
        <w:numPr>
          <w:ilvl w:val="0"/>
          <w:numId w:val="0"/>
        </w:numPr>
        <w:ind w:left="720"/>
        <w:rPr>
          <w:rFonts w:eastAsia="Arial"/>
          <w:color w:val="auto"/>
          <w:sz w:val="20"/>
          <w:lang w:val="en-US"/>
        </w:rPr>
      </w:pPr>
    </w:p>
    <w:p w:rsidR="008745AB" w:rsidRDefault="008745AB" w:rsidP="008745AB">
      <w:pPr>
        <w:pStyle w:val="ABM-Table-Bullet2"/>
        <w:numPr>
          <w:ilvl w:val="0"/>
          <w:numId w:val="0"/>
        </w:numPr>
        <w:ind w:left="720"/>
        <w:rPr>
          <w:rFonts w:eastAsia="Arial"/>
          <w:color w:val="auto"/>
          <w:sz w:val="20"/>
          <w:lang w:val="en-US"/>
        </w:rPr>
      </w:pPr>
    </w:p>
    <w:p w:rsidR="008745AB" w:rsidRDefault="008745AB" w:rsidP="008745AB">
      <w:pPr>
        <w:pStyle w:val="ABM-Table-Bullet2"/>
        <w:numPr>
          <w:ilvl w:val="0"/>
          <w:numId w:val="0"/>
        </w:numPr>
        <w:ind w:left="720"/>
        <w:rPr>
          <w:rFonts w:eastAsia="Arial"/>
          <w:color w:val="auto"/>
          <w:sz w:val="20"/>
          <w:lang w:val="en-US"/>
        </w:rPr>
      </w:pPr>
    </w:p>
    <w:p w:rsidR="008745AB" w:rsidRDefault="008745AB" w:rsidP="008745AB">
      <w:pPr>
        <w:pStyle w:val="ABM-Table-Bullet2"/>
        <w:numPr>
          <w:ilvl w:val="0"/>
          <w:numId w:val="0"/>
        </w:numPr>
        <w:ind w:left="720"/>
        <w:rPr>
          <w:rFonts w:eastAsia="Arial"/>
          <w:color w:val="auto"/>
          <w:sz w:val="20"/>
          <w:lang w:val="en-US"/>
        </w:rPr>
      </w:pPr>
    </w:p>
    <w:p w:rsidR="008745AB" w:rsidRDefault="008745AB" w:rsidP="008745AB">
      <w:pPr>
        <w:pStyle w:val="ABM-Table-Bullet2"/>
        <w:numPr>
          <w:ilvl w:val="0"/>
          <w:numId w:val="0"/>
        </w:numPr>
        <w:ind w:left="720"/>
        <w:rPr>
          <w:rFonts w:eastAsia="Arial"/>
          <w:color w:val="auto"/>
          <w:sz w:val="20"/>
          <w:lang w:val="en-US"/>
        </w:rPr>
      </w:pPr>
    </w:p>
    <w:p w:rsidR="008745AB" w:rsidRDefault="008745AB" w:rsidP="008745AB">
      <w:pPr>
        <w:pStyle w:val="ABM-Table-Bullet2"/>
        <w:numPr>
          <w:ilvl w:val="0"/>
          <w:numId w:val="0"/>
        </w:numPr>
        <w:rPr>
          <w:rFonts w:eastAsia="Arial"/>
          <w:color w:val="auto"/>
          <w:sz w:val="20"/>
          <w:lang w:val="en-US"/>
        </w:rPr>
      </w:pPr>
    </w:p>
    <w:p w:rsidR="008745AB" w:rsidRDefault="008745AB" w:rsidP="008745AB">
      <w:pPr>
        <w:pStyle w:val="ABM-Table-Bullet2"/>
        <w:numPr>
          <w:ilvl w:val="0"/>
          <w:numId w:val="0"/>
        </w:numPr>
        <w:ind w:left="720"/>
        <w:rPr>
          <w:lang w:val="en-US"/>
        </w:rPr>
      </w:pPr>
    </w:p>
    <w:p w:rsidR="008745AB" w:rsidRDefault="008745AB" w:rsidP="008745AB">
      <w:pPr>
        <w:pStyle w:val="Caption"/>
        <w:rPr>
          <w:lang w:val="en-US"/>
        </w:rPr>
      </w:pPr>
      <w:r>
        <w:rPr>
          <w:lang w:val="en-US"/>
        </w:rPr>
        <w:lastRenderedPageBreak/>
        <w:t xml:space="preserve">Search Carts/Orders </w:t>
      </w:r>
      <w:r w:rsidRPr="00EC56B9">
        <w:rPr>
          <w:lang w:val="en-US"/>
        </w:rPr>
        <w:t>Page</w:t>
      </w:r>
      <w:r>
        <w:rPr>
          <w:lang w:val="en-US"/>
        </w:rPr>
        <w:t>: UI fixed with responsiveness</w:t>
      </w:r>
    </w:p>
    <w:p w:rsidR="008745AB" w:rsidRPr="00994CF8" w:rsidRDefault="008745AB" w:rsidP="008745AB">
      <w:pPr>
        <w:rPr>
          <w:lang w:val="en-US"/>
        </w:rPr>
      </w:pPr>
    </w:p>
    <w:tbl>
      <w:tblPr>
        <w:tblStyle w:val="TableGrid"/>
        <w:tblW w:w="0" w:type="auto"/>
        <w:tblLook w:val="04A0"/>
      </w:tblPr>
      <w:tblGrid>
        <w:gridCol w:w="5198"/>
        <w:gridCol w:w="5199"/>
      </w:tblGrid>
      <w:tr w:rsidR="008745AB" w:rsidTr="00DD427C">
        <w:tc>
          <w:tcPr>
            <w:tcW w:w="5198" w:type="dxa"/>
          </w:tcPr>
          <w:p w:rsidR="008745AB" w:rsidRDefault="008745AB" w:rsidP="00DD427C">
            <w:pPr>
              <w:jc w:val="center"/>
              <w:rPr>
                <w:lang w:val="en-US"/>
              </w:rPr>
            </w:pPr>
            <w:r w:rsidRPr="00C95B4B">
              <w:rPr>
                <w:b/>
                <w:lang w:val="en-US"/>
              </w:rPr>
              <w:t xml:space="preserve">B2bassets </w:t>
            </w:r>
            <w:r w:rsidRPr="00025E59">
              <w:rPr>
                <w:b/>
                <w:lang w:val="en-US"/>
              </w:rPr>
              <w:t>Search Carts/Orders Page</w:t>
            </w:r>
            <w:r w:rsidRPr="00C95B4B">
              <w:rPr>
                <w:b/>
                <w:lang w:val="en-US"/>
              </w:rPr>
              <w:t xml:space="preserve"> (Version 5.7)</w:t>
            </w:r>
          </w:p>
        </w:tc>
        <w:tc>
          <w:tcPr>
            <w:tcW w:w="5199" w:type="dxa"/>
          </w:tcPr>
          <w:p w:rsidR="008745AB" w:rsidRDefault="008745AB" w:rsidP="00DD427C">
            <w:pPr>
              <w:jc w:val="center"/>
              <w:rPr>
                <w:lang w:val="en-US"/>
              </w:rPr>
            </w:pPr>
            <w:r w:rsidRPr="00C95B4B">
              <w:rPr>
                <w:b/>
                <w:lang w:val="en-US"/>
              </w:rPr>
              <w:t xml:space="preserve">B2bassets </w:t>
            </w:r>
            <w:r w:rsidRPr="00025E59">
              <w:rPr>
                <w:b/>
                <w:lang w:val="en-US"/>
              </w:rPr>
              <w:t>Search Carts/Orders Page</w:t>
            </w:r>
            <w:r w:rsidRPr="00C95B4B">
              <w:rPr>
                <w:b/>
                <w:lang w:val="en-US"/>
              </w:rPr>
              <w:t xml:space="preserve"> (Previous Version)</w:t>
            </w:r>
          </w:p>
        </w:tc>
      </w:tr>
      <w:tr w:rsidR="008745AB" w:rsidTr="00DD427C">
        <w:tc>
          <w:tcPr>
            <w:tcW w:w="5198" w:type="dxa"/>
          </w:tcPr>
          <w:p w:rsidR="008745AB" w:rsidRDefault="008745AB" w:rsidP="00DD427C">
            <w:pPr>
              <w:jc w:val="center"/>
              <w:rPr>
                <w:lang w:val="en-US"/>
              </w:rPr>
            </w:pPr>
          </w:p>
          <w:p w:rsidR="008745AB" w:rsidRDefault="008745AB" w:rsidP="00DD427C">
            <w:pPr>
              <w:jc w:val="center"/>
              <w:rPr>
                <w:lang w:val="en-US"/>
              </w:rPr>
            </w:pPr>
            <w:r w:rsidRPr="000C6765">
              <w:rPr>
                <w:noProof/>
                <w:lang w:val="en-US"/>
              </w:rPr>
              <w:drawing>
                <wp:inline distT="0" distB="0" distL="0" distR="0">
                  <wp:extent cx="2466975" cy="7400925"/>
                  <wp:effectExtent l="19050" t="0" r="9525" b="0"/>
                  <wp:docPr id="79" name="Picture 35" descr="D:\B2bMigration\Search Cart and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B2bMigration\Search Cart and Order.png"/>
                          <pic:cNvPicPr>
                            <a:picLocks noChangeAspect="1" noChangeArrowheads="1"/>
                          </pic:cNvPicPr>
                        </pic:nvPicPr>
                        <pic:blipFill>
                          <a:blip r:embed="rId70" cstate="print"/>
                          <a:srcRect/>
                          <a:stretch>
                            <a:fillRect/>
                          </a:stretch>
                        </pic:blipFill>
                        <pic:spPr bwMode="auto">
                          <a:xfrm>
                            <a:off x="0" y="0"/>
                            <a:ext cx="2466975" cy="7400925"/>
                          </a:xfrm>
                          <a:prstGeom prst="rect">
                            <a:avLst/>
                          </a:prstGeom>
                          <a:noFill/>
                          <a:ln w="9525">
                            <a:noFill/>
                            <a:miter lim="800000"/>
                            <a:headEnd/>
                            <a:tailEnd/>
                          </a:ln>
                        </pic:spPr>
                      </pic:pic>
                    </a:graphicData>
                  </a:graphic>
                </wp:inline>
              </w:drawing>
            </w:r>
          </w:p>
          <w:p w:rsidR="008745AB" w:rsidRDefault="008745AB" w:rsidP="00DD427C">
            <w:pPr>
              <w:jc w:val="center"/>
              <w:rPr>
                <w:lang w:val="en-US"/>
              </w:rPr>
            </w:pPr>
          </w:p>
        </w:tc>
        <w:tc>
          <w:tcPr>
            <w:tcW w:w="5199" w:type="dxa"/>
          </w:tcPr>
          <w:p w:rsidR="008745AB" w:rsidRDefault="008745AB" w:rsidP="00DD427C">
            <w:pPr>
              <w:jc w:val="center"/>
              <w:rPr>
                <w:lang w:val="en-US"/>
              </w:rPr>
            </w:pPr>
          </w:p>
          <w:p w:rsidR="008745AB" w:rsidRDefault="008745AB" w:rsidP="00DD427C">
            <w:pPr>
              <w:jc w:val="center"/>
              <w:rPr>
                <w:lang w:val="en-US"/>
              </w:rPr>
            </w:pPr>
            <w:r w:rsidRPr="00DC27A8">
              <w:rPr>
                <w:noProof/>
                <w:lang w:val="en-US"/>
              </w:rPr>
              <w:drawing>
                <wp:inline distT="0" distB="0" distL="0" distR="0">
                  <wp:extent cx="2771775" cy="7400925"/>
                  <wp:effectExtent l="19050" t="0" r="9525" b="0"/>
                  <wp:docPr id="81" name="Picture 36" descr="D:\B2bMigration\searchCarts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B2bMigration\searchCarts185.png"/>
                          <pic:cNvPicPr>
                            <a:picLocks noChangeAspect="1" noChangeArrowheads="1"/>
                          </pic:cNvPicPr>
                        </pic:nvPicPr>
                        <pic:blipFill>
                          <a:blip r:embed="rId71" cstate="print"/>
                          <a:srcRect/>
                          <a:stretch>
                            <a:fillRect/>
                          </a:stretch>
                        </pic:blipFill>
                        <pic:spPr bwMode="auto">
                          <a:xfrm>
                            <a:off x="0" y="0"/>
                            <a:ext cx="2771775" cy="7400925"/>
                          </a:xfrm>
                          <a:prstGeom prst="rect">
                            <a:avLst/>
                          </a:prstGeom>
                          <a:noFill/>
                          <a:ln w="9525">
                            <a:noFill/>
                            <a:miter lim="800000"/>
                            <a:headEnd/>
                            <a:tailEnd/>
                          </a:ln>
                        </pic:spPr>
                      </pic:pic>
                    </a:graphicData>
                  </a:graphic>
                </wp:inline>
              </w:drawing>
            </w:r>
          </w:p>
          <w:p w:rsidR="008745AB" w:rsidRDefault="008745AB" w:rsidP="00DD427C">
            <w:pPr>
              <w:jc w:val="center"/>
              <w:rPr>
                <w:lang w:val="en-US"/>
              </w:rPr>
            </w:pPr>
          </w:p>
        </w:tc>
      </w:tr>
    </w:tbl>
    <w:p w:rsidR="008745AB" w:rsidRPr="00994CF8" w:rsidRDefault="008745AB" w:rsidP="008745AB">
      <w:pPr>
        <w:rPr>
          <w:lang w:val="en-US"/>
        </w:rPr>
      </w:pPr>
    </w:p>
    <w:p w:rsidR="008745AB" w:rsidRDefault="008745AB" w:rsidP="008745AB">
      <w:pPr>
        <w:pStyle w:val="ABM-Table-Bullet2"/>
        <w:numPr>
          <w:ilvl w:val="0"/>
          <w:numId w:val="0"/>
        </w:numPr>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Caption"/>
        <w:rPr>
          <w:lang w:val="en-US"/>
        </w:rPr>
      </w:pPr>
      <w:r w:rsidRPr="00EC56B9">
        <w:rPr>
          <w:lang w:val="en-US"/>
        </w:rPr>
        <w:t>Update Email Page</w:t>
      </w:r>
      <w:r>
        <w:rPr>
          <w:lang w:val="en-US"/>
        </w:rPr>
        <w:t>: C</w:t>
      </w:r>
      <w:r w:rsidRPr="00E37272">
        <w:rPr>
          <w:lang w:val="en-US"/>
        </w:rPr>
        <w:t xml:space="preserve">ancel button </w:t>
      </w:r>
      <w:r>
        <w:rPr>
          <w:lang w:val="en-US"/>
        </w:rPr>
        <w:t>added to page</w:t>
      </w:r>
    </w:p>
    <w:p w:rsidR="008745AB" w:rsidRPr="00E37272" w:rsidRDefault="008745AB" w:rsidP="008745AB">
      <w:pPr>
        <w:rPr>
          <w:lang w:val="en-US"/>
        </w:rPr>
      </w:pPr>
    </w:p>
    <w:tbl>
      <w:tblPr>
        <w:tblStyle w:val="TableGrid"/>
        <w:tblW w:w="0" w:type="auto"/>
        <w:tblLook w:val="04A0"/>
      </w:tblPr>
      <w:tblGrid>
        <w:gridCol w:w="9108"/>
      </w:tblGrid>
      <w:tr w:rsidR="008745AB" w:rsidTr="00DD427C">
        <w:tc>
          <w:tcPr>
            <w:tcW w:w="9108" w:type="dxa"/>
          </w:tcPr>
          <w:p w:rsidR="008745AB" w:rsidRDefault="008745AB" w:rsidP="00DD427C">
            <w:pPr>
              <w:jc w:val="center"/>
              <w:rPr>
                <w:lang w:val="en-US"/>
              </w:rPr>
            </w:pPr>
            <w:r w:rsidRPr="00C95B4B">
              <w:rPr>
                <w:b/>
                <w:lang w:val="en-US"/>
              </w:rPr>
              <w:t xml:space="preserve">B2bassets </w:t>
            </w:r>
            <w:r w:rsidRPr="00A7112C">
              <w:rPr>
                <w:b/>
                <w:lang w:val="en-US"/>
              </w:rPr>
              <w:t xml:space="preserve">Update Email Page </w:t>
            </w:r>
            <w:r w:rsidRPr="00C95B4B">
              <w:rPr>
                <w:b/>
                <w:lang w:val="en-US"/>
              </w:rPr>
              <w:t>(Previous Version)</w:t>
            </w:r>
          </w:p>
        </w:tc>
      </w:tr>
      <w:tr w:rsidR="008745AB" w:rsidTr="00DD427C">
        <w:tc>
          <w:tcPr>
            <w:tcW w:w="9108" w:type="dxa"/>
          </w:tcPr>
          <w:p w:rsidR="008745AB" w:rsidRDefault="008745AB" w:rsidP="00DD427C">
            <w:pPr>
              <w:rPr>
                <w:lang w:val="en-US"/>
              </w:rPr>
            </w:pPr>
          </w:p>
          <w:p w:rsidR="008745AB" w:rsidRDefault="008745AB" w:rsidP="00DD427C">
            <w:pPr>
              <w:jc w:val="center"/>
              <w:rPr>
                <w:lang w:val="en-US"/>
              </w:rPr>
            </w:pPr>
            <w:r w:rsidRPr="00A7112C">
              <w:rPr>
                <w:noProof/>
                <w:lang w:val="en-US"/>
              </w:rPr>
              <w:drawing>
                <wp:inline distT="0" distB="0" distL="0" distR="0">
                  <wp:extent cx="4676775" cy="2209800"/>
                  <wp:effectExtent l="19050" t="0" r="9525" b="0"/>
                  <wp:docPr id="68" name="Picture 30" descr="D:\B2bMigration\update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B2bMigration\update185.JPG"/>
                          <pic:cNvPicPr>
                            <a:picLocks noChangeAspect="1" noChangeArrowheads="1"/>
                          </pic:cNvPicPr>
                        </pic:nvPicPr>
                        <pic:blipFill>
                          <a:blip r:embed="rId72" cstate="print"/>
                          <a:srcRect/>
                          <a:stretch>
                            <a:fillRect/>
                          </a:stretch>
                        </pic:blipFill>
                        <pic:spPr bwMode="auto">
                          <a:xfrm>
                            <a:off x="0" y="0"/>
                            <a:ext cx="4679379" cy="2211030"/>
                          </a:xfrm>
                          <a:prstGeom prst="rect">
                            <a:avLst/>
                          </a:prstGeom>
                          <a:noFill/>
                          <a:ln w="9525">
                            <a:noFill/>
                            <a:miter lim="800000"/>
                            <a:headEnd/>
                            <a:tailEnd/>
                          </a:ln>
                        </pic:spPr>
                      </pic:pic>
                    </a:graphicData>
                  </a:graphic>
                </wp:inline>
              </w:drawing>
            </w:r>
          </w:p>
          <w:p w:rsidR="008745AB" w:rsidRDefault="008745AB" w:rsidP="00DD427C">
            <w:pPr>
              <w:rPr>
                <w:lang w:val="en-US"/>
              </w:rPr>
            </w:pPr>
          </w:p>
        </w:tc>
      </w:tr>
      <w:tr w:rsidR="008745AB" w:rsidTr="00DD427C">
        <w:tc>
          <w:tcPr>
            <w:tcW w:w="9108" w:type="dxa"/>
          </w:tcPr>
          <w:p w:rsidR="008745AB" w:rsidRDefault="008745AB" w:rsidP="00DD427C">
            <w:pPr>
              <w:jc w:val="center"/>
              <w:rPr>
                <w:lang w:val="en-US"/>
              </w:rPr>
            </w:pPr>
            <w:r w:rsidRPr="00C95B4B">
              <w:rPr>
                <w:b/>
                <w:lang w:val="en-US"/>
              </w:rPr>
              <w:t xml:space="preserve">B2bassets </w:t>
            </w:r>
            <w:r w:rsidRPr="00A7112C">
              <w:rPr>
                <w:b/>
                <w:lang w:val="en-US"/>
              </w:rPr>
              <w:t xml:space="preserve">Update Email Page </w:t>
            </w:r>
            <w:r w:rsidRPr="00C95B4B">
              <w:rPr>
                <w:b/>
                <w:lang w:val="en-US"/>
              </w:rPr>
              <w:t>(Version 5.7)</w:t>
            </w:r>
          </w:p>
        </w:tc>
      </w:tr>
      <w:tr w:rsidR="008745AB" w:rsidTr="00DD427C">
        <w:tc>
          <w:tcPr>
            <w:tcW w:w="9108" w:type="dxa"/>
          </w:tcPr>
          <w:p w:rsidR="008745AB" w:rsidRDefault="008745AB" w:rsidP="00DD427C">
            <w:pPr>
              <w:jc w:val="center"/>
              <w:rPr>
                <w:lang w:val="en-US"/>
              </w:rPr>
            </w:pPr>
          </w:p>
          <w:p w:rsidR="008745AB" w:rsidRDefault="008745AB" w:rsidP="00DD427C">
            <w:pPr>
              <w:jc w:val="center"/>
              <w:rPr>
                <w:lang w:val="en-US"/>
              </w:rPr>
            </w:pPr>
            <w:r w:rsidRPr="00A7112C">
              <w:rPr>
                <w:noProof/>
                <w:lang w:val="en-US"/>
              </w:rPr>
              <w:drawing>
                <wp:inline distT="0" distB="0" distL="0" distR="0">
                  <wp:extent cx="4857750" cy="2219325"/>
                  <wp:effectExtent l="19050" t="0" r="0" b="0"/>
                  <wp:docPr id="69" name="Picture 29" descr="D:\B2bMigration\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B2bMigration\update.JPG"/>
                          <pic:cNvPicPr>
                            <a:picLocks noChangeAspect="1" noChangeArrowheads="1"/>
                          </pic:cNvPicPr>
                        </pic:nvPicPr>
                        <pic:blipFill>
                          <a:blip r:embed="rId73" cstate="print"/>
                          <a:srcRect/>
                          <a:stretch>
                            <a:fillRect/>
                          </a:stretch>
                        </pic:blipFill>
                        <pic:spPr bwMode="auto">
                          <a:xfrm>
                            <a:off x="0" y="0"/>
                            <a:ext cx="4860297" cy="2220488"/>
                          </a:xfrm>
                          <a:prstGeom prst="rect">
                            <a:avLst/>
                          </a:prstGeom>
                          <a:noFill/>
                          <a:ln w="9525">
                            <a:noFill/>
                            <a:miter lim="800000"/>
                            <a:headEnd/>
                            <a:tailEnd/>
                          </a:ln>
                        </pic:spPr>
                      </pic:pic>
                    </a:graphicData>
                  </a:graphic>
                </wp:inline>
              </w:drawing>
            </w:r>
          </w:p>
          <w:p w:rsidR="008745AB" w:rsidRDefault="008745AB" w:rsidP="00DD427C">
            <w:pPr>
              <w:rPr>
                <w:lang w:val="en-US"/>
              </w:rPr>
            </w:pPr>
          </w:p>
        </w:tc>
      </w:tr>
    </w:tbl>
    <w:p w:rsidR="008745AB" w:rsidRPr="00A7112C" w:rsidRDefault="008745AB" w:rsidP="008745AB">
      <w:pPr>
        <w:rPr>
          <w:lang w:val="en-US"/>
        </w:rPr>
      </w:pPr>
    </w:p>
    <w:p w:rsidR="008745AB" w:rsidRDefault="008745AB" w:rsidP="008745AB">
      <w:pPr>
        <w:pStyle w:val="ListParagraph"/>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ind w:left="720"/>
        <w:rPr>
          <w:lang w:val="en-US"/>
        </w:rPr>
      </w:pPr>
    </w:p>
    <w:p w:rsidR="008745AB" w:rsidRDefault="008745AB" w:rsidP="008745AB">
      <w:pPr>
        <w:pStyle w:val="ABM-Table-Bullet2"/>
        <w:numPr>
          <w:ilvl w:val="0"/>
          <w:numId w:val="0"/>
        </w:numPr>
        <w:rPr>
          <w:lang w:val="en-US"/>
        </w:rPr>
      </w:pPr>
    </w:p>
    <w:p w:rsidR="008745AB" w:rsidRDefault="008745AB" w:rsidP="008745AB">
      <w:pPr>
        <w:pStyle w:val="Caption"/>
        <w:rPr>
          <w:lang w:val="en-US"/>
        </w:rPr>
      </w:pPr>
      <w:r w:rsidRPr="00EC56B9">
        <w:rPr>
          <w:lang w:val="en-US"/>
        </w:rPr>
        <w:lastRenderedPageBreak/>
        <w:t>Order Approval Dashboard Page</w:t>
      </w:r>
      <w:r>
        <w:rPr>
          <w:lang w:val="en-US"/>
        </w:rPr>
        <w:t>: UI fixed with responsiveness</w:t>
      </w:r>
    </w:p>
    <w:p w:rsidR="008745AB" w:rsidRPr="00946DA7" w:rsidRDefault="008745AB" w:rsidP="008745AB">
      <w:pPr>
        <w:pStyle w:val="Caption"/>
        <w:rPr>
          <w:lang w:val="en-US"/>
        </w:rPr>
      </w:pPr>
    </w:p>
    <w:tbl>
      <w:tblPr>
        <w:tblStyle w:val="TableGrid"/>
        <w:tblW w:w="0" w:type="auto"/>
        <w:tblLook w:val="04A0"/>
      </w:tblPr>
      <w:tblGrid>
        <w:gridCol w:w="5198"/>
        <w:gridCol w:w="5199"/>
      </w:tblGrid>
      <w:tr w:rsidR="008745AB" w:rsidTr="00DD427C">
        <w:tc>
          <w:tcPr>
            <w:tcW w:w="5198" w:type="dxa"/>
          </w:tcPr>
          <w:p w:rsidR="008745AB" w:rsidRDefault="008745AB" w:rsidP="00DD427C">
            <w:pPr>
              <w:jc w:val="center"/>
              <w:rPr>
                <w:lang w:val="en-US"/>
              </w:rPr>
            </w:pPr>
            <w:r w:rsidRPr="00C95B4B">
              <w:rPr>
                <w:b/>
                <w:lang w:val="en-US"/>
              </w:rPr>
              <w:t xml:space="preserve">B2bassets </w:t>
            </w:r>
            <w:r w:rsidRPr="00AC0642">
              <w:rPr>
                <w:b/>
                <w:lang w:val="en-US"/>
              </w:rPr>
              <w:t xml:space="preserve">Order Approval Dashboard Page </w:t>
            </w:r>
            <w:r w:rsidRPr="00C95B4B">
              <w:rPr>
                <w:b/>
                <w:lang w:val="en-US"/>
              </w:rPr>
              <w:t>(Version 5.7)</w:t>
            </w:r>
          </w:p>
        </w:tc>
        <w:tc>
          <w:tcPr>
            <w:tcW w:w="5199" w:type="dxa"/>
          </w:tcPr>
          <w:p w:rsidR="008745AB" w:rsidRDefault="008745AB" w:rsidP="00DD427C">
            <w:pPr>
              <w:jc w:val="center"/>
              <w:rPr>
                <w:lang w:val="en-US"/>
              </w:rPr>
            </w:pPr>
            <w:r w:rsidRPr="00C95B4B">
              <w:rPr>
                <w:b/>
                <w:lang w:val="en-US"/>
              </w:rPr>
              <w:t xml:space="preserve">B2bassets </w:t>
            </w:r>
            <w:r w:rsidRPr="00AC0642">
              <w:rPr>
                <w:b/>
                <w:lang w:val="en-US"/>
              </w:rPr>
              <w:t xml:space="preserve">Order Approval Dashboard Page </w:t>
            </w:r>
            <w:r w:rsidRPr="00C95B4B">
              <w:rPr>
                <w:b/>
                <w:lang w:val="en-US"/>
              </w:rPr>
              <w:t>(Previous Version)</w:t>
            </w:r>
          </w:p>
        </w:tc>
      </w:tr>
      <w:tr w:rsidR="008745AB" w:rsidTr="00DD427C">
        <w:tc>
          <w:tcPr>
            <w:tcW w:w="5198" w:type="dxa"/>
          </w:tcPr>
          <w:p w:rsidR="008745AB" w:rsidRDefault="008745AB" w:rsidP="00DD427C">
            <w:pPr>
              <w:jc w:val="center"/>
              <w:rPr>
                <w:lang w:val="en-US"/>
              </w:rPr>
            </w:pPr>
          </w:p>
          <w:p w:rsidR="008745AB" w:rsidRDefault="008745AB" w:rsidP="00DD427C">
            <w:pPr>
              <w:jc w:val="center"/>
              <w:rPr>
                <w:lang w:val="en-US"/>
              </w:rPr>
            </w:pPr>
            <w:r w:rsidRPr="00946DA7">
              <w:rPr>
                <w:noProof/>
                <w:lang w:val="en-US"/>
              </w:rPr>
              <w:drawing>
                <wp:inline distT="0" distB="0" distL="0" distR="0">
                  <wp:extent cx="3019425" cy="7648575"/>
                  <wp:effectExtent l="19050" t="0" r="9525" b="0"/>
                  <wp:docPr id="71" name="Picture 31" descr="D:\B2bMigration\OrderApproval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B2bMigration\OrderApprovalDashboard.png"/>
                          <pic:cNvPicPr>
                            <a:picLocks noChangeAspect="1" noChangeArrowheads="1"/>
                          </pic:cNvPicPr>
                        </pic:nvPicPr>
                        <pic:blipFill>
                          <a:blip r:embed="rId74" cstate="print"/>
                          <a:srcRect/>
                          <a:stretch>
                            <a:fillRect/>
                          </a:stretch>
                        </pic:blipFill>
                        <pic:spPr bwMode="auto">
                          <a:xfrm>
                            <a:off x="0" y="0"/>
                            <a:ext cx="3019425" cy="7648575"/>
                          </a:xfrm>
                          <a:prstGeom prst="rect">
                            <a:avLst/>
                          </a:prstGeom>
                          <a:noFill/>
                          <a:ln w="9525">
                            <a:noFill/>
                            <a:miter lim="800000"/>
                            <a:headEnd/>
                            <a:tailEnd/>
                          </a:ln>
                        </pic:spPr>
                      </pic:pic>
                    </a:graphicData>
                  </a:graphic>
                </wp:inline>
              </w:drawing>
            </w:r>
          </w:p>
          <w:p w:rsidR="008745AB" w:rsidRDefault="008745AB" w:rsidP="00DD427C">
            <w:pPr>
              <w:jc w:val="center"/>
              <w:rPr>
                <w:lang w:val="en-US"/>
              </w:rPr>
            </w:pPr>
          </w:p>
        </w:tc>
        <w:tc>
          <w:tcPr>
            <w:tcW w:w="5199" w:type="dxa"/>
          </w:tcPr>
          <w:p w:rsidR="008745AB" w:rsidRDefault="008745AB" w:rsidP="00DD427C">
            <w:pPr>
              <w:jc w:val="center"/>
              <w:rPr>
                <w:lang w:val="en-US"/>
              </w:rPr>
            </w:pPr>
          </w:p>
          <w:p w:rsidR="008745AB" w:rsidRDefault="008745AB" w:rsidP="00DD427C">
            <w:pPr>
              <w:jc w:val="center"/>
              <w:rPr>
                <w:lang w:val="en-US"/>
              </w:rPr>
            </w:pPr>
            <w:r w:rsidRPr="00946DA7">
              <w:rPr>
                <w:noProof/>
                <w:lang w:val="en-US"/>
              </w:rPr>
              <w:drawing>
                <wp:inline distT="0" distB="0" distL="0" distR="0">
                  <wp:extent cx="2838450" cy="7648575"/>
                  <wp:effectExtent l="19050" t="0" r="0" b="0"/>
                  <wp:docPr id="73" name="Picture 32" descr="D:\B2bMigration\OrderApprovalDashboard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B2bMigration\OrderApprovalDashboard185.png"/>
                          <pic:cNvPicPr>
                            <a:picLocks noChangeAspect="1" noChangeArrowheads="1"/>
                          </pic:cNvPicPr>
                        </pic:nvPicPr>
                        <pic:blipFill>
                          <a:blip r:embed="rId75" cstate="print"/>
                          <a:srcRect/>
                          <a:stretch>
                            <a:fillRect/>
                          </a:stretch>
                        </pic:blipFill>
                        <pic:spPr bwMode="auto">
                          <a:xfrm>
                            <a:off x="0" y="0"/>
                            <a:ext cx="2838450" cy="7648575"/>
                          </a:xfrm>
                          <a:prstGeom prst="rect">
                            <a:avLst/>
                          </a:prstGeom>
                          <a:noFill/>
                          <a:ln w="9525">
                            <a:noFill/>
                            <a:miter lim="800000"/>
                            <a:headEnd/>
                            <a:tailEnd/>
                          </a:ln>
                        </pic:spPr>
                      </pic:pic>
                    </a:graphicData>
                  </a:graphic>
                </wp:inline>
              </w:drawing>
            </w:r>
          </w:p>
          <w:p w:rsidR="008745AB" w:rsidRPr="00946DA7" w:rsidRDefault="008745AB" w:rsidP="00DD427C">
            <w:pPr>
              <w:rPr>
                <w:lang w:val="en-US"/>
              </w:rPr>
            </w:pPr>
          </w:p>
        </w:tc>
      </w:tr>
    </w:tbl>
    <w:p w:rsidR="008745AB" w:rsidRDefault="008745AB" w:rsidP="008745AB">
      <w:pPr>
        <w:pStyle w:val="ABM-Table-Bullet2"/>
        <w:numPr>
          <w:ilvl w:val="0"/>
          <w:numId w:val="0"/>
        </w:numPr>
        <w:rPr>
          <w:lang w:val="en-US"/>
        </w:rPr>
      </w:pPr>
    </w:p>
    <w:p w:rsidR="008745AB" w:rsidRDefault="008745AB" w:rsidP="008745AB">
      <w:pPr>
        <w:pStyle w:val="Caption"/>
        <w:rPr>
          <w:lang w:val="en-US"/>
        </w:rPr>
      </w:pPr>
      <w:r w:rsidRPr="00EC56B9">
        <w:rPr>
          <w:lang w:val="en-US"/>
        </w:rPr>
        <w:lastRenderedPageBreak/>
        <w:t>Order Approval Details Page</w:t>
      </w:r>
      <w:r>
        <w:rPr>
          <w:lang w:val="en-US"/>
        </w:rPr>
        <w:t>: UI fixed with responsiveness</w:t>
      </w:r>
    </w:p>
    <w:p w:rsidR="008745AB" w:rsidRDefault="008745AB" w:rsidP="008745AB">
      <w:pPr>
        <w:pStyle w:val="Caption"/>
        <w:rPr>
          <w:lang w:val="en-US"/>
        </w:rPr>
      </w:pPr>
    </w:p>
    <w:tbl>
      <w:tblPr>
        <w:tblStyle w:val="TableGrid"/>
        <w:tblW w:w="0" w:type="auto"/>
        <w:tblLook w:val="04A0"/>
      </w:tblPr>
      <w:tblGrid>
        <w:gridCol w:w="4698"/>
        <w:gridCol w:w="5699"/>
      </w:tblGrid>
      <w:tr w:rsidR="008745AB" w:rsidTr="00DD427C">
        <w:tc>
          <w:tcPr>
            <w:tcW w:w="4698" w:type="dxa"/>
          </w:tcPr>
          <w:p w:rsidR="008745AB" w:rsidRDefault="008745AB" w:rsidP="00DD427C">
            <w:pPr>
              <w:jc w:val="center"/>
              <w:rPr>
                <w:lang w:val="en-US"/>
              </w:rPr>
            </w:pPr>
            <w:r w:rsidRPr="00C95B4B">
              <w:rPr>
                <w:b/>
                <w:lang w:val="en-US"/>
              </w:rPr>
              <w:t xml:space="preserve">B2bassets </w:t>
            </w:r>
            <w:r w:rsidRPr="00937CDA">
              <w:rPr>
                <w:b/>
                <w:lang w:val="en-US"/>
              </w:rPr>
              <w:t>Order Approval Details Page</w:t>
            </w:r>
            <w:r w:rsidRPr="00C95B4B">
              <w:rPr>
                <w:b/>
                <w:lang w:val="en-US"/>
              </w:rPr>
              <w:t xml:space="preserve"> (Version 5.7)</w:t>
            </w:r>
          </w:p>
        </w:tc>
        <w:tc>
          <w:tcPr>
            <w:tcW w:w="5699" w:type="dxa"/>
          </w:tcPr>
          <w:p w:rsidR="008745AB" w:rsidRDefault="008745AB" w:rsidP="00DD427C">
            <w:pPr>
              <w:pStyle w:val="Caption"/>
              <w:jc w:val="center"/>
              <w:rPr>
                <w:lang w:val="en-US"/>
              </w:rPr>
            </w:pPr>
            <w:r w:rsidRPr="00C95B4B">
              <w:rPr>
                <w:lang w:val="en-US"/>
              </w:rPr>
              <w:t xml:space="preserve">B2bassets </w:t>
            </w:r>
            <w:r w:rsidRPr="00EC56B9">
              <w:rPr>
                <w:lang w:val="en-US"/>
              </w:rPr>
              <w:t>Order Approval Details Page</w:t>
            </w:r>
            <w:r w:rsidRPr="00C95B4B">
              <w:rPr>
                <w:lang w:val="en-US"/>
              </w:rPr>
              <w:t xml:space="preserve"> (Previous Version)</w:t>
            </w:r>
          </w:p>
        </w:tc>
      </w:tr>
      <w:tr w:rsidR="008745AB" w:rsidTr="00DD427C">
        <w:tc>
          <w:tcPr>
            <w:tcW w:w="4698" w:type="dxa"/>
          </w:tcPr>
          <w:p w:rsidR="008745AB" w:rsidRDefault="008745AB" w:rsidP="00DD427C">
            <w:pPr>
              <w:jc w:val="center"/>
              <w:rPr>
                <w:lang w:val="en-US"/>
              </w:rPr>
            </w:pPr>
            <w:r w:rsidRPr="007E1E42">
              <w:rPr>
                <w:noProof/>
                <w:lang w:val="en-US"/>
              </w:rPr>
              <w:drawing>
                <wp:inline distT="0" distB="0" distL="0" distR="0">
                  <wp:extent cx="2343150" cy="7924800"/>
                  <wp:effectExtent l="19050" t="0" r="0" b="0"/>
                  <wp:docPr id="77" name="Picture 34" descr="D:\B2bMigration\OrderApproval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B2bMigration\OrderApprovalDetails.png"/>
                          <pic:cNvPicPr>
                            <a:picLocks noChangeAspect="1" noChangeArrowheads="1"/>
                          </pic:cNvPicPr>
                        </pic:nvPicPr>
                        <pic:blipFill>
                          <a:blip r:embed="rId76" cstate="print"/>
                          <a:srcRect/>
                          <a:stretch>
                            <a:fillRect/>
                          </a:stretch>
                        </pic:blipFill>
                        <pic:spPr bwMode="auto">
                          <a:xfrm>
                            <a:off x="0" y="0"/>
                            <a:ext cx="2343150" cy="7924800"/>
                          </a:xfrm>
                          <a:prstGeom prst="rect">
                            <a:avLst/>
                          </a:prstGeom>
                          <a:noFill/>
                          <a:ln w="9525">
                            <a:noFill/>
                            <a:miter lim="800000"/>
                            <a:headEnd/>
                            <a:tailEnd/>
                          </a:ln>
                        </pic:spPr>
                      </pic:pic>
                    </a:graphicData>
                  </a:graphic>
                </wp:inline>
              </w:drawing>
            </w:r>
          </w:p>
        </w:tc>
        <w:tc>
          <w:tcPr>
            <w:tcW w:w="5699" w:type="dxa"/>
          </w:tcPr>
          <w:p w:rsidR="008745AB" w:rsidRDefault="008745AB" w:rsidP="00DD427C">
            <w:pPr>
              <w:jc w:val="center"/>
              <w:rPr>
                <w:lang w:val="en-US"/>
              </w:rPr>
            </w:pPr>
          </w:p>
          <w:p w:rsidR="008745AB" w:rsidRDefault="008745AB" w:rsidP="00DD427C">
            <w:pPr>
              <w:jc w:val="center"/>
              <w:rPr>
                <w:lang w:val="en-US"/>
              </w:rPr>
            </w:pPr>
            <w:r w:rsidRPr="007E1E42">
              <w:rPr>
                <w:noProof/>
                <w:lang w:val="en-US"/>
              </w:rPr>
              <w:drawing>
                <wp:inline distT="0" distB="0" distL="0" distR="0">
                  <wp:extent cx="2952750" cy="7696200"/>
                  <wp:effectExtent l="19050" t="0" r="0" b="0"/>
                  <wp:docPr id="75" name="Picture 33" descr="D:\B2bMigration\OrderApprovalDetails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B2bMigration\OrderApprovalDetails185.png"/>
                          <pic:cNvPicPr>
                            <a:picLocks noChangeAspect="1" noChangeArrowheads="1"/>
                          </pic:cNvPicPr>
                        </pic:nvPicPr>
                        <pic:blipFill>
                          <a:blip r:embed="rId77" cstate="print"/>
                          <a:srcRect/>
                          <a:stretch>
                            <a:fillRect/>
                          </a:stretch>
                        </pic:blipFill>
                        <pic:spPr bwMode="auto">
                          <a:xfrm>
                            <a:off x="0" y="0"/>
                            <a:ext cx="2952750" cy="7696200"/>
                          </a:xfrm>
                          <a:prstGeom prst="rect">
                            <a:avLst/>
                          </a:prstGeom>
                          <a:noFill/>
                          <a:ln w="9525">
                            <a:noFill/>
                            <a:miter lim="800000"/>
                            <a:headEnd/>
                            <a:tailEnd/>
                          </a:ln>
                        </pic:spPr>
                      </pic:pic>
                    </a:graphicData>
                  </a:graphic>
                </wp:inline>
              </w:drawing>
            </w:r>
          </w:p>
          <w:p w:rsidR="008745AB" w:rsidRDefault="008745AB" w:rsidP="00DD427C">
            <w:pPr>
              <w:rPr>
                <w:lang w:val="en-US"/>
              </w:rPr>
            </w:pPr>
          </w:p>
        </w:tc>
      </w:tr>
    </w:tbl>
    <w:p w:rsidR="008745AB" w:rsidRDefault="008745AB" w:rsidP="008745AB">
      <w:pPr>
        <w:pStyle w:val="ABM-Table-Bullet2"/>
        <w:numPr>
          <w:ilvl w:val="0"/>
          <w:numId w:val="0"/>
        </w:numPr>
        <w:rPr>
          <w:lang w:val="en-US"/>
        </w:rPr>
      </w:pPr>
    </w:p>
    <w:p w:rsidR="008745AB" w:rsidRDefault="008745AB" w:rsidP="008745AB">
      <w:pPr>
        <w:pStyle w:val="Caption"/>
        <w:rPr>
          <w:lang w:val="en-US"/>
        </w:rPr>
      </w:pPr>
      <w:r w:rsidRPr="00EC56B9">
        <w:rPr>
          <w:lang w:val="en-US"/>
        </w:rPr>
        <w:t>My Company Page - Organization Management</w:t>
      </w:r>
      <w:r>
        <w:rPr>
          <w:lang w:val="en-US"/>
        </w:rPr>
        <w:t>:</w:t>
      </w:r>
      <w:r w:rsidRPr="00E31AA0">
        <w:t xml:space="preserve"> </w:t>
      </w:r>
      <w:r>
        <w:rPr>
          <w:lang w:val="en-US"/>
        </w:rPr>
        <w:t>Content is dynamic in 5.7 v</w:t>
      </w:r>
      <w:r w:rsidRPr="00EE2938">
        <w:rPr>
          <w:lang w:val="en-US"/>
        </w:rPr>
        <w:t>ersion</w:t>
      </w:r>
    </w:p>
    <w:p w:rsidR="008745AB" w:rsidRPr="00E31AA0" w:rsidRDefault="008745AB" w:rsidP="008745AB">
      <w:pPr>
        <w:rPr>
          <w:lang w:val="en-US"/>
        </w:rPr>
      </w:pPr>
    </w:p>
    <w:tbl>
      <w:tblPr>
        <w:tblStyle w:val="TableGrid"/>
        <w:tblW w:w="0" w:type="auto"/>
        <w:tblLook w:val="04A0"/>
      </w:tblPr>
      <w:tblGrid>
        <w:gridCol w:w="5198"/>
        <w:gridCol w:w="5199"/>
      </w:tblGrid>
      <w:tr w:rsidR="008745AB" w:rsidTr="00DD427C">
        <w:tc>
          <w:tcPr>
            <w:tcW w:w="5198" w:type="dxa"/>
          </w:tcPr>
          <w:p w:rsidR="008745AB" w:rsidRDefault="008745AB" w:rsidP="00DD427C">
            <w:pPr>
              <w:pStyle w:val="Caption"/>
              <w:jc w:val="center"/>
              <w:rPr>
                <w:lang w:val="en-US"/>
              </w:rPr>
            </w:pPr>
            <w:r w:rsidRPr="00C95B4B">
              <w:rPr>
                <w:lang w:val="en-US"/>
              </w:rPr>
              <w:t xml:space="preserve">B2bassets </w:t>
            </w:r>
            <w:r w:rsidRPr="00EC56B9">
              <w:rPr>
                <w:lang w:val="en-US"/>
              </w:rPr>
              <w:t xml:space="preserve">My Company Page </w:t>
            </w:r>
            <w:r w:rsidRPr="00C95B4B">
              <w:rPr>
                <w:lang w:val="en-US"/>
              </w:rPr>
              <w:t>(Version 5.7)</w:t>
            </w:r>
          </w:p>
        </w:tc>
        <w:tc>
          <w:tcPr>
            <w:tcW w:w="5199" w:type="dxa"/>
          </w:tcPr>
          <w:p w:rsidR="008745AB" w:rsidRDefault="008745AB" w:rsidP="00DD427C">
            <w:pPr>
              <w:pStyle w:val="Caption"/>
              <w:jc w:val="center"/>
              <w:rPr>
                <w:lang w:val="en-US"/>
              </w:rPr>
            </w:pPr>
            <w:r w:rsidRPr="00C95B4B">
              <w:rPr>
                <w:lang w:val="en-US"/>
              </w:rPr>
              <w:t xml:space="preserve">B2bassets </w:t>
            </w:r>
            <w:r w:rsidRPr="00EC56B9">
              <w:rPr>
                <w:lang w:val="en-US"/>
              </w:rPr>
              <w:t xml:space="preserve">My Company Page </w:t>
            </w:r>
            <w:r w:rsidRPr="00C95B4B">
              <w:rPr>
                <w:lang w:val="en-US"/>
              </w:rPr>
              <w:t>(Previous Version)</w:t>
            </w:r>
          </w:p>
        </w:tc>
      </w:tr>
      <w:tr w:rsidR="008745AB" w:rsidTr="00DD427C">
        <w:tc>
          <w:tcPr>
            <w:tcW w:w="5198" w:type="dxa"/>
          </w:tcPr>
          <w:p w:rsidR="008745AB" w:rsidRDefault="008745AB" w:rsidP="00DD427C">
            <w:pPr>
              <w:jc w:val="center"/>
              <w:rPr>
                <w:lang w:val="en-US"/>
              </w:rPr>
            </w:pPr>
          </w:p>
          <w:p w:rsidR="008745AB" w:rsidRDefault="008745AB" w:rsidP="00DD427C">
            <w:pPr>
              <w:jc w:val="center"/>
              <w:rPr>
                <w:lang w:val="en-US"/>
              </w:rPr>
            </w:pPr>
            <w:r w:rsidRPr="005C7661">
              <w:rPr>
                <w:noProof/>
                <w:lang w:val="en-US"/>
              </w:rPr>
              <w:drawing>
                <wp:inline distT="0" distB="0" distL="0" distR="0">
                  <wp:extent cx="3095625" cy="6086475"/>
                  <wp:effectExtent l="19050" t="0" r="9525" b="0"/>
                  <wp:docPr id="83" name="Picture 37" descr="D:\B2bMigration\My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B2bMigration\MyCompany.png"/>
                          <pic:cNvPicPr>
                            <a:picLocks noChangeAspect="1" noChangeArrowheads="1"/>
                          </pic:cNvPicPr>
                        </pic:nvPicPr>
                        <pic:blipFill>
                          <a:blip r:embed="rId78" cstate="print"/>
                          <a:srcRect/>
                          <a:stretch>
                            <a:fillRect/>
                          </a:stretch>
                        </pic:blipFill>
                        <pic:spPr bwMode="auto">
                          <a:xfrm>
                            <a:off x="0" y="0"/>
                            <a:ext cx="3096289" cy="6087781"/>
                          </a:xfrm>
                          <a:prstGeom prst="rect">
                            <a:avLst/>
                          </a:prstGeom>
                          <a:noFill/>
                          <a:ln w="9525">
                            <a:noFill/>
                            <a:miter lim="800000"/>
                            <a:headEnd/>
                            <a:tailEnd/>
                          </a:ln>
                        </pic:spPr>
                      </pic:pic>
                    </a:graphicData>
                  </a:graphic>
                </wp:inline>
              </w:drawing>
            </w:r>
          </w:p>
          <w:p w:rsidR="008745AB" w:rsidRDefault="008745AB" w:rsidP="00DD427C">
            <w:pPr>
              <w:jc w:val="center"/>
              <w:rPr>
                <w:lang w:val="en-US"/>
              </w:rPr>
            </w:pPr>
          </w:p>
        </w:tc>
        <w:tc>
          <w:tcPr>
            <w:tcW w:w="5199" w:type="dxa"/>
          </w:tcPr>
          <w:p w:rsidR="008745AB" w:rsidRDefault="008745AB" w:rsidP="00DD427C">
            <w:pPr>
              <w:jc w:val="center"/>
              <w:rPr>
                <w:lang w:val="en-US"/>
              </w:rPr>
            </w:pPr>
          </w:p>
          <w:p w:rsidR="008745AB" w:rsidRDefault="008745AB" w:rsidP="00DD427C">
            <w:pPr>
              <w:jc w:val="center"/>
              <w:rPr>
                <w:lang w:val="en-US"/>
              </w:rPr>
            </w:pPr>
            <w:r w:rsidRPr="005C7661">
              <w:rPr>
                <w:noProof/>
                <w:lang w:val="en-US"/>
              </w:rPr>
              <w:drawing>
                <wp:inline distT="0" distB="0" distL="0" distR="0">
                  <wp:extent cx="3009900" cy="6086475"/>
                  <wp:effectExtent l="19050" t="0" r="0" b="0"/>
                  <wp:docPr id="85" name="Picture 38" descr="D:\B2bMigration\MyComp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B2bMigration\MyComp185.png"/>
                          <pic:cNvPicPr>
                            <a:picLocks noChangeAspect="1" noChangeArrowheads="1"/>
                          </pic:cNvPicPr>
                        </pic:nvPicPr>
                        <pic:blipFill>
                          <a:blip r:embed="rId79" cstate="print"/>
                          <a:srcRect/>
                          <a:stretch>
                            <a:fillRect/>
                          </a:stretch>
                        </pic:blipFill>
                        <pic:spPr bwMode="auto">
                          <a:xfrm>
                            <a:off x="0" y="0"/>
                            <a:ext cx="3009376" cy="6085416"/>
                          </a:xfrm>
                          <a:prstGeom prst="rect">
                            <a:avLst/>
                          </a:prstGeom>
                          <a:noFill/>
                          <a:ln w="9525">
                            <a:noFill/>
                            <a:miter lim="800000"/>
                            <a:headEnd/>
                            <a:tailEnd/>
                          </a:ln>
                        </pic:spPr>
                      </pic:pic>
                    </a:graphicData>
                  </a:graphic>
                </wp:inline>
              </w:drawing>
            </w:r>
          </w:p>
        </w:tc>
      </w:tr>
    </w:tbl>
    <w:p w:rsidR="008745AB" w:rsidRPr="00AF24BC" w:rsidRDefault="008745AB" w:rsidP="008745AB">
      <w:pPr>
        <w:rPr>
          <w:lang w:val="en-US"/>
        </w:rPr>
      </w:pPr>
    </w:p>
    <w:p w:rsidR="008745AB" w:rsidRDefault="008745AB" w:rsidP="008745AB">
      <w:pPr>
        <w:pStyle w:val="ABM-Table-Bullet2"/>
        <w:numPr>
          <w:ilvl w:val="0"/>
          <w:numId w:val="0"/>
        </w:numPr>
        <w:rPr>
          <w:lang w:val="en-US"/>
        </w:rPr>
      </w:pPr>
    </w:p>
    <w:p w:rsidR="008745AB" w:rsidRDefault="008745AB" w:rsidP="008745AB">
      <w:pPr>
        <w:pStyle w:val="ABM-Table-Bullet2"/>
        <w:numPr>
          <w:ilvl w:val="0"/>
          <w:numId w:val="0"/>
        </w:numPr>
        <w:rPr>
          <w:lang w:val="en-US"/>
        </w:rPr>
      </w:pPr>
    </w:p>
    <w:p w:rsidR="008745AB" w:rsidRDefault="008745AB" w:rsidP="008745AB">
      <w:pPr>
        <w:pStyle w:val="ABM-Table-Bullet2"/>
        <w:numPr>
          <w:ilvl w:val="0"/>
          <w:numId w:val="0"/>
        </w:numPr>
        <w:rPr>
          <w:lang w:val="en-US"/>
        </w:rPr>
      </w:pPr>
    </w:p>
    <w:p w:rsidR="008745AB" w:rsidRDefault="008745AB" w:rsidP="008745AB">
      <w:pPr>
        <w:pStyle w:val="ABM-Table-Bullet2"/>
        <w:numPr>
          <w:ilvl w:val="0"/>
          <w:numId w:val="0"/>
        </w:numPr>
        <w:rPr>
          <w:lang w:val="en-US"/>
        </w:rPr>
      </w:pPr>
    </w:p>
    <w:p w:rsidR="008745AB" w:rsidRDefault="008745AB" w:rsidP="008745AB">
      <w:pPr>
        <w:pStyle w:val="ABM-Table-Bullet2"/>
        <w:numPr>
          <w:ilvl w:val="0"/>
          <w:numId w:val="0"/>
        </w:numPr>
        <w:rPr>
          <w:lang w:val="en-US"/>
        </w:rPr>
      </w:pPr>
    </w:p>
    <w:p w:rsidR="008745AB" w:rsidRDefault="008745AB" w:rsidP="008745AB">
      <w:pPr>
        <w:pStyle w:val="ABM-Table-Bullet2"/>
        <w:numPr>
          <w:ilvl w:val="0"/>
          <w:numId w:val="0"/>
        </w:numPr>
        <w:rPr>
          <w:lang w:val="en-US"/>
        </w:rPr>
      </w:pPr>
    </w:p>
    <w:p w:rsidR="008745AB" w:rsidRDefault="008745AB" w:rsidP="008745AB">
      <w:pPr>
        <w:pStyle w:val="ABM-Table-Bullet2"/>
        <w:numPr>
          <w:ilvl w:val="0"/>
          <w:numId w:val="0"/>
        </w:numPr>
        <w:rPr>
          <w:lang w:val="en-US"/>
        </w:rPr>
      </w:pPr>
    </w:p>
    <w:p w:rsidR="008745AB" w:rsidRDefault="008745AB" w:rsidP="008745AB">
      <w:pPr>
        <w:pStyle w:val="ABM-Table-Bullet2"/>
        <w:numPr>
          <w:ilvl w:val="0"/>
          <w:numId w:val="0"/>
        </w:numPr>
        <w:rPr>
          <w:lang w:val="en-US"/>
        </w:rPr>
      </w:pPr>
    </w:p>
    <w:p w:rsidR="008745AB" w:rsidRDefault="008745AB" w:rsidP="008745AB">
      <w:pPr>
        <w:pStyle w:val="Caption"/>
        <w:rPr>
          <w:lang w:val="en-US"/>
        </w:rPr>
      </w:pPr>
      <w:r w:rsidRPr="00C02170">
        <w:rPr>
          <w:lang w:val="en-US"/>
        </w:rPr>
        <w:lastRenderedPageBreak/>
        <w:t>Manage Budgets Page</w:t>
      </w:r>
      <w:r>
        <w:rPr>
          <w:lang w:val="en-US"/>
        </w:rPr>
        <w:t>: Fixed Tablet View</w:t>
      </w:r>
    </w:p>
    <w:p w:rsidR="008745AB" w:rsidRPr="00543190" w:rsidRDefault="008745AB" w:rsidP="008745AB">
      <w:pPr>
        <w:rPr>
          <w:lang w:val="en-US"/>
        </w:rPr>
      </w:pPr>
    </w:p>
    <w:tbl>
      <w:tblPr>
        <w:tblStyle w:val="TableGrid"/>
        <w:tblW w:w="0" w:type="auto"/>
        <w:tblLook w:val="04A0"/>
      </w:tblPr>
      <w:tblGrid>
        <w:gridCol w:w="5198"/>
        <w:gridCol w:w="5199"/>
      </w:tblGrid>
      <w:tr w:rsidR="008745AB" w:rsidTr="00DD427C">
        <w:tc>
          <w:tcPr>
            <w:tcW w:w="5198" w:type="dxa"/>
          </w:tcPr>
          <w:p w:rsidR="008745AB" w:rsidRDefault="008745AB" w:rsidP="00DD427C">
            <w:pPr>
              <w:pStyle w:val="Caption"/>
              <w:jc w:val="center"/>
              <w:rPr>
                <w:lang w:val="en-US"/>
              </w:rPr>
            </w:pPr>
            <w:r w:rsidRPr="00C95B4B">
              <w:rPr>
                <w:lang w:val="en-US"/>
              </w:rPr>
              <w:t xml:space="preserve">B2bassets </w:t>
            </w:r>
            <w:r w:rsidRPr="00C02170">
              <w:rPr>
                <w:lang w:val="en-US"/>
              </w:rPr>
              <w:t>Manage Budgets Page</w:t>
            </w:r>
            <w:r w:rsidRPr="00C95B4B">
              <w:rPr>
                <w:lang w:val="en-US"/>
              </w:rPr>
              <w:t xml:space="preserve"> (Version 5.7)</w:t>
            </w:r>
          </w:p>
        </w:tc>
        <w:tc>
          <w:tcPr>
            <w:tcW w:w="5199" w:type="dxa"/>
          </w:tcPr>
          <w:p w:rsidR="008745AB" w:rsidRDefault="008745AB" w:rsidP="00DD427C">
            <w:pPr>
              <w:pStyle w:val="Caption"/>
              <w:jc w:val="center"/>
              <w:rPr>
                <w:lang w:val="en-US"/>
              </w:rPr>
            </w:pPr>
            <w:r w:rsidRPr="00C95B4B">
              <w:rPr>
                <w:lang w:val="en-US"/>
              </w:rPr>
              <w:t xml:space="preserve">B2bassets </w:t>
            </w:r>
            <w:r w:rsidRPr="00C02170">
              <w:rPr>
                <w:lang w:val="en-US"/>
              </w:rPr>
              <w:t>Manage Budgets Page</w:t>
            </w:r>
            <w:r w:rsidRPr="00C95B4B">
              <w:rPr>
                <w:lang w:val="en-US"/>
              </w:rPr>
              <w:t xml:space="preserve"> (Previous Version)</w:t>
            </w:r>
          </w:p>
        </w:tc>
      </w:tr>
      <w:tr w:rsidR="008745AB" w:rsidTr="00DD427C">
        <w:tc>
          <w:tcPr>
            <w:tcW w:w="5198" w:type="dxa"/>
          </w:tcPr>
          <w:p w:rsidR="008745AB" w:rsidRDefault="008745AB" w:rsidP="00DD427C">
            <w:pPr>
              <w:rPr>
                <w:lang w:val="en-US"/>
              </w:rPr>
            </w:pPr>
          </w:p>
          <w:p w:rsidR="008745AB" w:rsidRDefault="008745AB" w:rsidP="00DD427C">
            <w:pPr>
              <w:rPr>
                <w:lang w:val="en-US"/>
              </w:rPr>
            </w:pPr>
            <w:r w:rsidRPr="005E6016">
              <w:rPr>
                <w:noProof/>
                <w:lang w:val="en-US"/>
              </w:rPr>
              <w:drawing>
                <wp:inline distT="0" distB="0" distL="0" distR="0">
                  <wp:extent cx="3124200" cy="6905625"/>
                  <wp:effectExtent l="19050" t="0" r="0" b="0"/>
                  <wp:docPr id="88" name="Picture 40" descr="D:\B2bMigration\manageBud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B2bMigration\manageBudgets.png"/>
                          <pic:cNvPicPr>
                            <a:picLocks noChangeAspect="1" noChangeArrowheads="1"/>
                          </pic:cNvPicPr>
                        </pic:nvPicPr>
                        <pic:blipFill>
                          <a:blip r:embed="rId80" cstate="print"/>
                          <a:srcRect/>
                          <a:stretch>
                            <a:fillRect/>
                          </a:stretch>
                        </pic:blipFill>
                        <pic:spPr bwMode="auto">
                          <a:xfrm>
                            <a:off x="0" y="0"/>
                            <a:ext cx="3124446" cy="6906169"/>
                          </a:xfrm>
                          <a:prstGeom prst="rect">
                            <a:avLst/>
                          </a:prstGeom>
                          <a:noFill/>
                          <a:ln w="9525">
                            <a:noFill/>
                            <a:miter lim="800000"/>
                            <a:headEnd/>
                            <a:tailEnd/>
                          </a:ln>
                        </pic:spPr>
                      </pic:pic>
                    </a:graphicData>
                  </a:graphic>
                </wp:inline>
              </w:drawing>
            </w:r>
          </w:p>
          <w:p w:rsidR="008745AB" w:rsidRDefault="008745AB" w:rsidP="00DD427C">
            <w:pPr>
              <w:rPr>
                <w:lang w:val="en-US"/>
              </w:rPr>
            </w:pPr>
          </w:p>
        </w:tc>
        <w:tc>
          <w:tcPr>
            <w:tcW w:w="5199" w:type="dxa"/>
          </w:tcPr>
          <w:p w:rsidR="008745AB" w:rsidRDefault="008745AB" w:rsidP="00DD427C">
            <w:pPr>
              <w:rPr>
                <w:lang w:val="en-US"/>
              </w:rPr>
            </w:pPr>
          </w:p>
          <w:p w:rsidR="008745AB" w:rsidRDefault="008745AB" w:rsidP="00DD427C">
            <w:pPr>
              <w:jc w:val="center"/>
              <w:rPr>
                <w:lang w:val="en-US"/>
              </w:rPr>
            </w:pPr>
            <w:r w:rsidRPr="00A136A4">
              <w:rPr>
                <w:noProof/>
                <w:lang w:val="en-US"/>
              </w:rPr>
              <w:drawing>
                <wp:inline distT="0" distB="0" distL="0" distR="0">
                  <wp:extent cx="2962275" cy="6905625"/>
                  <wp:effectExtent l="19050" t="0" r="9525" b="0"/>
                  <wp:docPr id="90" name="Picture 41" descr="D:\B2bMigration\manageBudgets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B2bMigration\manageBudgets185.png"/>
                          <pic:cNvPicPr>
                            <a:picLocks noChangeAspect="1" noChangeArrowheads="1"/>
                          </pic:cNvPicPr>
                        </pic:nvPicPr>
                        <pic:blipFill>
                          <a:blip r:embed="rId81" cstate="print"/>
                          <a:srcRect/>
                          <a:stretch>
                            <a:fillRect/>
                          </a:stretch>
                        </pic:blipFill>
                        <pic:spPr bwMode="auto">
                          <a:xfrm>
                            <a:off x="0" y="0"/>
                            <a:ext cx="2961632" cy="6904127"/>
                          </a:xfrm>
                          <a:prstGeom prst="rect">
                            <a:avLst/>
                          </a:prstGeom>
                          <a:noFill/>
                          <a:ln w="9525">
                            <a:noFill/>
                            <a:miter lim="800000"/>
                            <a:headEnd/>
                            <a:tailEnd/>
                          </a:ln>
                        </pic:spPr>
                      </pic:pic>
                    </a:graphicData>
                  </a:graphic>
                </wp:inline>
              </w:drawing>
            </w:r>
          </w:p>
        </w:tc>
      </w:tr>
    </w:tbl>
    <w:p w:rsidR="008745AB" w:rsidRDefault="008745AB" w:rsidP="008745AB">
      <w:pPr>
        <w:rPr>
          <w:lang w:val="en-US"/>
        </w:rPr>
      </w:pPr>
    </w:p>
    <w:p w:rsidR="008745AB" w:rsidRDefault="008745AB" w:rsidP="008745AB">
      <w:pPr>
        <w:rPr>
          <w:lang w:val="en-US"/>
        </w:rPr>
      </w:pPr>
    </w:p>
    <w:p w:rsidR="008745AB" w:rsidRDefault="008745AB" w:rsidP="008745AB">
      <w:pPr>
        <w:pStyle w:val="ABM-Table-Bullet2"/>
        <w:numPr>
          <w:ilvl w:val="0"/>
          <w:numId w:val="0"/>
        </w:numPr>
        <w:rPr>
          <w:rFonts w:eastAsia="Arial"/>
          <w:color w:val="auto"/>
          <w:sz w:val="20"/>
          <w:lang w:val="en-US"/>
        </w:rPr>
      </w:pPr>
    </w:p>
    <w:p w:rsidR="008745AB" w:rsidRDefault="008745AB" w:rsidP="008745AB">
      <w:pPr>
        <w:pStyle w:val="ABM-Table-Bullet2"/>
        <w:numPr>
          <w:ilvl w:val="0"/>
          <w:numId w:val="0"/>
        </w:numPr>
        <w:rPr>
          <w:rFonts w:eastAsia="Arial"/>
          <w:color w:val="auto"/>
          <w:sz w:val="20"/>
          <w:lang w:val="en-US"/>
        </w:rPr>
      </w:pPr>
    </w:p>
    <w:p w:rsidR="008745AB" w:rsidRDefault="008745AB" w:rsidP="008745AB">
      <w:pPr>
        <w:pStyle w:val="ABM-Table-Bullet2"/>
        <w:numPr>
          <w:ilvl w:val="0"/>
          <w:numId w:val="0"/>
        </w:numPr>
        <w:rPr>
          <w:lang w:val="en-US"/>
        </w:rPr>
      </w:pPr>
    </w:p>
    <w:p w:rsidR="008745AB" w:rsidRDefault="008745AB" w:rsidP="008745AB">
      <w:pPr>
        <w:pStyle w:val="Caption"/>
        <w:rPr>
          <w:lang w:val="en-US"/>
        </w:rPr>
      </w:pPr>
      <w:r w:rsidRPr="00C02170">
        <w:rPr>
          <w:lang w:val="en-US"/>
        </w:rPr>
        <w:t>Edit User for Unit - B2B Approver ManageUnitApproversListPage</w:t>
      </w:r>
      <w:r>
        <w:rPr>
          <w:lang w:val="en-US"/>
        </w:rPr>
        <w:t>: Fixed Tablet View</w:t>
      </w:r>
    </w:p>
    <w:p w:rsidR="008745AB" w:rsidRPr="00964FC2" w:rsidRDefault="008745AB" w:rsidP="008745AB">
      <w:pPr>
        <w:rPr>
          <w:lang w:val="en-US"/>
        </w:rPr>
      </w:pPr>
    </w:p>
    <w:tbl>
      <w:tblPr>
        <w:tblStyle w:val="TableGrid"/>
        <w:tblW w:w="0" w:type="auto"/>
        <w:tblLook w:val="04A0"/>
      </w:tblPr>
      <w:tblGrid>
        <w:gridCol w:w="5198"/>
        <w:gridCol w:w="5199"/>
      </w:tblGrid>
      <w:tr w:rsidR="008745AB" w:rsidTr="00DD427C">
        <w:tc>
          <w:tcPr>
            <w:tcW w:w="5198" w:type="dxa"/>
          </w:tcPr>
          <w:p w:rsidR="008745AB" w:rsidRDefault="008745AB" w:rsidP="00DD427C">
            <w:pPr>
              <w:pStyle w:val="Caption"/>
              <w:jc w:val="center"/>
              <w:rPr>
                <w:lang w:val="en-US"/>
              </w:rPr>
            </w:pPr>
            <w:r w:rsidRPr="00C95B4B">
              <w:rPr>
                <w:lang w:val="en-US"/>
              </w:rPr>
              <w:t xml:space="preserve">B2bassets </w:t>
            </w:r>
            <w:r w:rsidRPr="00C02170">
              <w:rPr>
                <w:lang w:val="en-US"/>
              </w:rPr>
              <w:t>Edit User for Unit - B2B Approver ManageUnitApproversListPage</w:t>
            </w:r>
            <w:r w:rsidRPr="00C95B4B">
              <w:rPr>
                <w:lang w:val="en-US"/>
              </w:rPr>
              <w:t xml:space="preserve"> (Version 5.7)</w:t>
            </w:r>
          </w:p>
        </w:tc>
        <w:tc>
          <w:tcPr>
            <w:tcW w:w="5199" w:type="dxa"/>
          </w:tcPr>
          <w:p w:rsidR="008745AB" w:rsidRDefault="008745AB" w:rsidP="00DD427C">
            <w:pPr>
              <w:pStyle w:val="Caption"/>
              <w:jc w:val="center"/>
              <w:rPr>
                <w:lang w:val="en-US"/>
              </w:rPr>
            </w:pPr>
            <w:r w:rsidRPr="00C95B4B">
              <w:rPr>
                <w:lang w:val="en-US"/>
              </w:rPr>
              <w:t xml:space="preserve">B2bassets </w:t>
            </w:r>
            <w:r w:rsidRPr="00C02170">
              <w:rPr>
                <w:lang w:val="en-US"/>
              </w:rPr>
              <w:t>Edit User for Unit - B2B Approver ManageUnitApproversListPage</w:t>
            </w:r>
            <w:r w:rsidRPr="00C95B4B">
              <w:rPr>
                <w:lang w:val="en-US"/>
              </w:rPr>
              <w:t xml:space="preserve"> (Previous Version)</w:t>
            </w:r>
          </w:p>
        </w:tc>
      </w:tr>
      <w:tr w:rsidR="008745AB" w:rsidTr="00DD427C">
        <w:tc>
          <w:tcPr>
            <w:tcW w:w="5198" w:type="dxa"/>
          </w:tcPr>
          <w:p w:rsidR="008745AB" w:rsidRDefault="008745AB" w:rsidP="00DD427C">
            <w:pPr>
              <w:jc w:val="center"/>
              <w:rPr>
                <w:lang w:val="en-US"/>
              </w:rPr>
            </w:pPr>
          </w:p>
          <w:p w:rsidR="008745AB" w:rsidRDefault="008745AB" w:rsidP="00DD427C">
            <w:pPr>
              <w:jc w:val="center"/>
              <w:rPr>
                <w:lang w:val="en-US"/>
              </w:rPr>
            </w:pPr>
            <w:r w:rsidRPr="00597EE6">
              <w:rPr>
                <w:noProof/>
                <w:lang w:val="en-US"/>
              </w:rPr>
              <w:drawing>
                <wp:inline distT="0" distB="0" distL="0" distR="0">
                  <wp:extent cx="3076575" cy="7410450"/>
                  <wp:effectExtent l="19050" t="0" r="9525" b="0"/>
                  <wp:docPr id="92" name="Picture 42" descr="D:\B2bMigration\manageUnitAppr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B2bMigration\manageUnitApprover.png"/>
                          <pic:cNvPicPr>
                            <a:picLocks noChangeAspect="1" noChangeArrowheads="1"/>
                          </pic:cNvPicPr>
                        </pic:nvPicPr>
                        <pic:blipFill>
                          <a:blip r:embed="rId82" cstate="print"/>
                          <a:srcRect/>
                          <a:stretch>
                            <a:fillRect/>
                          </a:stretch>
                        </pic:blipFill>
                        <pic:spPr bwMode="auto">
                          <a:xfrm>
                            <a:off x="0" y="0"/>
                            <a:ext cx="3076575" cy="7410450"/>
                          </a:xfrm>
                          <a:prstGeom prst="rect">
                            <a:avLst/>
                          </a:prstGeom>
                          <a:noFill/>
                          <a:ln w="9525">
                            <a:noFill/>
                            <a:miter lim="800000"/>
                            <a:headEnd/>
                            <a:tailEnd/>
                          </a:ln>
                        </pic:spPr>
                      </pic:pic>
                    </a:graphicData>
                  </a:graphic>
                </wp:inline>
              </w:drawing>
            </w:r>
          </w:p>
          <w:p w:rsidR="008745AB" w:rsidRDefault="008745AB" w:rsidP="00DD427C">
            <w:pPr>
              <w:jc w:val="center"/>
              <w:rPr>
                <w:lang w:val="en-US"/>
              </w:rPr>
            </w:pPr>
          </w:p>
        </w:tc>
        <w:tc>
          <w:tcPr>
            <w:tcW w:w="5199" w:type="dxa"/>
          </w:tcPr>
          <w:p w:rsidR="008745AB" w:rsidRDefault="008745AB" w:rsidP="00DD427C">
            <w:pPr>
              <w:jc w:val="center"/>
              <w:rPr>
                <w:lang w:val="en-US"/>
              </w:rPr>
            </w:pPr>
          </w:p>
          <w:p w:rsidR="008745AB" w:rsidRDefault="008745AB" w:rsidP="00DD427C">
            <w:pPr>
              <w:jc w:val="center"/>
              <w:rPr>
                <w:lang w:val="en-US"/>
              </w:rPr>
            </w:pPr>
            <w:r w:rsidRPr="00597EE6">
              <w:rPr>
                <w:noProof/>
                <w:lang w:val="en-US"/>
              </w:rPr>
              <w:drawing>
                <wp:inline distT="0" distB="0" distL="0" distR="0">
                  <wp:extent cx="2933700" cy="7410450"/>
                  <wp:effectExtent l="19050" t="0" r="0" b="0"/>
                  <wp:docPr id="94" name="Picture 43" descr="D:\B2bMigration\manageUnitApprover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B2bMigration\manageUnitApprover185.png"/>
                          <pic:cNvPicPr>
                            <a:picLocks noChangeAspect="1" noChangeArrowheads="1"/>
                          </pic:cNvPicPr>
                        </pic:nvPicPr>
                        <pic:blipFill>
                          <a:blip r:embed="rId83" cstate="print"/>
                          <a:srcRect/>
                          <a:stretch>
                            <a:fillRect/>
                          </a:stretch>
                        </pic:blipFill>
                        <pic:spPr bwMode="auto">
                          <a:xfrm>
                            <a:off x="0" y="0"/>
                            <a:ext cx="2933700" cy="7410450"/>
                          </a:xfrm>
                          <a:prstGeom prst="rect">
                            <a:avLst/>
                          </a:prstGeom>
                          <a:noFill/>
                          <a:ln w="9525">
                            <a:noFill/>
                            <a:miter lim="800000"/>
                            <a:headEnd/>
                            <a:tailEnd/>
                          </a:ln>
                        </pic:spPr>
                      </pic:pic>
                    </a:graphicData>
                  </a:graphic>
                </wp:inline>
              </w:drawing>
            </w:r>
          </w:p>
        </w:tc>
      </w:tr>
    </w:tbl>
    <w:p w:rsidR="008745AB" w:rsidRDefault="008745AB" w:rsidP="008745AB">
      <w:pPr>
        <w:pStyle w:val="ABM-Table-Bullet2"/>
        <w:numPr>
          <w:ilvl w:val="0"/>
          <w:numId w:val="0"/>
        </w:numPr>
        <w:rPr>
          <w:rFonts w:eastAsia="Arial"/>
          <w:color w:val="auto"/>
          <w:sz w:val="20"/>
          <w:lang w:val="en-US"/>
        </w:rPr>
      </w:pPr>
    </w:p>
    <w:p w:rsidR="008745AB" w:rsidRPr="009C2CD7" w:rsidRDefault="008745AB" w:rsidP="008745AB">
      <w:pPr>
        <w:rPr>
          <w:lang w:val="en-US"/>
        </w:rPr>
      </w:pPr>
    </w:p>
    <w:p w:rsidR="008745AB" w:rsidRDefault="008745AB" w:rsidP="008745AB">
      <w:pPr>
        <w:pStyle w:val="Caption"/>
        <w:rPr>
          <w:lang w:val="en-US"/>
        </w:rPr>
      </w:pPr>
      <w:r w:rsidRPr="00DC6D06">
        <w:rPr>
          <w:lang w:val="en-US"/>
        </w:rPr>
        <w:t xml:space="preserve">Find Store </w:t>
      </w:r>
      <w:r w:rsidR="00B536ED" w:rsidRPr="00DC6D06">
        <w:rPr>
          <w:lang w:val="en-US"/>
        </w:rPr>
        <w:t>near</w:t>
      </w:r>
      <w:r w:rsidRPr="00DC6D06">
        <w:rPr>
          <w:lang w:val="en-US"/>
        </w:rPr>
        <w:t xml:space="preserve"> Me Page - Current Position Details - View Map</w:t>
      </w:r>
      <w:r>
        <w:rPr>
          <w:lang w:val="en-US"/>
        </w:rPr>
        <w:t>: New page, UI fixed with responsiveness</w:t>
      </w:r>
    </w:p>
    <w:p w:rsidR="008745AB" w:rsidRDefault="008745AB" w:rsidP="008745AB">
      <w:pPr>
        <w:pStyle w:val="Caption"/>
        <w:rPr>
          <w:lang w:val="en-US"/>
        </w:rPr>
      </w:pPr>
    </w:p>
    <w:tbl>
      <w:tblPr>
        <w:tblStyle w:val="TableGrid"/>
        <w:tblW w:w="0" w:type="auto"/>
        <w:tblInd w:w="198" w:type="dxa"/>
        <w:tblLook w:val="04A0"/>
      </w:tblPr>
      <w:tblGrid>
        <w:gridCol w:w="10163"/>
      </w:tblGrid>
      <w:tr w:rsidR="008745AB" w:rsidTr="00BB1ABC">
        <w:trPr>
          <w:trHeight w:val="392"/>
        </w:trPr>
        <w:tc>
          <w:tcPr>
            <w:tcW w:w="10163" w:type="dxa"/>
          </w:tcPr>
          <w:p w:rsidR="008745AB" w:rsidRDefault="008745AB" w:rsidP="00DD427C">
            <w:pPr>
              <w:pStyle w:val="Caption"/>
              <w:jc w:val="center"/>
              <w:rPr>
                <w:lang w:val="en-US"/>
              </w:rPr>
            </w:pPr>
            <w:r w:rsidRPr="00C95B4B">
              <w:rPr>
                <w:lang w:val="en-US"/>
              </w:rPr>
              <w:t xml:space="preserve">B2bassets </w:t>
            </w:r>
            <w:r>
              <w:rPr>
                <w:lang w:val="en-US"/>
              </w:rPr>
              <w:t xml:space="preserve">Find Store - Details </w:t>
            </w:r>
            <w:r w:rsidRPr="00C02170">
              <w:rPr>
                <w:lang w:val="en-US"/>
              </w:rPr>
              <w:t>Page</w:t>
            </w:r>
            <w:r w:rsidRPr="00C95B4B">
              <w:rPr>
                <w:lang w:val="en-US"/>
              </w:rPr>
              <w:t xml:space="preserve"> (Version 5.7)</w:t>
            </w:r>
          </w:p>
        </w:tc>
      </w:tr>
      <w:tr w:rsidR="008745AB" w:rsidTr="00BB1ABC">
        <w:trPr>
          <w:trHeight w:val="8023"/>
        </w:trPr>
        <w:tc>
          <w:tcPr>
            <w:tcW w:w="10163" w:type="dxa"/>
          </w:tcPr>
          <w:p w:rsidR="008745AB" w:rsidRDefault="008745AB" w:rsidP="00DD427C">
            <w:pPr>
              <w:rPr>
                <w:lang w:val="en-US"/>
              </w:rPr>
            </w:pPr>
          </w:p>
          <w:p w:rsidR="008745AB" w:rsidRDefault="008745AB" w:rsidP="00DD427C">
            <w:pPr>
              <w:jc w:val="center"/>
              <w:rPr>
                <w:lang w:val="en-US"/>
              </w:rPr>
            </w:pPr>
            <w:r w:rsidRPr="00DC6D06">
              <w:rPr>
                <w:noProof/>
                <w:lang w:val="en-US"/>
              </w:rPr>
              <w:drawing>
                <wp:inline distT="0" distB="0" distL="0" distR="0">
                  <wp:extent cx="5715000" cy="4305300"/>
                  <wp:effectExtent l="19050" t="0" r="0" b="0"/>
                  <wp:docPr id="101" name="Picture 47" descr="D:\B2bMigration\StoreF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B2bMigration\StoreFinder.png"/>
                          <pic:cNvPicPr>
                            <a:picLocks noChangeAspect="1" noChangeArrowheads="1"/>
                          </pic:cNvPicPr>
                        </pic:nvPicPr>
                        <pic:blipFill>
                          <a:blip r:embed="rId84" cstate="print"/>
                          <a:srcRect/>
                          <a:stretch>
                            <a:fillRect/>
                          </a:stretch>
                        </pic:blipFill>
                        <pic:spPr bwMode="auto">
                          <a:xfrm>
                            <a:off x="0" y="0"/>
                            <a:ext cx="5718198" cy="4307709"/>
                          </a:xfrm>
                          <a:prstGeom prst="rect">
                            <a:avLst/>
                          </a:prstGeom>
                          <a:noFill/>
                          <a:ln w="9525">
                            <a:noFill/>
                            <a:miter lim="800000"/>
                            <a:headEnd/>
                            <a:tailEnd/>
                          </a:ln>
                        </pic:spPr>
                      </pic:pic>
                    </a:graphicData>
                  </a:graphic>
                </wp:inline>
              </w:drawing>
            </w:r>
          </w:p>
          <w:p w:rsidR="008745AB" w:rsidRDefault="008745AB" w:rsidP="00DD427C">
            <w:pPr>
              <w:rPr>
                <w:lang w:val="en-US"/>
              </w:rPr>
            </w:pPr>
          </w:p>
        </w:tc>
      </w:tr>
    </w:tbl>
    <w:p w:rsidR="006E01D7" w:rsidRDefault="006E01D7" w:rsidP="002B1B65">
      <w:pPr>
        <w:pStyle w:val="ABM-Table-Bullet1"/>
        <w:numPr>
          <w:ilvl w:val="0"/>
          <w:numId w:val="0"/>
        </w:numPr>
        <w:ind w:left="180" w:hanging="180"/>
        <w:rPr>
          <w:rFonts w:eastAsia="Calibri"/>
          <w:lang w:eastAsia="en-GB"/>
        </w:rPr>
      </w:pPr>
    </w:p>
    <w:p w:rsidR="00726FA7" w:rsidRDefault="00726FA7" w:rsidP="002B1B65">
      <w:pPr>
        <w:pStyle w:val="ABM-Table-Bullet1"/>
        <w:numPr>
          <w:ilvl w:val="0"/>
          <w:numId w:val="0"/>
        </w:numPr>
        <w:ind w:left="180" w:hanging="180"/>
        <w:rPr>
          <w:rFonts w:eastAsia="Calibri"/>
          <w:lang w:eastAsia="en-GB"/>
        </w:rPr>
      </w:pPr>
    </w:p>
    <w:p w:rsidR="00726FA7" w:rsidRDefault="00726FA7" w:rsidP="002B1B65">
      <w:pPr>
        <w:pStyle w:val="ABM-Table-Bullet1"/>
        <w:numPr>
          <w:ilvl w:val="0"/>
          <w:numId w:val="0"/>
        </w:numPr>
        <w:ind w:left="180" w:hanging="180"/>
        <w:rPr>
          <w:rFonts w:eastAsia="Calibri"/>
          <w:lang w:eastAsia="en-GB"/>
        </w:rPr>
      </w:pPr>
    </w:p>
    <w:p w:rsidR="00281E5D" w:rsidRDefault="00281E5D" w:rsidP="005F1745">
      <w:pPr>
        <w:pStyle w:val="Caption"/>
        <w:rPr>
          <w:lang w:val="en-US"/>
        </w:rPr>
      </w:pPr>
    </w:p>
    <w:p w:rsidR="00281E5D" w:rsidRDefault="00281E5D" w:rsidP="005F1745">
      <w:pPr>
        <w:pStyle w:val="Caption"/>
        <w:rPr>
          <w:lang w:val="en-US"/>
        </w:rPr>
      </w:pPr>
    </w:p>
    <w:p w:rsidR="00281E5D" w:rsidRDefault="00281E5D" w:rsidP="005F1745">
      <w:pPr>
        <w:pStyle w:val="Caption"/>
        <w:rPr>
          <w:lang w:val="en-US"/>
        </w:rPr>
      </w:pPr>
    </w:p>
    <w:p w:rsidR="00281E5D" w:rsidRDefault="00281E5D" w:rsidP="005F1745">
      <w:pPr>
        <w:pStyle w:val="Caption"/>
        <w:rPr>
          <w:lang w:val="en-US"/>
        </w:rPr>
      </w:pPr>
    </w:p>
    <w:p w:rsidR="00281E5D" w:rsidRDefault="00281E5D" w:rsidP="005F1745">
      <w:pPr>
        <w:pStyle w:val="Caption"/>
        <w:rPr>
          <w:lang w:val="en-US"/>
        </w:rPr>
      </w:pPr>
    </w:p>
    <w:p w:rsidR="00281E5D" w:rsidRDefault="00281E5D" w:rsidP="005F1745">
      <w:pPr>
        <w:pStyle w:val="Caption"/>
        <w:rPr>
          <w:lang w:val="en-US"/>
        </w:rPr>
      </w:pPr>
    </w:p>
    <w:p w:rsidR="00281E5D" w:rsidRDefault="00281E5D" w:rsidP="005F1745">
      <w:pPr>
        <w:pStyle w:val="Caption"/>
        <w:rPr>
          <w:lang w:val="en-US"/>
        </w:rPr>
      </w:pPr>
    </w:p>
    <w:p w:rsidR="00281E5D" w:rsidRDefault="00281E5D" w:rsidP="005F1745">
      <w:pPr>
        <w:pStyle w:val="Caption"/>
        <w:rPr>
          <w:lang w:val="en-US"/>
        </w:rPr>
      </w:pPr>
    </w:p>
    <w:p w:rsidR="00281E5D" w:rsidRDefault="00281E5D" w:rsidP="005F1745">
      <w:pPr>
        <w:pStyle w:val="Caption"/>
        <w:rPr>
          <w:lang w:val="en-US"/>
        </w:rPr>
      </w:pPr>
    </w:p>
    <w:p w:rsidR="00281E5D" w:rsidRDefault="00281E5D" w:rsidP="005F1745">
      <w:pPr>
        <w:pStyle w:val="Caption"/>
        <w:rPr>
          <w:lang w:val="en-US"/>
        </w:rPr>
      </w:pPr>
    </w:p>
    <w:p w:rsidR="00281E5D" w:rsidRDefault="00281E5D" w:rsidP="005F1745">
      <w:pPr>
        <w:pStyle w:val="Caption"/>
        <w:rPr>
          <w:lang w:val="en-US"/>
        </w:rPr>
      </w:pPr>
    </w:p>
    <w:p w:rsidR="00726FA7" w:rsidRDefault="005F1745" w:rsidP="005F1745">
      <w:pPr>
        <w:pStyle w:val="Caption"/>
        <w:rPr>
          <w:lang w:val="en-US"/>
        </w:rPr>
      </w:pPr>
      <w:r>
        <w:rPr>
          <w:lang w:val="en-US"/>
        </w:rPr>
        <w:lastRenderedPageBreak/>
        <w:t>Enabled Advance</w:t>
      </w:r>
      <w:r w:rsidR="00240528">
        <w:rPr>
          <w:lang w:val="en-US"/>
        </w:rPr>
        <w:t>d</w:t>
      </w:r>
      <w:r>
        <w:rPr>
          <w:lang w:val="en-US"/>
        </w:rPr>
        <w:t xml:space="preserve"> Search Link for Mobile &amp; Tablet View</w:t>
      </w:r>
    </w:p>
    <w:p w:rsidR="005F1745" w:rsidRPr="005F1745" w:rsidRDefault="005F1745" w:rsidP="005F1745">
      <w:pPr>
        <w:rPr>
          <w:lang w:val="en-US"/>
        </w:rPr>
      </w:pPr>
    </w:p>
    <w:tbl>
      <w:tblPr>
        <w:tblStyle w:val="TableGrid"/>
        <w:tblW w:w="5575" w:type="dxa"/>
        <w:tblInd w:w="180" w:type="dxa"/>
        <w:tblLook w:val="04A0"/>
      </w:tblPr>
      <w:tblGrid>
        <w:gridCol w:w="5575"/>
      </w:tblGrid>
      <w:tr w:rsidR="00281E5D" w:rsidTr="00476155">
        <w:trPr>
          <w:trHeight w:val="375"/>
        </w:trPr>
        <w:tc>
          <w:tcPr>
            <w:tcW w:w="5575" w:type="dxa"/>
          </w:tcPr>
          <w:p w:rsidR="00281E5D" w:rsidRDefault="00B83116" w:rsidP="00281E5D">
            <w:pPr>
              <w:pStyle w:val="Caption"/>
              <w:jc w:val="center"/>
              <w:rPr>
                <w:lang w:eastAsia="en-GB"/>
              </w:rPr>
            </w:pPr>
            <w:r>
              <w:rPr>
                <w:lang w:eastAsia="en-GB"/>
              </w:rPr>
              <w:t>B2B</w:t>
            </w:r>
            <w:r w:rsidR="00E03CCA">
              <w:rPr>
                <w:lang w:eastAsia="en-GB"/>
              </w:rPr>
              <w:t>A</w:t>
            </w:r>
            <w:r>
              <w:rPr>
                <w:lang w:eastAsia="en-GB"/>
              </w:rPr>
              <w:t xml:space="preserve">ssets </w:t>
            </w:r>
            <w:r w:rsidR="00281E5D">
              <w:rPr>
                <w:lang w:eastAsia="en-GB"/>
              </w:rPr>
              <w:t>Mobile View v5.7</w:t>
            </w:r>
          </w:p>
        </w:tc>
      </w:tr>
      <w:tr w:rsidR="00281E5D" w:rsidTr="00476155">
        <w:trPr>
          <w:trHeight w:val="5685"/>
        </w:trPr>
        <w:tc>
          <w:tcPr>
            <w:tcW w:w="5575" w:type="dxa"/>
          </w:tcPr>
          <w:p w:rsidR="00281E5D" w:rsidRDefault="00281E5D" w:rsidP="002B1B65">
            <w:pPr>
              <w:pStyle w:val="ABM-Table-Bullet1"/>
              <w:numPr>
                <w:ilvl w:val="0"/>
                <w:numId w:val="0"/>
              </w:numPr>
              <w:rPr>
                <w:rFonts w:eastAsia="Calibri"/>
                <w:lang w:eastAsia="en-GB"/>
              </w:rPr>
            </w:pPr>
          </w:p>
          <w:p w:rsidR="00281E5D" w:rsidRDefault="00281E5D" w:rsidP="00311F3E">
            <w:pPr>
              <w:pStyle w:val="ABM-Table-Bullet1"/>
              <w:numPr>
                <w:ilvl w:val="0"/>
                <w:numId w:val="0"/>
              </w:numPr>
              <w:jc w:val="center"/>
              <w:rPr>
                <w:rFonts w:eastAsia="Calibri"/>
                <w:lang w:eastAsia="en-GB"/>
              </w:rPr>
            </w:pPr>
            <w:r>
              <w:rPr>
                <w:rFonts w:eastAsia="Calibri"/>
                <w:noProof/>
                <w:lang w:val="en-US"/>
              </w:rPr>
              <w:drawing>
                <wp:inline distT="0" distB="0" distL="0" distR="0">
                  <wp:extent cx="3048000" cy="3228975"/>
                  <wp:effectExtent l="19050" t="0" r="0" b="0"/>
                  <wp:docPr id="33" name="Picture 17" descr="D:\B2bMigratio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B2bMigration\AM.png"/>
                          <pic:cNvPicPr>
                            <a:picLocks noChangeAspect="1" noChangeArrowheads="1"/>
                          </pic:cNvPicPr>
                        </pic:nvPicPr>
                        <pic:blipFill>
                          <a:blip r:embed="rId85" cstate="print"/>
                          <a:srcRect/>
                          <a:stretch>
                            <a:fillRect/>
                          </a:stretch>
                        </pic:blipFill>
                        <pic:spPr bwMode="auto">
                          <a:xfrm>
                            <a:off x="0" y="0"/>
                            <a:ext cx="3048000" cy="3228975"/>
                          </a:xfrm>
                          <a:prstGeom prst="rect">
                            <a:avLst/>
                          </a:prstGeom>
                          <a:noFill/>
                          <a:ln w="9525">
                            <a:noFill/>
                            <a:miter lim="800000"/>
                            <a:headEnd/>
                            <a:tailEnd/>
                          </a:ln>
                        </pic:spPr>
                      </pic:pic>
                    </a:graphicData>
                  </a:graphic>
                </wp:inline>
              </w:drawing>
            </w:r>
          </w:p>
          <w:p w:rsidR="00281E5D" w:rsidRDefault="00281E5D" w:rsidP="002B1B65">
            <w:pPr>
              <w:pStyle w:val="ABM-Table-Bullet1"/>
              <w:numPr>
                <w:ilvl w:val="0"/>
                <w:numId w:val="0"/>
              </w:numPr>
              <w:rPr>
                <w:rFonts w:eastAsia="Calibri"/>
                <w:lang w:eastAsia="en-GB"/>
              </w:rPr>
            </w:pPr>
          </w:p>
        </w:tc>
      </w:tr>
    </w:tbl>
    <w:p w:rsidR="00726FA7" w:rsidRDefault="00726FA7" w:rsidP="002B1B65">
      <w:pPr>
        <w:pStyle w:val="ABM-Table-Bullet1"/>
        <w:numPr>
          <w:ilvl w:val="0"/>
          <w:numId w:val="0"/>
        </w:numPr>
        <w:ind w:left="180" w:hanging="180"/>
        <w:rPr>
          <w:rFonts w:eastAsia="Calibri"/>
          <w:lang w:eastAsia="en-GB"/>
        </w:rPr>
      </w:pPr>
    </w:p>
    <w:p w:rsidR="00726FA7" w:rsidRDefault="00726FA7" w:rsidP="002B1B65">
      <w:pPr>
        <w:pStyle w:val="ABM-Table-Bullet1"/>
        <w:numPr>
          <w:ilvl w:val="0"/>
          <w:numId w:val="0"/>
        </w:numPr>
        <w:ind w:left="180" w:hanging="180"/>
        <w:rPr>
          <w:rFonts w:eastAsia="Calibri"/>
          <w:lang w:eastAsia="en-GB"/>
        </w:rPr>
      </w:pPr>
    </w:p>
    <w:tbl>
      <w:tblPr>
        <w:tblStyle w:val="TableGrid"/>
        <w:tblW w:w="0" w:type="auto"/>
        <w:tblInd w:w="180" w:type="dxa"/>
        <w:tblLook w:val="04A0"/>
      </w:tblPr>
      <w:tblGrid>
        <w:gridCol w:w="10217"/>
      </w:tblGrid>
      <w:tr w:rsidR="00311F3E" w:rsidTr="00311F3E">
        <w:tc>
          <w:tcPr>
            <w:tcW w:w="10217" w:type="dxa"/>
          </w:tcPr>
          <w:p w:rsidR="00311F3E" w:rsidRDefault="00B646A9" w:rsidP="006443E7">
            <w:pPr>
              <w:pStyle w:val="Caption"/>
              <w:jc w:val="center"/>
              <w:rPr>
                <w:rFonts w:eastAsia="Calibri"/>
                <w:lang w:eastAsia="en-GB"/>
              </w:rPr>
            </w:pPr>
            <w:r>
              <w:rPr>
                <w:lang w:eastAsia="en-GB"/>
              </w:rPr>
              <w:t>B2B</w:t>
            </w:r>
            <w:r w:rsidR="00E03CCA">
              <w:rPr>
                <w:lang w:eastAsia="en-GB"/>
              </w:rPr>
              <w:t>A</w:t>
            </w:r>
            <w:r>
              <w:rPr>
                <w:lang w:eastAsia="en-GB"/>
              </w:rPr>
              <w:t xml:space="preserve">ssets </w:t>
            </w:r>
            <w:r w:rsidR="00311F3E">
              <w:rPr>
                <w:lang w:eastAsia="en-GB"/>
              </w:rPr>
              <w:t>Tablet View v5.7</w:t>
            </w:r>
          </w:p>
        </w:tc>
      </w:tr>
      <w:tr w:rsidR="00311F3E" w:rsidTr="00311F3E">
        <w:tc>
          <w:tcPr>
            <w:tcW w:w="10217" w:type="dxa"/>
          </w:tcPr>
          <w:p w:rsidR="00311F3E" w:rsidRDefault="00311F3E" w:rsidP="002B1B65">
            <w:pPr>
              <w:pStyle w:val="ABM-Table-Bullet1"/>
              <w:numPr>
                <w:ilvl w:val="0"/>
                <w:numId w:val="0"/>
              </w:numPr>
              <w:rPr>
                <w:rFonts w:eastAsia="Calibri"/>
                <w:lang w:eastAsia="en-GB"/>
              </w:rPr>
            </w:pPr>
          </w:p>
          <w:p w:rsidR="00311F3E" w:rsidRDefault="00311F3E" w:rsidP="002B1B65">
            <w:pPr>
              <w:pStyle w:val="ABM-Table-Bullet1"/>
              <w:numPr>
                <w:ilvl w:val="0"/>
                <w:numId w:val="0"/>
              </w:numPr>
              <w:rPr>
                <w:rFonts w:eastAsia="Calibri"/>
                <w:lang w:eastAsia="en-GB"/>
              </w:rPr>
            </w:pPr>
            <w:r w:rsidRPr="00311F3E">
              <w:rPr>
                <w:rFonts w:eastAsia="Calibri"/>
                <w:noProof/>
                <w:lang w:val="en-US"/>
              </w:rPr>
              <w:drawing>
                <wp:inline distT="0" distB="0" distL="0" distR="0">
                  <wp:extent cx="6229350" cy="2494104"/>
                  <wp:effectExtent l="19050" t="0" r="0" b="0"/>
                  <wp:docPr id="35" name="Picture 18" descr="D:\B2bMigration\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B2bMigration\AT.png"/>
                          <pic:cNvPicPr>
                            <a:picLocks noChangeAspect="1" noChangeArrowheads="1"/>
                          </pic:cNvPicPr>
                        </pic:nvPicPr>
                        <pic:blipFill>
                          <a:blip r:embed="rId86" cstate="print"/>
                          <a:srcRect/>
                          <a:stretch>
                            <a:fillRect/>
                          </a:stretch>
                        </pic:blipFill>
                        <pic:spPr bwMode="auto">
                          <a:xfrm>
                            <a:off x="0" y="0"/>
                            <a:ext cx="6232819" cy="2495493"/>
                          </a:xfrm>
                          <a:prstGeom prst="rect">
                            <a:avLst/>
                          </a:prstGeom>
                          <a:noFill/>
                          <a:ln w="9525">
                            <a:noFill/>
                            <a:miter lim="800000"/>
                            <a:headEnd/>
                            <a:tailEnd/>
                          </a:ln>
                        </pic:spPr>
                      </pic:pic>
                    </a:graphicData>
                  </a:graphic>
                </wp:inline>
              </w:drawing>
            </w:r>
          </w:p>
          <w:p w:rsidR="00311F3E" w:rsidRDefault="00311F3E" w:rsidP="002B1B65">
            <w:pPr>
              <w:pStyle w:val="ABM-Table-Bullet1"/>
              <w:numPr>
                <w:ilvl w:val="0"/>
                <w:numId w:val="0"/>
              </w:numPr>
              <w:rPr>
                <w:rFonts w:eastAsia="Calibri"/>
                <w:lang w:eastAsia="en-GB"/>
              </w:rPr>
            </w:pPr>
          </w:p>
        </w:tc>
      </w:tr>
    </w:tbl>
    <w:p w:rsidR="00726FA7" w:rsidRDefault="00726FA7" w:rsidP="002B1B65">
      <w:pPr>
        <w:pStyle w:val="ABM-Table-Bullet1"/>
        <w:numPr>
          <w:ilvl w:val="0"/>
          <w:numId w:val="0"/>
        </w:numPr>
        <w:ind w:left="180" w:hanging="180"/>
        <w:rPr>
          <w:rFonts w:eastAsia="Calibri"/>
          <w:lang w:eastAsia="en-GB"/>
        </w:rPr>
      </w:pPr>
    </w:p>
    <w:p w:rsidR="00726FA7" w:rsidRDefault="00726FA7" w:rsidP="002B1B65">
      <w:pPr>
        <w:pStyle w:val="ABM-Table-Bullet1"/>
        <w:numPr>
          <w:ilvl w:val="0"/>
          <w:numId w:val="0"/>
        </w:numPr>
        <w:ind w:left="180" w:hanging="180"/>
        <w:rPr>
          <w:rFonts w:eastAsia="Calibri"/>
          <w:lang w:eastAsia="en-GB"/>
        </w:rPr>
      </w:pPr>
    </w:p>
    <w:p w:rsidR="00726FA7" w:rsidRDefault="00726FA7" w:rsidP="002B1B65">
      <w:pPr>
        <w:pStyle w:val="ABM-Table-Bullet1"/>
        <w:numPr>
          <w:ilvl w:val="0"/>
          <w:numId w:val="0"/>
        </w:numPr>
        <w:ind w:left="180" w:hanging="180"/>
        <w:rPr>
          <w:rFonts w:eastAsia="Calibri"/>
          <w:lang w:eastAsia="en-GB"/>
        </w:rPr>
      </w:pPr>
    </w:p>
    <w:p w:rsidR="00726FA7" w:rsidRDefault="00726FA7" w:rsidP="002B1B65">
      <w:pPr>
        <w:pStyle w:val="ABM-Table-Bullet1"/>
        <w:numPr>
          <w:ilvl w:val="0"/>
          <w:numId w:val="0"/>
        </w:numPr>
        <w:ind w:left="180" w:hanging="180"/>
        <w:rPr>
          <w:rFonts w:eastAsia="Calibri"/>
          <w:lang w:eastAsia="en-GB"/>
        </w:rPr>
      </w:pPr>
    </w:p>
    <w:p w:rsidR="00726FA7" w:rsidRDefault="00726FA7" w:rsidP="002B1B65">
      <w:pPr>
        <w:pStyle w:val="ABM-Table-Bullet1"/>
        <w:numPr>
          <w:ilvl w:val="0"/>
          <w:numId w:val="0"/>
        </w:numPr>
        <w:ind w:left="180" w:hanging="180"/>
        <w:rPr>
          <w:rFonts w:eastAsia="Calibri"/>
          <w:lang w:eastAsia="en-GB"/>
        </w:rPr>
      </w:pPr>
    </w:p>
    <w:p w:rsidR="00726FA7" w:rsidRDefault="00726FA7" w:rsidP="002B1B65">
      <w:pPr>
        <w:pStyle w:val="ABM-Table-Bullet1"/>
        <w:numPr>
          <w:ilvl w:val="0"/>
          <w:numId w:val="0"/>
        </w:numPr>
        <w:ind w:left="180" w:hanging="180"/>
        <w:rPr>
          <w:rFonts w:eastAsia="Calibri"/>
          <w:lang w:eastAsia="en-GB"/>
        </w:rPr>
      </w:pPr>
    </w:p>
    <w:p w:rsidR="00726FA7" w:rsidRDefault="00726FA7" w:rsidP="002B1B65">
      <w:pPr>
        <w:pStyle w:val="ABM-Table-Bullet1"/>
        <w:numPr>
          <w:ilvl w:val="0"/>
          <w:numId w:val="0"/>
        </w:numPr>
        <w:ind w:left="180" w:hanging="180"/>
        <w:rPr>
          <w:rFonts w:eastAsia="Calibri"/>
          <w:lang w:eastAsia="en-GB"/>
        </w:rPr>
      </w:pPr>
    </w:p>
    <w:p w:rsidR="00726FA7" w:rsidRDefault="00726FA7" w:rsidP="001154A2">
      <w:pPr>
        <w:pStyle w:val="ABM-Table-Bullet1"/>
        <w:numPr>
          <w:ilvl w:val="0"/>
          <w:numId w:val="0"/>
        </w:numPr>
        <w:rPr>
          <w:rFonts w:eastAsia="Calibri"/>
          <w:lang w:eastAsia="en-GB"/>
        </w:rPr>
      </w:pPr>
    </w:p>
    <w:p w:rsidR="00726FA7" w:rsidRDefault="00726FA7" w:rsidP="00726FA7">
      <w:pPr>
        <w:pStyle w:val="IS-Heading2"/>
        <w:tabs>
          <w:tab w:val="clear" w:pos="1206"/>
          <w:tab w:val="num" w:pos="936"/>
        </w:tabs>
        <w:ind w:left="936"/>
        <w:rPr>
          <w:lang w:val="en-US"/>
        </w:rPr>
      </w:pPr>
      <w:bookmarkStart w:id="180" w:name="_Toc437443954"/>
      <w:bookmarkStart w:id="181" w:name="_Toc442102823"/>
      <w:r>
        <w:rPr>
          <w:lang w:val="en-US"/>
        </w:rPr>
        <w:lastRenderedPageBreak/>
        <w:t>Resolved Extra Space Issue</w:t>
      </w:r>
      <w:bookmarkEnd w:id="180"/>
      <w:bookmarkEnd w:id="181"/>
    </w:p>
    <w:p w:rsidR="00726FA7" w:rsidRDefault="00726FA7" w:rsidP="00726FA7">
      <w:pPr>
        <w:pStyle w:val="ABM-Table-Tabletext"/>
        <w:rPr>
          <w:b/>
          <w:lang w:val="en-US"/>
        </w:rPr>
      </w:pPr>
    </w:p>
    <w:p w:rsidR="00726FA7" w:rsidRPr="00235B15" w:rsidRDefault="00726FA7" w:rsidP="00726FA7">
      <w:pPr>
        <w:pStyle w:val="ABM-Table-Tabletext"/>
        <w:ind w:firstLine="720"/>
        <w:rPr>
          <w:sz w:val="20"/>
          <w:lang w:val="en-US"/>
        </w:rPr>
      </w:pPr>
      <w:r w:rsidRPr="00235B15">
        <w:rPr>
          <w:sz w:val="20"/>
          <w:lang w:val="en-US"/>
        </w:rPr>
        <w:t xml:space="preserve">In previous version some of the pages had extra space to the right, because of which the UI of the page was not proper. This issue was resolved by aligning </w:t>
      </w:r>
      <w:r>
        <w:rPr>
          <w:sz w:val="20"/>
          <w:lang w:val="en-US"/>
        </w:rPr>
        <w:t xml:space="preserve">the </w:t>
      </w:r>
      <w:r w:rsidRPr="00235B15">
        <w:rPr>
          <w:sz w:val="20"/>
          <w:lang w:val="en-US"/>
        </w:rPr>
        <w:t>page components.</w:t>
      </w:r>
    </w:p>
    <w:p w:rsidR="00726FA7" w:rsidRDefault="00726FA7" w:rsidP="00726FA7">
      <w:pPr>
        <w:pStyle w:val="ABM-Table-Tabletext"/>
        <w:rPr>
          <w:b/>
          <w:lang w:val="en-US"/>
        </w:rPr>
      </w:pPr>
    </w:p>
    <w:p w:rsidR="00726FA7" w:rsidRDefault="00726FA7" w:rsidP="00726FA7">
      <w:pPr>
        <w:pStyle w:val="ABM-Table-Tabletext"/>
        <w:rPr>
          <w:b/>
          <w:lang w:val="en-US"/>
        </w:rPr>
      </w:pPr>
      <w:r w:rsidRPr="008035C9">
        <w:rPr>
          <w:b/>
          <w:lang w:val="en-US"/>
        </w:rPr>
        <w:t>Extra Space Issue Resolved for following pages:</w:t>
      </w:r>
    </w:p>
    <w:p w:rsidR="00726FA7" w:rsidRPr="008035C9" w:rsidRDefault="00726FA7" w:rsidP="00726FA7">
      <w:pPr>
        <w:pStyle w:val="ABM-Table-Tabletext"/>
        <w:rPr>
          <w:b/>
          <w:lang w:val="en-US"/>
        </w:rPr>
      </w:pPr>
    </w:p>
    <w:p w:rsidR="00726FA7" w:rsidRDefault="00726FA7" w:rsidP="00726FA7">
      <w:pPr>
        <w:pStyle w:val="ABM-Table-Bullet2"/>
        <w:numPr>
          <w:ilvl w:val="3"/>
          <w:numId w:val="54"/>
        </w:numPr>
        <w:rPr>
          <w:lang w:val="en-US"/>
        </w:rPr>
      </w:pPr>
      <w:r w:rsidRPr="00EC56B9">
        <w:rPr>
          <w:lang w:val="en-US"/>
        </w:rPr>
        <w:t>Product Details Page</w:t>
      </w:r>
    </w:p>
    <w:p w:rsidR="00726FA7" w:rsidRDefault="00726FA7" w:rsidP="00726FA7">
      <w:pPr>
        <w:pStyle w:val="ABM-Table-Bullet2"/>
        <w:numPr>
          <w:ilvl w:val="3"/>
          <w:numId w:val="54"/>
        </w:numPr>
        <w:rPr>
          <w:lang w:val="en-US"/>
        </w:rPr>
      </w:pPr>
      <w:r w:rsidRPr="00EC56B9">
        <w:rPr>
          <w:lang w:val="en-US"/>
        </w:rPr>
        <w:t>Multi Step Checkout Summary Page</w:t>
      </w:r>
    </w:p>
    <w:p w:rsidR="00726FA7" w:rsidRDefault="00726FA7" w:rsidP="00726FA7">
      <w:pPr>
        <w:pStyle w:val="ABM-Table-Bullet2"/>
        <w:numPr>
          <w:ilvl w:val="3"/>
          <w:numId w:val="54"/>
        </w:numPr>
        <w:rPr>
          <w:lang w:val="en-US"/>
        </w:rPr>
      </w:pPr>
      <w:r w:rsidRPr="00980E95">
        <w:rPr>
          <w:lang w:val="en-US"/>
        </w:rPr>
        <w:t>Order Confirmation Page</w:t>
      </w:r>
    </w:p>
    <w:p w:rsidR="00726FA7" w:rsidRPr="00AA1838" w:rsidRDefault="00726FA7" w:rsidP="00726FA7">
      <w:pPr>
        <w:pStyle w:val="ABM-Table-Bullet2"/>
        <w:numPr>
          <w:ilvl w:val="3"/>
          <w:numId w:val="54"/>
        </w:numPr>
        <w:rPr>
          <w:lang w:val="en-US"/>
        </w:rPr>
      </w:pPr>
      <w:r w:rsidRPr="00EC56B9">
        <w:rPr>
          <w:lang w:val="en-US"/>
        </w:rPr>
        <w:t>My Quotes Page</w:t>
      </w:r>
    </w:p>
    <w:p w:rsidR="00726FA7" w:rsidRDefault="00726FA7" w:rsidP="00726FA7">
      <w:pPr>
        <w:pStyle w:val="ABM-Table-Bullet2"/>
        <w:numPr>
          <w:ilvl w:val="3"/>
          <w:numId w:val="54"/>
        </w:numPr>
        <w:rPr>
          <w:lang w:val="en-US"/>
        </w:rPr>
      </w:pPr>
      <w:r w:rsidRPr="008C08F8">
        <w:rPr>
          <w:lang w:val="en-US"/>
        </w:rPr>
        <w:t>Order History Page</w:t>
      </w:r>
    </w:p>
    <w:p w:rsidR="00726FA7" w:rsidRDefault="00726FA7" w:rsidP="00726FA7">
      <w:pPr>
        <w:pStyle w:val="ABM-Table-Bullet2"/>
        <w:numPr>
          <w:ilvl w:val="3"/>
          <w:numId w:val="54"/>
        </w:numPr>
        <w:rPr>
          <w:lang w:val="en-US"/>
        </w:rPr>
      </w:pPr>
      <w:r w:rsidRPr="009C2A27">
        <w:rPr>
          <w:lang w:val="en-US"/>
        </w:rPr>
        <w:t>My Replenishment Orders Page</w:t>
      </w:r>
    </w:p>
    <w:p w:rsidR="00726FA7" w:rsidRDefault="00726FA7" w:rsidP="00726FA7">
      <w:pPr>
        <w:pStyle w:val="ABM-Table-Bullet2"/>
        <w:numPr>
          <w:ilvl w:val="3"/>
          <w:numId w:val="54"/>
        </w:numPr>
        <w:rPr>
          <w:lang w:val="en-US"/>
        </w:rPr>
      </w:pPr>
      <w:r w:rsidRPr="009C2A27">
        <w:rPr>
          <w:lang w:val="en-US"/>
        </w:rPr>
        <w:t>My Replenishment Orders Details Page</w:t>
      </w:r>
    </w:p>
    <w:p w:rsidR="00726FA7" w:rsidRDefault="00726FA7" w:rsidP="00726FA7">
      <w:pPr>
        <w:pStyle w:val="ABM-Table-Bullet2"/>
        <w:numPr>
          <w:ilvl w:val="3"/>
          <w:numId w:val="54"/>
        </w:numPr>
        <w:rPr>
          <w:lang w:val="en-US"/>
        </w:rPr>
      </w:pPr>
      <w:r w:rsidRPr="00B3583D">
        <w:rPr>
          <w:lang w:val="en-US"/>
        </w:rPr>
        <w:t>My Carts Page</w:t>
      </w:r>
    </w:p>
    <w:p w:rsidR="00726FA7" w:rsidRDefault="00726FA7" w:rsidP="00726FA7">
      <w:pPr>
        <w:pStyle w:val="ABM-Table-Bullet2"/>
        <w:numPr>
          <w:ilvl w:val="3"/>
          <w:numId w:val="54"/>
        </w:numPr>
        <w:rPr>
          <w:lang w:val="en-US"/>
        </w:rPr>
      </w:pPr>
      <w:r w:rsidRPr="005B2412">
        <w:rPr>
          <w:lang w:val="en-US"/>
        </w:rPr>
        <w:t>Order Approval Details Page</w:t>
      </w:r>
    </w:p>
    <w:p w:rsidR="00726FA7" w:rsidRPr="00400A73" w:rsidRDefault="00726FA7" w:rsidP="00726FA7">
      <w:pPr>
        <w:pStyle w:val="ABM-Table-Bullet2"/>
        <w:numPr>
          <w:ilvl w:val="3"/>
          <w:numId w:val="54"/>
        </w:numPr>
        <w:rPr>
          <w:lang w:val="en-US"/>
        </w:rPr>
      </w:pPr>
      <w:r w:rsidRPr="009C5C4C">
        <w:rPr>
          <w:lang w:val="en-US"/>
        </w:rPr>
        <w:t>Manage Cost center Select budget page</w:t>
      </w:r>
    </w:p>
    <w:p w:rsidR="00726FA7" w:rsidRDefault="00726FA7"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2B1B65">
      <w:pPr>
        <w:pStyle w:val="ABM-Table-Bullet1"/>
        <w:numPr>
          <w:ilvl w:val="0"/>
          <w:numId w:val="0"/>
        </w:numPr>
        <w:ind w:left="180" w:hanging="180"/>
        <w:rPr>
          <w:rFonts w:eastAsia="Calibri"/>
          <w:lang w:eastAsia="en-GB"/>
        </w:rPr>
      </w:pPr>
    </w:p>
    <w:p w:rsidR="00D33FFC" w:rsidRDefault="00D33FFC" w:rsidP="00D33FFC">
      <w:pPr>
        <w:pStyle w:val="IS-Heading2"/>
        <w:tabs>
          <w:tab w:val="clear" w:pos="1206"/>
          <w:tab w:val="num" w:pos="936"/>
        </w:tabs>
        <w:ind w:left="936"/>
        <w:rPr>
          <w:lang w:val="en-US"/>
        </w:rPr>
      </w:pPr>
      <w:bookmarkStart w:id="182" w:name="_Toc437443955"/>
      <w:bookmarkStart w:id="183" w:name="_Toc442102824"/>
      <w:r>
        <w:rPr>
          <w:lang w:val="en-US"/>
        </w:rPr>
        <w:lastRenderedPageBreak/>
        <w:t>Checkout UI Difference In v5.7</w:t>
      </w:r>
      <w:bookmarkEnd w:id="182"/>
      <w:bookmarkEnd w:id="183"/>
    </w:p>
    <w:p w:rsidR="00032D1E" w:rsidRDefault="00032D1E" w:rsidP="00032D1E">
      <w:pPr>
        <w:pStyle w:val="ABM-Table-Tabletext"/>
        <w:ind w:left="720"/>
        <w:rPr>
          <w:b/>
          <w:lang w:val="en-US"/>
        </w:rPr>
      </w:pPr>
    </w:p>
    <w:p w:rsidR="00D33FFC" w:rsidRPr="0028353D" w:rsidRDefault="00D33FFC" w:rsidP="00D33FFC">
      <w:pPr>
        <w:pStyle w:val="ABM-Table-Tabletext"/>
        <w:numPr>
          <w:ilvl w:val="0"/>
          <w:numId w:val="62"/>
        </w:numPr>
        <w:rPr>
          <w:b/>
          <w:lang w:val="en-US"/>
        </w:rPr>
      </w:pPr>
      <w:r w:rsidRPr="0028353D">
        <w:rPr>
          <w:b/>
          <w:lang w:val="en-US"/>
        </w:rPr>
        <w:t>Checkout Page before Version 5.7- Account Payment</w:t>
      </w:r>
    </w:p>
    <w:p w:rsidR="00D33FFC" w:rsidRPr="00294577" w:rsidRDefault="00D33FFC" w:rsidP="00D33FFC">
      <w:pPr>
        <w:rPr>
          <w:lang w:val="en-US"/>
        </w:rPr>
      </w:pPr>
      <w:r>
        <w:rPr>
          <w:noProof/>
          <w:lang w:val="en-US"/>
        </w:rPr>
        <w:drawing>
          <wp:inline distT="0" distB="0" distL="0" distR="0">
            <wp:extent cx="6457950" cy="84582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a:stretch>
                      <a:fillRect/>
                    </a:stretch>
                  </pic:blipFill>
                  <pic:spPr bwMode="auto">
                    <a:xfrm>
                      <a:off x="0" y="0"/>
                      <a:ext cx="6457950" cy="8458200"/>
                    </a:xfrm>
                    <a:prstGeom prst="rect">
                      <a:avLst/>
                    </a:prstGeom>
                    <a:noFill/>
                    <a:ln w="9525">
                      <a:noFill/>
                      <a:miter lim="800000"/>
                      <a:headEnd/>
                      <a:tailEnd/>
                    </a:ln>
                  </pic:spPr>
                </pic:pic>
              </a:graphicData>
            </a:graphic>
          </wp:inline>
        </w:drawing>
      </w:r>
    </w:p>
    <w:p w:rsidR="00D33FFC" w:rsidRPr="0028353D" w:rsidRDefault="00D33FFC" w:rsidP="00D33FFC">
      <w:pPr>
        <w:pStyle w:val="ABM-Table-Tabletext"/>
        <w:numPr>
          <w:ilvl w:val="0"/>
          <w:numId w:val="62"/>
        </w:numPr>
        <w:rPr>
          <w:b/>
          <w:lang w:val="en-US"/>
        </w:rPr>
      </w:pPr>
      <w:r w:rsidRPr="0028353D">
        <w:rPr>
          <w:b/>
          <w:lang w:val="en-US"/>
        </w:rPr>
        <w:lastRenderedPageBreak/>
        <w:t xml:space="preserve">Checkout Page before Version 5.7- </w:t>
      </w:r>
      <w:r>
        <w:rPr>
          <w:b/>
          <w:lang w:val="en-US"/>
        </w:rPr>
        <w:t>Card</w:t>
      </w:r>
      <w:r w:rsidRPr="0028353D">
        <w:rPr>
          <w:b/>
          <w:lang w:val="en-US"/>
        </w:rPr>
        <w:t xml:space="preserve"> Payment</w:t>
      </w:r>
    </w:p>
    <w:p w:rsidR="00D33FFC" w:rsidRDefault="00D33FFC" w:rsidP="00D33FFC">
      <w:pPr>
        <w:pStyle w:val="Caption"/>
      </w:pPr>
      <w:r>
        <w:rPr>
          <w:noProof/>
          <w:lang w:val="en-US"/>
        </w:rPr>
        <w:drawing>
          <wp:inline distT="0" distB="0" distL="0" distR="0">
            <wp:extent cx="6464935" cy="8750905"/>
            <wp:effectExtent l="19050" t="0" r="0" b="0"/>
            <wp:docPr id="22" name="Picture 11" descr="D:\B2bMigration\Checkout - card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2bMigration\Checkout - card185.png"/>
                    <pic:cNvPicPr>
                      <a:picLocks noChangeAspect="1" noChangeArrowheads="1"/>
                    </pic:cNvPicPr>
                  </pic:nvPicPr>
                  <pic:blipFill>
                    <a:blip r:embed="rId88" cstate="print"/>
                    <a:srcRect/>
                    <a:stretch>
                      <a:fillRect/>
                    </a:stretch>
                  </pic:blipFill>
                  <pic:spPr bwMode="auto">
                    <a:xfrm>
                      <a:off x="0" y="0"/>
                      <a:ext cx="6464935" cy="8750905"/>
                    </a:xfrm>
                    <a:prstGeom prst="rect">
                      <a:avLst/>
                    </a:prstGeom>
                    <a:noFill/>
                    <a:ln w="9525">
                      <a:noFill/>
                      <a:miter lim="800000"/>
                      <a:headEnd/>
                      <a:tailEnd/>
                    </a:ln>
                  </pic:spPr>
                </pic:pic>
              </a:graphicData>
            </a:graphic>
          </wp:inline>
        </w:drawing>
      </w:r>
    </w:p>
    <w:p w:rsidR="00D33FFC" w:rsidRPr="0069188D" w:rsidRDefault="00D33FFC" w:rsidP="00D33FFC"/>
    <w:p w:rsidR="00D04C68" w:rsidRDefault="00D04C68" w:rsidP="00D04C68">
      <w:pPr>
        <w:pStyle w:val="Caption"/>
        <w:rPr>
          <w:lang w:val="en-US"/>
        </w:rPr>
      </w:pPr>
      <w:r w:rsidRPr="00063EBD">
        <w:lastRenderedPageBreak/>
        <w:t>B2bassets Multi Step Checkout Pages (Version 5.7)</w:t>
      </w:r>
      <w:r>
        <w:rPr>
          <w:lang w:val="en-US"/>
        </w:rPr>
        <w:t>: Changed UI</w:t>
      </w:r>
    </w:p>
    <w:p w:rsidR="00D04C68" w:rsidRPr="00933320" w:rsidRDefault="00D04C68" w:rsidP="00D04C68">
      <w:pPr>
        <w:rPr>
          <w:lang w:val="en-US"/>
        </w:rPr>
      </w:pPr>
    </w:p>
    <w:p w:rsidR="00D04C68" w:rsidRPr="00CC166D" w:rsidRDefault="00D04C68" w:rsidP="00D04C68">
      <w:pPr>
        <w:tabs>
          <w:tab w:val="left" w:pos="6930"/>
        </w:tabs>
        <w:rPr>
          <w:lang w:val="en-US"/>
        </w:rPr>
      </w:pPr>
      <w:r w:rsidRPr="00933320">
        <w:rPr>
          <w:b/>
          <w:lang w:val="en-US"/>
        </w:rPr>
        <w:t>Step 1</w:t>
      </w:r>
      <w:r>
        <w:rPr>
          <w:b/>
          <w:lang w:val="en-US"/>
        </w:rPr>
        <w:t>A</w:t>
      </w:r>
      <w:r>
        <w:rPr>
          <w:lang w:val="en-US"/>
        </w:rPr>
        <w:t>: Choose Payment Type – Account Payment</w:t>
      </w:r>
      <w:r>
        <w:rPr>
          <w:lang w:val="en-US"/>
        </w:rPr>
        <w:tab/>
      </w:r>
    </w:p>
    <w:p w:rsidR="00D04C68" w:rsidRDefault="00D04C68" w:rsidP="00D04C68">
      <w:pPr>
        <w:rPr>
          <w:lang w:val="en-US"/>
        </w:rPr>
      </w:pPr>
      <w:r>
        <w:rPr>
          <w:noProof/>
          <w:lang w:val="en-US"/>
        </w:rPr>
        <w:drawing>
          <wp:inline distT="0" distB="0" distL="0" distR="0">
            <wp:extent cx="6457950" cy="3552825"/>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srcRect/>
                    <a:stretch>
                      <a:fillRect/>
                    </a:stretch>
                  </pic:blipFill>
                  <pic:spPr bwMode="auto">
                    <a:xfrm>
                      <a:off x="0" y="0"/>
                      <a:ext cx="6457950" cy="3552825"/>
                    </a:xfrm>
                    <a:prstGeom prst="rect">
                      <a:avLst/>
                    </a:prstGeom>
                    <a:noFill/>
                    <a:ln w="9525">
                      <a:noFill/>
                      <a:miter lim="800000"/>
                      <a:headEnd/>
                      <a:tailEnd/>
                    </a:ln>
                  </pic:spPr>
                </pic:pic>
              </a:graphicData>
            </a:graphic>
          </wp:inline>
        </w:drawing>
      </w:r>
    </w:p>
    <w:p w:rsidR="00D04C68" w:rsidRDefault="00D04C68" w:rsidP="00D04C68">
      <w:pPr>
        <w:rPr>
          <w:lang w:val="en-US"/>
        </w:rPr>
      </w:pPr>
    </w:p>
    <w:p w:rsidR="00D04C68" w:rsidRDefault="00D04C68" w:rsidP="00D04C68">
      <w:pPr>
        <w:rPr>
          <w:lang w:val="en-US"/>
        </w:rPr>
      </w:pPr>
    </w:p>
    <w:p w:rsidR="00D04C68" w:rsidRDefault="00D04C68" w:rsidP="00D04C68">
      <w:pPr>
        <w:rPr>
          <w:lang w:val="en-US"/>
        </w:rPr>
      </w:pPr>
    </w:p>
    <w:p w:rsidR="00D04C68" w:rsidRPr="00FB07AE" w:rsidRDefault="00D04C68" w:rsidP="00D04C68">
      <w:pPr>
        <w:rPr>
          <w:lang w:val="en-US"/>
        </w:rPr>
      </w:pPr>
      <w:r w:rsidRPr="00247810">
        <w:rPr>
          <w:b/>
          <w:lang w:val="en-US"/>
        </w:rPr>
        <w:t>Step 1B</w:t>
      </w:r>
      <w:r>
        <w:rPr>
          <w:lang w:val="en-US"/>
        </w:rPr>
        <w:t>: Choose Payment Type – Card Payment</w:t>
      </w:r>
    </w:p>
    <w:p w:rsidR="00D04C68" w:rsidRDefault="00D04C68" w:rsidP="00D04C68">
      <w:pPr>
        <w:rPr>
          <w:lang w:val="en-US"/>
        </w:rPr>
      </w:pPr>
      <w:r>
        <w:rPr>
          <w:noProof/>
          <w:lang w:val="en-US"/>
        </w:rPr>
        <w:drawing>
          <wp:inline distT="0" distB="0" distL="0" distR="0">
            <wp:extent cx="6457950" cy="3381375"/>
            <wp:effectExtent l="1905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srcRect/>
                    <a:stretch>
                      <a:fillRect/>
                    </a:stretch>
                  </pic:blipFill>
                  <pic:spPr bwMode="auto">
                    <a:xfrm>
                      <a:off x="0" y="0"/>
                      <a:ext cx="6457950" cy="3381375"/>
                    </a:xfrm>
                    <a:prstGeom prst="rect">
                      <a:avLst/>
                    </a:prstGeom>
                    <a:noFill/>
                    <a:ln w="9525">
                      <a:noFill/>
                      <a:miter lim="800000"/>
                      <a:headEnd/>
                      <a:tailEnd/>
                    </a:ln>
                  </pic:spPr>
                </pic:pic>
              </a:graphicData>
            </a:graphic>
          </wp:inline>
        </w:drawing>
      </w:r>
    </w:p>
    <w:p w:rsidR="00D04C68" w:rsidRDefault="00D04C68" w:rsidP="00D04C68">
      <w:pPr>
        <w:rPr>
          <w:b/>
          <w:lang w:val="en-US"/>
        </w:rPr>
      </w:pPr>
    </w:p>
    <w:p w:rsidR="00D04C68" w:rsidRDefault="00D04C68" w:rsidP="00D04C68">
      <w:pPr>
        <w:rPr>
          <w:b/>
          <w:lang w:val="en-US"/>
        </w:rPr>
      </w:pPr>
    </w:p>
    <w:p w:rsidR="00D04C68" w:rsidRDefault="00D04C68" w:rsidP="00D04C68">
      <w:pPr>
        <w:rPr>
          <w:b/>
          <w:lang w:val="en-US"/>
        </w:rPr>
      </w:pPr>
    </w:p>
    <w:p w:rsidR="00D04C68" w:rsidRDefault="00D04C68" w:rsidP="00D04C68">
      <w:pPr>
        <w:rPr>
          <w:lang w:val="en-US"/>
        </w:rPr>
      </w:pPr>
      <w:r w:rsidRPr="00933320">
        <w:rPr>
          <w:b/>
          <w:lang w:val="en-US"/>
        </w:rPr>
        <w:t>Step 2</w:t>
      </w:r>
      <w:r>
        <w:rPr>
          <w:lang w:val="en-US"/>
        </w:rPr>
        <w:t>: Add Address Details</w:t>
      </w:r>
    </w:p>
    <w:p w:rsidR="00D04C68" w:rsidRDefault="00D04C68" w:rsidP="00D04C68">
      <w:pPr>
        <w:rPr>
          <w:lang w:val="en-US"/>
        </w:rPr>
      </w:pPr>
      <w:r>
        <w:rPr>
          <w:noProof/>
          <w:lang w:val="en-US"/>
        </w:rPr>
        <w:drawing>
          <wp:inline distT="0" distB="0" distL="0" distR="0">
            <wp:extent cx="6467475" cy="4076700"/>
            <wp:effectExtent l="19050" t="0" r="9525"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srcRect/>
                    <a:stretch>
                      <a:fillRect/>
                    </a:stretch>
                  </pic:blipFill>
                  <pic:spPr bwMode="auto">
                    <a:xfrm>
                      <a:off x="0" y="0"/>
                      <a:ext cx="6467475" cy="4076700"/>
                    </a:xfrm>
                    <a:prstGeom prst="rect">
                      <a:avLst/>
                    </a:prstGeom>
                    <a:noFill/>
                    <a:ln w="9525">
                      <a:noFill/>
                      <a:miter lim="800000"/>
                      <a:headEnd/>
                      <a:tailEnd/>
                    </a:ln>
                  </pic:spPr>
                </pic:pic>
              </a:graphicData>
            </a:graphic>
          </wp:inline>
        </w:drawing>
      </w:r>
    </w:p>
    <w:p w:rsidR="00D04C68" w:rsidRPr="00CC166D" w:rsidRDefault="00D04C68" w:rsidP="00D04C68">
      <w:pPr>
        <w:rPr>
          <w:lang w:val="en-US"/>
        </w:rPr>
      </w:pPr>
    </w:p>
    <w:p w:rsidR="00D04C68" w:rsidRDefault="00D04C68" w:rsidP="00D04C68">
      <w:pPr>
        <w:rPr>
          <w:lang w:val="en-US"/>
        </w:rPr>
      </w:pPr>
      <w:r w:rsidRPr="006A1CE5">
        <w:rPr>
          <w:b/>
          <w:lang w:val="en-US"/>
        </w:rPr>
        <w:t>Step 3</w:t>
      </w:r>
      <w:r>
        <w:rPr>
          <w:lang w:val="en-US"/>
        </w:rPr>
        <w:t>: Choose Shipping Method</w:t>
      </w:r>
    </w:p>
    <w:p w:rsidR="00D04C68" w:rsidRDefault="00D04C68" w:rsidP="00D04C68">
      <w:pPr>
        <w:rPr>
          <w:lang w:val="en-US"/>
        </w:rPr>
      </w:pPr>
      <w:r>
        <w:rPr>
          <w:noProof/>
          <w:lang w:val="en-US"/>
        </w:rPr>
        <w:drawing>
          <wp:inline distT="0" distB="0" distL="0" distR="0">
            <wp:extent cx="6457950" cy="3952875"/>
            <wp:effectExtent l="1905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srcRect/>
                    <a:stretch>
                      <a:fillRect/>
                    </a:stretch>
                  </pic:blipFill>
                  <pic:spPr bwMode="auto">
                    <a:xfrm>
                      <a:off x="0" y="0"/>
                      <a:ext cx="6457950" cy="3952875"/>
                    </a:xfrm>
                    <a:prstGeom prst="rect">
                      <a:avLst/>
                    </a:prstGeom>
                    <a:noFill/>
                    <a:ln w="9525">
                      <a:noFill/>
                      <a:miter lim="800000"/>
                      <a:headEnd/>
                      <a:tailEnd/>
                    </a:ln>
                  </pic:spPr>
                </pic:pic>
              </a:graphicData>
            </a:graphic>
          </wp:inline>
        </w:drawing>
      </w:r>
    </w:p>
    <w:p w:rsidR="00D04C68" w:rsidRDefault="00D04C68" w:rsidP="00D04C68">
      <w:pPr>
        <w:rPr>
          <w:lang w:val="en-US"/>
        </w:rPr>
      </w:pPr>
      <w:r>
        <w:rPr>
          <w:b/>
          <w:lang w:val="en-US"/>
        </w:rPr>
        <w:lastRenderedPageBreak/>
        <w:t>Step 4</w:t>
      </w:r>
      <w:r>
        <w:rPr>
          <w:lang w:val="en-US"/>
        </w:rPr>
        <w:t>: Add Payment &amp; Billing Address – Card Payment</w:t>
      </w:r>
    </w:p>
    <w:p w:rsidR="00D04C68" w:rsidRDefault="00D04C68" w:rsidP="00D04C68">
      <w:pPr>
        <w:rPr>
          <w:b/>
          <w:lang w:val="en-US"/>
        </w:rPr>
      </w:pPr>
      <w:r>
        <w:rPr>
          <w:b/>
          <w:noProof/>
          <w:lang w:val="en-US"/>
        </w:rPr>
        <w:drawing>
          <wp:inline distT="0" distB="0" distL="0" distR="0">
            <wp:extent cx="6464935" cy="4829229"/>
            <wp:effectExtent l="19050" t="0" r="0" b="0"/>
            <wp:docPr id="26" name="Picture 9" descr="D:\B2bMigration\Checkout - 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2bMigration\Checkout - card.png"/>
                    <pic:cNvPicPr>
                      <a:picLocks noChangeAspect="1" noChangeArrowheads="1"/>
                    </pic:cNvPicPr>
                  </pic:nvPicPr>
                  <pic:blipFill>
                    <a:blip r:embed="rId93" cstate="print"/>
                    <a:srcRect/>
                    <a:stretch>
                      <a:fillRect/>
                    </a:stretch>
                  </pic:blipFill>
                  <pic:spPr bwMode="auto">
                    <a:xfrm>
                      <a:off x="0" y="0"/>
                      <a:ext cx="6464935" cy="4829229"/>
                    </a:xfrm>
                    <a:prstGeom prst="rect">
                      <a:avLst/>
                    </a:prstGeom>
                    <a:noFill/>
                    <a:ln w="9525">
                      <a:noFill/>
                      <a:miter lim="800000"/>
                      <a:headEnd/>
                      <a:tailEnd/>
                    </a:ln>
                  </pic:spPr>
                </pic:pic>
              </a:graphicData>
            </a:graphic>
          </wp:inline>
        </w:drawing>
      </w:r>
    </w:p>
    <w:p w:rsidR="00D04C68" w:rsidRDefault="00D04C68" w:rsidP="00D04C68">
      <w:pPr>
        <w:rPr>
          <w:b/>
          <w:lang w:val="en-US"/>
        </w:rPr>
      </w:pPr>
    </w:p>
    <w:p w:rsidR="00D04C68" w:rsidRDefault="00D04C68" w:rsidP="00D04C68">
      <w:pPr>
        <w:rPr>
          <w:b/>
          <w:lang w:val="en-US"/>
        </w:rPr>
      </w:pPr>
    </w:p>
    <w:p w:rsidR="00D04C68" w:rsidRDefault="00D04C68" w:rsidP="00D04C68">
      <w:pPr>
        <w:rPr>
          <w:b/>
          <w:lang w:val="en-US"/>
        </w:rPr>
      </w:pPr>
    </w:p>
    <w:p w:rsidR="00D04C68" w:rsidRDefault="00D04C68" w:rsidP="00D04C68">
      <w:pPr>
        <w:rPr>
          <w:b/>
          <w:lang w:val="en-US"/>
        </w:rPr>
      </w:pPr>
    </w:p>
    <w:p w:rsidR="00D04C68" w:rsidRDefault="00D04C68" w:rsidP="00D04C68">
      <w:pPr>
        <w:rPr>
          <w:b/>
          <w:lang w:val="en-US"/>
        </w:rPr>
      </w:pPr>
    </w:p>
    <w:p w:rsidR="00D04C68" w:rsidRDefault="00D04C68" w:rsidP="00D04C68">
      <w:pPr>
        <w:rPr>
          <w:b/>
          <w:lang w:val="en-US"/>
        </w:rPr>
      </w:pPr>
    </w:p>
    <w:p w:rsidR="00D04C68" w:rsidRDefault="00D04C68" w:rsidP="00D04C68">
      <w:pPr>
        <w:rPr>
          <w:b/>
          <w:lang w:val="en-US"/>
        </w:rPr>
      </w:pPr>
    </w:p>
    <w:p w:rsidR="00D04C68" w:rsidRDefault="00D04C68" w:rsidP="00D04C68">
      <w:pPr>
        <w:rPr>
          <w:b/>
          <w:lang w:val="en-US"/>
        </w:rPr>
      </w:pPr>
    </w:p>
    <w:p w:rsidR="00D04C68" w:rsidRDefault="00D04C68" w:rsidP="00D04C68">
      <w:pPr>
        <w:rPr>
          <w:b/>
          <w:lang w:val="en-US"/>
        </w:rPr>
      </w:pPr>
    </w:p>
    <w:p w:rsidR="00D04C68" w:rsidRDefault="00D04C68" w:rsidP="00D04C68">
      <w:pPr>
        <w:rPr>
          <w:b/>
          <w:lang w:val="en-US"/>
        </w:rPr>
      </w:pPr>
    </w:p>
    <w:p w:rsidR="00D04C68" w:rsidRDefault="00D04C68" w:rsidP="00D04C68">
      <w:pPr>
        <w:rPr>
          <w:b/>
          <w:lang w:val="en-US"/>
        </w:rPr>
      </w:pPr>
    </w:p>
    <w:p w:rsidR="00D04C68" w:rsidRDefault="00D04C68" w:rsidP="00D04C68">
      <w:pPr>
        <w:rPr>
          <w:b/>
          <w:lang w:val="en-US"/>
        </w:rPr>
      </w:pPr>
    </w:p>
    <w:p w:rsidR="00D04C68" w:rsidRDefault="00D04C68" w:rsidP="00D04C68">
      <w:pPr>
        <w:rPr>
          <w:b/>
          <w:lang w:val="en-US"/>
        </w:rPr>
      </w:pPr>
    </w:p>
    <w:p w:rsidR="00D04C68" w:rsidRDefault="00D04C68" w:rsidP="00D04C68">
      <w:pPr>
        <w:rPr>
          <w:b/>
          <w:lang w:val="en-US"/>
        </w:rPr>
      </w:pPr>
    </w:p>
    <w:p w:rsidR="00D04C68" w:rsidRDefault="00D04C68" w:rsidP="00D04C68">
      <w:pPr>
        <w:rPr>
          <w:b/>
          <w:lang w:val="en-US"/>
        </w:rPr>
      </w:pPr>
    </w:p>
    <w:p w:rsidR="00D04C68" w:rsidRDefault="00D04C68" w:rsidP="00D04C68">
      <w:pPr>
        <w:rPr>
          <w:b/>
          <w:lang w:val="en-US"/>
        </w:rPr>
      </w:pPr>
    </w:p>
    <w:p w:rsidR="00D04C68" w:rsidRDefault="00D04C68" w:rsidP="00D04C68">
      <w:pPr>
        <w:rPr>
          <w:b/>
          <w:lang w:val="en-US"/>
        </w:rPr>
      </w:pPr>
    </w:p>
    <w:p w:rsidR="00D04C68" w:rsidRDefault="00D04C68" w:rsidP="00D04C68">
      <w:pPr>
        <w:rPr>
          <w:lang w:val="en-US"/>
        </w:rPr>
      </w:pPr>
      <w:r w:rsidRPr="00CD481D">
        <w:rPr>
          <w:b/>
          <w:lang w:val="en-US"/>
        </w:rPr>
        <w:lastRenderedPageBreak/>
        <w:t xml:space="preserve">Step </w:t>
      </w:r>
      <w:r>
        <w:rPr>
          <w:b/>
          <w:lang w:val="en-US"/>
        </w:rPr>
        <w:t>5</w:t>
      </w:r>
      <w:r>
        <w:rPr>
          <w:lang w:val="en-US"/>
        </w:rPr>
        <w:t xml:space="preserve">:  Final Review </w:t>
      </w:r>
      <w:proofErr w:type="gramStart"/>
      <w:r>
        <w:rPr>
          <w:lang w:val="en-US"/>
        </w:rPr>
        <w:t>Before</w:t>
      </w:r>
      <w:proofErr w:type="gramEnd"/>
      <w:r>
        <w:rPr>
          <w:lang w:val="en-US"/>
        </w:rPr>
        <w:t xml:space="preserve"> Placing Order</w:t>
      </w:r>
    </w:p>
    <w:p w:rsidR="00D04C68" w:rsidRDefault="00D04C68" w:rsidP="00D04C68">
      <w:pPr>
        <w:rPr>
          <w:lang w:val="en-US"/>
        </w:rPr>
      </w:pPr>
      <w:r>
        <w:rPr>
          <w:noProof/>
          <w:lang w:val="en-US"/>
        </w:rPr>
        <w:drawing>
          <wp:inline distT="0" distB="0" distL="0" distR="0">
            <wp:extent cx="6457950" cy="5619750"/>
            <wp:effectExtent l="1905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6457950" cy="5619750"/>
                    </a:xfrm>
                    <a:prstGeom prst="rect">
                      <a:avLst/>
                    </a:prstGeom>
                    <a:noFill/>
                    <a:ln w="9525">
                      <a:noFill/>
                      <a:miter lim="800000"/>
                      <a:headEnd/>
                      <a:tailEnd/>
                    </a:ln>
                  </pic:spPr>
                </pic:pic>
              </a:graphicData>
            </a:graphic>
          </wp:inline>
        </w:drawing>
      </w:r>
    </w:p>
    <w:p w:rsidR="00D04C68" w:rsidRDefault="00D04C68" w:rsidP="00D04C68">
      <w:pPr>
        <w:rPr>
          <w:lang w:val="en-US"/>
        </w:rPr>
      </w:pPr>
    </w:p>
    <w:p w:rsidR="00D04C68" w:rsidRDefault="00D04C68" w:rsidP="00D04C68">
      <w:pPr>
        <w:pStyle w:val="Caption"/>
        <w:rPr>
          <w:lang w:val="en-US"/>
        </w:rPr>
      </w:pPr>
    </w:p>
    <w:p w:rsidR="00D04C68" w:rsidRDefault="00D04C68" w:rsidP="00D04C68">
      <w:pPr>
        <w:pStyle w:val="Caption"/>
        <w:rPr>
          <w:lang w:val="en-US"/>
        </w:rPr>
      </w:pPr>
    </w:p>
    <w:p w:rsidR="00D04C68" w:rsidRDefault="00D04C68" w:rsidP="00D04C68">
      <w:pPr>
        <w:pStyle w:val="Caption"/>
        <w:rPr>
          <w:lang w:val="en-US"/>
        </w:rPr>
      </w:pPr>
    </w:p>
    <w:p w:rsidR="00D04C68" w:rsidRDefault="00D04C68" w:rsidP="00D04C68">
      <w:pPr>
        <w:pStyle w:val="Caption"/>
        <w:rPr>
          <w:lang w:val="en-US"/>
        </w:rPr>
      </w:pPr>
    </w:p>
    <w:p w:rsidR="00D04C68" w:rsidRDefault="00D04C68" w:rsidP="00D04C68">
      <w:pPr>
        <w:pStyle w:val="Caption"/>
        <w:rPr>
          <w:lang w:val="en-US"/>
        </w:rPr>
      </w:pPr>
    </w:p>
    <w:p w:rsidR="00D04C68" w:rsidRDefault="00D04C68" w:rsidP="00D04C68">
      <w:pPr>
        <w:pStyle w:val="Caption"/>
        <w:rPr>
          <w:lang w:val="en-US"/>
        </w:rPr>
      </w:pPr>
    </w:p>
    <w:p w:rsidR="00D04C68" w:rsidRDefault="00D04C68" w:rsidP="00D04C68">
      <w:pPr>
        <w:pStyle w:val="Caption"/>
        <w:rPr>
          <w:lang w:val="en-US"/>
        </w:rPr>
      </w:pPr>
    </w:p>
    <w:p w:rsidR="00D04C68" w:rsidRDefault="00D04C68" w:rsidP="00D04C68">
      <w:pPr>
        <w:pStyle w:val="Caption"/>
        <w:rPr>
          <w:lang w:val="en-US"/>
        </w:rPr>
      </w:pPr>
    </w:p>
    <w:p w:rsidR="00D04C68" w:rsidRDefault="00D04C68" w:rsidP="00D04C68">
      <w:pPr>
        <w:pStyle w:val="Caption"/>
        <w:rPr>
          <w:lang w:val="en-US"/>
        </w:rPr>
      </w:pPr>
    </w:p>
    <w:p w:rsidR="00D04C68" w:rsidRDefault="00D04C68" w:rsidP="00D04C68">
      <w:pPr>
        <w:pStyle w:val="Caption"/>
        <w:rPr>
          <w:lang w:val="en-US"/>
        </w:rPr>
      </w:pPr>
    </w:p>
    <w:p w:rsidR="0074329B" w:rsidRDefault="0074329B" w:rsidP="0074329B">
      <w:pPr>
        <w:rPr>
          <w:lang w:val="en-US"/>
        </w:rPr>
      </w:pPr>
    </w:p>
    <w:p w:rsidR="0074329B" w:rsidRDefault="0074329B" w:rsidP="0074329B">
      <w:pPr>
        <w:rPr>
          <w:lang w:val="en-US"/>
        </w:rPr>
      </w:pPr>
    </w:p>
    <w:p w:rsidR="00D33FFC" w:rsidRPr="00B832BA" w:rsidRDefault="00D33FFC" w:rsidP="00D04C68">
      <w:pPr>
        <w:pStyle w:val="ABM-Table-Bullet1"/>
        <w:numPr>
          <w:ilvl w:val="0"/>
          <w:numId w:val="0"/>
        </w:numPr>
        <w:rPr>
          <w:rFonts w:eastAsia="Calibri"/>
          <w:lang w:eastAsia="en-GB"/>
        </w:rPr>
      </w:pPr>
    </w:p>
    <w:sectPr w:rsidR="00D33FFC" w:rsidRPr="00B832BA" w:rsidSect="002D1E2B">
      <w:footerReference w:type="default" r:id="rId95"/>
      <w:headerReference w:type="first" r:id="rId96"/>
      <w:footerReference w:type="first" r:id="rId97"/>
      <w:pgSz w:w="11909" w:h="16834" w:code="9"/>
      <w:pgMar w:top="864" w:right="864" w:bottom="864" w:left="864" w:header="1296" w:footer="1008"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5528F" w:rsidRDefault="0025528F">
      <w:r>
        <w:separator/>
      </w:r>
    </w:p>
  </w:endnote>
  <w:endnote w:type="continuationSeparator" w:id="0">
    <w:p w:rsidR="0025528F" w:rsidRDefault="0025528F">
      <w:r>
        <w:continuationSeparator/>
      </w:r>
    </w:p>
  </w:endnote>
</w:endnotes>
</file>

<file path=word/fontTable.xml><?xml version="1.0" encoding="utf-8"?>
<w:fonts xmlns:r="http://schemas.openxmlformats.org/officeDocument/2006/relationships" xmlns:w="http://schemas.openxmlformats.org/wordprocessingml/2006/main">
  <w:font w:name="Arial Bold">
    <w:altName w:val="Arial"/>
    <w:panose1 w:val="020B0704020202020204"/>
    <w:charset w:val="00"/>
    <w:family w:val="auto"/>
    <w:pitch w:val="default"/>
    <w:sig w:usb0="00000000" w:usb1="00000000" w:usb2="00000000" w:usb3="00000000" w:csb0="0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20C6" w:rsidRDefault="00EA7531" w:rsidP="005E6551">
    <w:pPr>
      <w:pStyle w:val="Footer"/>
      <w:tabs>
        <w:tab w:val="clear" w:pos="9360"/>
      </w:tabs>
      <w:spacing w:before="40"/>
      <w:ind w:right="360"/>
    </w:pPr>
    <w:r w:rsidRPr="00EA7531">
      <w:rPr>
        <w:noProof/>
      </w:rPr>
      <w:pict>
        <v:shapetype id="_x0000_t202" coordsize="21600,21600" o:spt="202" path="m,l,21600r21600,l21600,xe">
          <v:stroke joinstyle="miter"/>
          <v:path gradientshapeok="t" o:connecttype="rect"/>
        </v:shapetype>
        <v:shape id="_x0000_s2059" type="#_x0000_t202" style="position:absolute;margin-left:415.4pt;margin-top:-2.15pt;width:35.6pt;height:18.7pt;z-index:251663360" filled="f" stroked="f">
          <v:textbox style="mso-next-textbox:#_x0000_s2059" inset="0,0,3.6pt,0">
            <w:txbxContent>
              <w:p w:rsidR="002B20C6" w:rsidRDefault="00EA7531" w:rsidP="005E6551">
                <w:pPr>
                  <w:pStyle w:val="Footer"/>
                  <w:jc w:val="right"/>
                  <w:rPr>
                    <w:rStyle w:val="PageNumber"/>
                  </w:rPr>
                </w:pPr>
                <w:r>
                  <w:rPr>
                    <w:rStyle w:val="PageNumber"/>
                  </w:rPr>
                  <w:fldChar w:fldCharType="begin"/>
                </w:r>
                <w:r w:rsidR="002B20C6">
                  <w:rPr>
                    <w:rStyle w:val="PageNumber"/>
                  </w:rPr>
                  <w:instrText xml:space="preserve">PAGE  </w:instrText>
                </w:r>
                <w:r>
                  <w:rPr>
                    <w:rStyle w:val="PageNumber"/>
                  </w:rPr>
                  <w:fldChar w:fldCharType="separate"/>
                </w:r>
                <w:r w:rsidR="002B20C6">
                  <w:rPr>
                    <w:rStyle w:val="PageNumber"/>
                    <w:noProof/>
                  </w:rPr>
                  <w:t>12</w:t>
                </w:r>
                <w:r>
                  <w:rPr>
                    <w:rStyle w:val="PageNumber"/>
                  </w:rPr>
                  <w:fldChar w:fldCharType="end"/>
                </w:r>
              </w:p>
              <w:p w:rsidR="002B20C6" w:rsidRPr="00B953F6" w:rsidRDefault="002B20C6" w:rsidP="005E6551">
                <w:pPr>
                  <w:jc w:val="right"/>
                  <w:rPr>
                    <w:b/>
                    <w:bCs/>
                  </w:rPr>
                </w:pPr>
              </w:p>
            </w:txbxContent>
          </v:textbox>
        </v:shape>
      </w:pict>
    </w:r>
    <w:r w:rsidRPr="00EA7531">
      <w:rPr>
        <w:noProof/>
      </w:rPr>
      <w:pict>
        <v:line id="_x0000_s2061" style="position:absolute;z-index:251665408" from="409.55pt,2.6pt" to="409.55pt,17pt" strokecolor="#009bcc" strokeweight="1.5pt"/>
      </w:pict>
    </w:r>
    <w:r w:rsidRPr="00EA7531">
      <w:rPr>
        <w:noProof/>
      </w:rPr>
      <w:pict>
        <v:shape id="_x0000_s2060" type="#_x0000_t202" style="position:absolute;margin-left:117.95pt;margin-top:-2.15pt;width:284pt;height:18.7pt;z-index:251664384" filled="f" stroked="f">
          <v:textbox style="mso-next-textbox:#_x0000_s2060" inset="0,0,3.6pt,0">
            <w:txbxContent>
              <w:p w:rsidR="002B20C6" w:rsidRPr="00432F92" w:rsidRDefault="00EA7531" w:rsidP="005E6551">
                <w:pPr>
                  <w:jc w:val="right"/>
                  <w:rPr>
                    <w:sz w:val="16"/>
                    <w:szCs w:val="16"/>
                    <w:lang w:val="it-IT"/>
                  </w:rPr>
                </w:pPr>
                <w:fldSimple w:instr=" STYLEREF  &quot;Proposal Title&quot;  \* MERGEFORMAT ">
                  <w:r w:rsidR="002B20C6">
                    <w:rPr>
                      <w:b/>
                      <w:bCs/>
                      <w:noProof/>
                      <w:lang w:val="fr-FR"/>
                    </w:rPr>
                    <w:t>Erreur ! Utilisez l'onglet Accueil pour appliquer Proposal Title au texte que vous souhaitez faire apparaître ici.</w:t>
                  </w:r>
                </w:fldSimple>
              </w:p>
            </w:txbxContent>
          </v:textbox>
        </v:shape>
      </w:pict>
    </w:r>
    <w:r w:rsidR="002B20C6">
      <w:rPr>
        <w:noProof/>
        <w:lang w:val="en-US"/>
      </w:rPr>
      <w:drawing>
        <wp:inline distT="0" distB="0" distL="0" distR="0">
          <wp:extent cx="1028700" cy="228600"/>
          <wp:effectExtent l="1905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1028700" cy="228600"/>
                  </a:xfrm>
                  <a:prstGeom prst="rect">
                    <a:avLst/>
                  </a:prstGeom>
                  <a:noFill/>
                  <a:ln w="9525">
                    <a:noFill/>
                    <a:miter lim="800000"/>
                    <a:headEnd/>
                    <a:tailEnd/>
                  </a:ln>
                </pic:spPr>
              </pic:pic>
            </a:graphicData>
          </a:graphic>
        </wp:inline>
      </w:drawing>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20C6" w:rsidRDefault="002B20C6">
    <w:pPr>
      <w:pStyle w:val="Footer"/>
    </w:pPr>
    <w:r>
      <w:rPr>
        <w:noProof/>
        <w:lang w:val="en-US"/>
      </w:rPr>
      <w:drawing>
        <wp:anchor distT="0" distB="0" distL="114300" distR="114300" simplePos="0" relativeHeight="251660288" behindDoc="0" locked="0" layoutInCell="1" allowOverlap="1">
          <wp:simplePos x="0" y="0"/>
          <wp:positionH relativeFrom="column">
            <wp:posOffset>-600075</wp:posOffset>
          </wp:positionH>
          <wp:positionV relativeFrom="paragraph">
            <wp:posOffset>-4537710</wp:posOffset>
          </wp:positionV>
          <wp:extent cx="7595235" cy="5257165"/>
          <wp:effectExtent l="19050" t="0" r="5715" b="0"/>
          <wp:wrapSquare wrapText="bothSides"/>
          <wp:docPr id="21" name="Picture 1" descr="C:\Documents and Settings\sjoseph\Desktop\IS templates\Infra_VI_Approved71211_Pl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joseph\Desktop\IS templates\Infra_VI_Approved71211_Plain.jpg"/>
                  <pic:cNvPicPr>
                    <a:picLocks noChangeAspect="1" noChangeArrowheads="1"/>
                  </pic:cNvPicPr>
                </pic:nvPicPr>
                <pic:blipFill>
                  <a:blip r:embed="rId1"/>
                  <a:srcRect/>
                  <a:stretch>
                    <a:fillRect/>
                  </a:stretch>
                </pic:blipFill>
                <pic:spPr bwMode="auto">
                  <a:xfrm>
                    <a:off x="0" y="0"/>
                    <a:ext cx="7595235" cy="5257165"/>
                  </a:xfrm>
                  <a:prstGeom prst="rect">
                    <a:avLst/>
                  </a:prstGeom>
                  <a:noFill/>
                  <a:ln w="9525">
                    <a:noFill/>
                    <a:miter lim="800000"/>
                    <a:headEnd/>
                    <a:tailEnd/>
                  </a:ln>
                </pic:spPr>
              </pic:pic>
            </a:graphicData>
          </a:graphic>
        </wp:anchor>
      </w:drawing>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20C6" w:rsidRPr="00BE5C19" w:rsidRDefault="002B20C6" w:rsidP="00942964">
    <w:pPr>
      <w:pStyle w:val="Footer"/>
      <w:tabs>
        <w:tab w:val="clear" w:pos="4680"/>
        <w:tab w:val="clear" w:pos="9360"/>
        <w:tab w:val="right" w:pos="7920"/>
        <w:tab w:val="right" w:pos="8640"/>
      </w:tabs>
      <w:spacing w:before="40"/>
      <w:rPr>
        <w:sz w:val="2"/>
        <w:szCs w:val="2"/>
      </w:rPr>
    </w:pPr>
    <w:r>
      <w:rPr>
        <w:noProof/>
        <w:lang w:val="en-US"/>
      </w:rPr>
      <w:drawing>
        <wp:inline distT="0" distB="0" distL="0" distR="0">
          <wp:extent cx="1028700" cy="238125"/>
          <wp:effectExtent l="19050" t="0" r="0" b="0"/>
          <wp:docPr id="13" name="Picture 4" descr="Capgemini_logo_hr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gemini_logo_hr_TIF"/>
                  <pic:cNvPicPr>
                    <a:picLocks noChangeAspect="1" noChangeArrowheads="1"/>
                  </pic:cNvPicPr>
                </pic:nvPicPr>
                <pic:blipFill>
                  <a:blip r:embed="rId1"/>
                  <a:srcRect/>
                  <a:stretch>
                    <a:fillRect/>
                  </a:stretch>
                </pic:blipFill>
                <pic:spPr bwMode="auto">
                  <a:xfrm>
                    <a:off x="0" y="0"/>
                    <a:ext cx="1028700" cy="238125"/>
                  </a:xfrm>
                  <a:prstGeom prst="rect">
                    <a:avLst/>
                  </a:prstGeom>
                  <a:noFill/>
                  <a:ln w="9525">
                    <a:noFill/>
                    <a:miter lim="800000"/>
                    <a:headEnd/>
                    <a:tailEnd/>
                  </a:ln>
                </pic:spPr>
              </pic:pic>
            </a:graphicData>
          </a:graphic>
        </wp:inline>
      </w:drawing>
    </w:r>
    <w:r>
      <w:tab/>
    </w:r>
    <w:r w:rsidRPr="00E92A17">
      <w:rPr>
        <w:b/>
      </w:rPr>
      <w:t>Proposal Title</w:t>
    </w:r>
    <w:r>
      <w:tab/>
    </w:r>
    <w:r w:rsidR="00EA7531" w:rsidRPr="000D146B">
      <w:rPr>
        <w:rStyle w:val="PageNumber"/>
      </w:rPr>
      <w:fldChar w:fldCharType="begin"/>
    </w:r>
    <w:r w:rsidRPr="000D146B">
      <w:rPr>
        <w:rStyle w:val="PageNumber"/>
      </w:rPr>
      <w:instrText xml:space="preserve">PAGE  </w:instrText>
    </w:r>
    <w:r w:rsidR="00EA7531" w:rsidRPr="000D146B">
      <w:rPr>
        <w:rStyle w:val="PageNumber"/>
      </w:rPr>
      <w:fldChar w:fldCharType="separate"/>
    </w:r>
    <w:r w:rsidR="00E96EC7">
      <w:rPr>
        <w:rStyle w:val="PageNumber"/>
        <w:noProof/>
      </w:rPr>
      <w:t>42</w:t>
    </w:r>
    <w:r w:rsidR="00EA7531" w:rsidRPr="000D146B">
      <w:rPr>
        <w:rStyle w:val="PageNumber"/>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20C6" w:rsidRDefault="002B20C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5528F" w:rsidRDefault="0025528F">
      <w:r>
        <w:separator/>
      </w:r>
    </w:p>
  </w:footnote>
  <w:footnote w:type="continuationSeparator" w:id="0">
    <w:p w:rsidR="0025528F" w:rsidRDefault="0025528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20C6" w:rsidRDefault="002B20C6" w:rsidP="005E6551">
    <w:pPr>
      <w:pStyle w:val="Header"/>
      <w:spacing w:line="240" w:lineRule="exact"/>
      <w:jc w:val="right"/>
    </w:pPr>
    <w:r>
      <w:rPr>
        <w:noProof/>
        <w:lang w:val="en-US"/>
      </w:rPr>
      <w:drawing>
        <wp:anchor distT="0" distB="0" distL="114300" distR="114300" simplePos="0" relativeHeight="251662336" behindDoc="0" locked="0" layoutInCell="1" allowOverlap="1">
          <wp:simplePos x="0" y="0"/>
          <wp:positionH relativeFrom="column">
            <wp:posOffset>3504614</wp:posOffset>
          </wp:positionH>
          <wp:positionV relativeFrom="paragraph">
            <wp:posOffset>216291</wp:posOffset>
          </wp:positionV>
          <wp:extent cx="3288323" cy="298938"/>
          <wp:effectExtent l="0" t="0" r="0" b="0"/>
          <wp:wrapNone/>
          <wp:docPr id="18" name="Picture 1" descr="Capgemini_Slogan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descr="Capgemini_Slogan_RGB.png"/>
                  <pic:cNvPicPr>
                    <a:picLocks noChangeAspect="1"/>
                  </pic:cNvPicPr>
                </pic:nvPicPr>
                <pic:blipFill>
                  <a:blip r:embed="rId1" cstate="print"/>
                  <a:stretch>
                    <a:fillRect/>
                  </a:stretch>
                </pic:blipFill>
                <pic:spPr>
                  <a:xfrm>
                    <a:off x="0" y="0"/>
                    <a:ext cx="3288323" cy="298938"/>
                  </a:xfrm>
                  <a:prstGeom prst="rect">
                    <a:avLst/>
                  </a:prstGeom>
                  <a:noFill/>
                  <a:ln>
                    <a:noFill/>
                  </a:ln>
                </pic:spPr>
              </pic:pic>
            </a:graphicData>
          </a:graphic>
        </wp:anchor>
      </w:drawing>
    </w:r>
    <w:r>
      <w:rPr>
        <w:noProof/>
        <w:lang w:val="en-US"/>
      </w:rPr>
      <w:drawing>
        <wp:anchor distT="0" distB="0" distL="114300" distR="114300" simplePos="0" relativeHeight="251661312" behindDoc="0" locked="0" layoutInCell="1" allowOverlap="1">
          <wp:simplePos x="0" y="0"/>
          <wp:positionH relativeFrom="column">
            <wp:posOffset>-552075</wp:posOffset>
          </wp:positionH>
          <wp:positionV relativeFrom="paragraph">
            <wp:posOffset>1894757</wp:posOffset>
          </wp:positionV>
          <wp:extent cx="7572708" cy="8244590"/>
          <wp:effectExtent l="19050" t="0" r="9192" b="0"/>
          <wp:wrapNone/>
          <wp:docPr id="20" name="Picture 13" descr="Swish_Top cut_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sh_Top cut_GROUP.png"/>
                  <pic:cNvPicPr/>
                </pic:nvPicPr>
                <pic:blipFill>
                  <a:blip r:embed="rId2"/>
                  <a:stretch>
                    <a:fillRect/>
                  </a:stretch>
                </pic:blipFill>
                <pic:spPr>
                  <a:xfrm>
                    <a:off x="0" y="0"/>
                    <a:ext cx="7572708" cy="8244590"/>
                  </a:xfrm>
                  <a:prstGeom prst="rect">
                    <a:avLst/>
                  </a:prstGeom>
                  <a:noFill/>
                  <a:ln>
                    <a:noFill/>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20C6" w:rsidRDefault="002B20C6">
    <w:pPr>
      <w:pStyle w:val="Header"/>
    </w:pPr>
    <w:r>
      <w:rPr>
        <w:noProof/>
        <w:lang w:val="en-US"/>
      </w:rPr>
      <w:drawing>
        <wp:anchor distT="0" distB="0" distL="114300" distR="114300" simplePos="0" relativeHeight="251622366" behindDoc="0" locked="0" layoutInCell="1" allowOverlap="1">
          <wp:simplePos x="0" y="0"/>
          <wp:positionH relativeFrom="column">
            <wp:posOffset>-1140279</wp:posOffset>
          </wp:positionH>
          <wp:positionV relativeFrom="paragraph">
            <wp:posOffset>-238397</wp:posOffset>
          </wp:positionV>
          <wp:extent cx="7552327" cy="10384971"/>
          <wp:effectExtent l="19050" t="0" r="0" b="0"/>
          <wp:wrapNone/>
          <wp:docPr id="11" name="Picture 1" descr="C:\Documents and Settings\ramarao\Desktop\Templates\Template Elements\White-Sw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amarao\Desktop\Templates\Template Elements\White-Swish.png"/>
                  <pic:cNvPicPr>
                    <a:picLocks noChangeAspect="1" noChangeArrowheads="1"/>
                  </pic:cNvPicPr>
                </pic:nvPicPr>
                <pic:blipFill>
                  <a:blip r:embed="rId1"/>
                  <a:srcRect/>
                  <a:stretch>
                    <a:fillRect/>
                  </a:stretch>
                </pic:blipFill>
                <pic:spPr bwMode="auto">
                  <a:xfrm>
                    <a:off x="0" y="0"/>
                    <a:ext cx="7552327" cy="10384971"/>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621341" behindDoc="1" locked="0" layoutInCell="1" allowOverlap="1">
          <wp:simplePos x="0" y="0"/>
          <wp:positionH relativeFrom="column">
            <wp:posOffset>-1172936</wp:posOffset>
          </wp:positionH>
          <wp:positionV relativeFrom="paragraph">
            <wp:posOffset>4954089</wp:posOffset>
          </wp:positionV>
          <wp:extent cx="7622721" cy="5192485"/>
          <wp:effectExtent l="19050" t="0" r="0" b="0"/>
          <wp:wrapNone/>
          <wp:docPr id="6" name="Picture 2" descr="C:\Documents and Settings\sjoseph\Desktop\IS templates\CLosing slid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sjoseph\Desktop\IS templates\CLosing slide picture.jpg"/>
                  <pic:cNvPicPr>
                    <a:picLocks noChangeAspect="1" noChangeArrowheads="1"/>
                  </pic:cNvPicPr>
                </pic:nvPicPr>
                <pic:blipFill>
                  <a:blip r:embed="rId2"/>
                  <a:srcRect/>
                  <a:stretch>
                    <a:fillRect/>
                  </a:stretch>
                </pic:blipFill>
                <pic:spPr bwMode="auto">
                  <a:xfrm>
                    <a:off x="0" y="0"/>
                    <a:ext cx="7622721" cy="5192485"/>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86B63"/>
    <w:multiLevelType w:val="hybridMultilevel"/>
    <w:tmpl w:val="A4C6C7C0"/>
    <w:lvl w:ilvl="0" w:tplc="CA9A0ED0">
      <w:start w:val="1"/>
      <w:numFmt w:val="decimal"/>
      <w:pStyle w:val="Heading1"/>
      <w:lvlText w:val="%1."/>
      <w:lvlJc w:val="left"/>
      <w:pPr>
        <w:ind w:left="720" w:hanging="360"/>
      </w:pPr>
      <w:rPr>
        <w:rFonts w:ascii="Arial Bold" w:hAnsi="Arial Bold" w:hint="default"/>
        <w:b/>
        <w:i w:val="0"/>
        <w:color w:val="009BCC" w:themeColor="tex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1B01D3"/>
    <w:multiLevelType w:val="hybridMultilevel"/>
    <w:tmpl w:val="557A80DC"/>
    <w:lvl w:ilvl="0" w:tplc="05ACFE00">
      <w:start w:val="1"/>
      <w:numFmt w:val="bullet"/>
      <w:pStyle w:val="ABM-Table-Bullet1"/>
      <w:lvlText w:val=""/>
      <w:lvlJc w:val="left"/>
      <w:pPr>
        <w:ind w:left="360" w:hanging="360"/>
      </w:pPr>
      <w:rPr>
        <w:rFonts w:ascii="Wingdings" w:hAnsi="Wingdings" w:hint="default"/>
        <w:b w:val="0"/>
        <w:bCs w:val="0"/>
        <w:i w:val="0"/>
        <w:iCs w:val="0"/>
        <w:caps w:val="0"/>
        <w:smallCaps w:val="0"/>
        <w:strike w:val="0"/>
        <w:dstrike w:val="0"/>
        <w:outline w:val="0"/>
        <w:shadow w:val="0"/>
        <w:emboss w:val="0"/>
        <w:imprint w:val="0"/>
        <w:noProof w:val="0"/>
        <w:snapToGrid w:val="0"/>
        <w:vanish w:val="0"/>
        <w:color w:val="009BCC" w:themeColor="text2"/>
        <w:spacing w:val="0"/>
        <w:w w:val="0"/>
        <w:kern w:val="0"/>
        <w:position w:val="0"/>
        <w:szCs w:val="0"/>
        <w:u w:val="none"/>
        <w:vertAlign w:val="baseline"/>
        <w:em w:val="none"/>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
    <w:nsid w:val="030F10ED"/>
    <w:multiLevelType w:val="hybridMultilevel"/>
    <w:tmpl w:val="ECF4F3A4"/>
    <w:lvl w:ilvl="0" w:tplc="8ECA74A4">
      <w:start w:val="1"/>
      <w:numFmt w:val="decimal"/>
      <w:pStyle w:val="List"/>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FFBC1D" w:themeColor="accent1"/>
        <w:spacing w:val="0"/>
        <w:w w:val="0"/>
        <w:kern w:val="0"/>
        <w:position w:val="0"/>
        <w:szCs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FD3120"/>
    <w:multiLevelType w:val="hybridMultilevel"/>
    <w:tmpl w:val="F28A559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9A262B"/>
    <w:multiLevelType w:val="hybridMultilevel"/>
    <w:tmpl w:val="BE8ED88C"/>
    <w:lvl w:ilvl="0" w:tplc="378EC7BA">
      <w:start w:val="1"/>
      <w:numFmt w:val="decimal"/>
      <w:lvlText w:val="%1."/>
      <w:lvlJc w:val="left"/>
      <w:pPr>
        <w:ind w:left="1267" w:hanging="360"/>
      </w:pPr>
      <w:rPr>
        <w:rFonts w:hint="default"/>
      </w:r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
    <w:nsid w:val="081E0F53"/>
    <w:multiLevelType w:val="hybridMultilevel"/>
    <w:tmpl w:val="2F288A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0A00410E"/>
    <w:multiLevelType w:val="hybridMultilevel"/>
    <w:tmpl w:val="DDEC5EAA"/>
    <w:lvl w:ilvl="0" w:tplc="260C245E">
      <w:start w:val="1"/>
      <w:numFmt w:val="bullet"/>
      <w:pStyle w:val="IS-List-Bullet2"/>
      <w:lvlText w:val=""/>
      <w:lvlJc w:val="left"/>
      <w:pPr>
        <w:ind w:left="1008" w:hanging="360"/>
      </w:pPr>
      <w:rPr>
        <w:rFonts w:ascii="Symbol" w:hAnsi="Symbol" w:hint="default"/>
        <w:color w:val="009BCC" w:themeColor="text2"/>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
    <w:nsid w:val="0E0F0E37"/>
    <w:multiLevelType w:val="hybridMultilevel"/>
    <w:tmpl w:val="00144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08E486E"/>
    <w:multiLevelType w:val="hybridMultilevel"/>
    <w:tmpl w:val="FBC8E278"/>
    <w:lvl w:ilvl="0" w:tplc="C9AEC4F4">
      <w:start w:val="1"/>
      <w:numFmt w:val="decimal"/>
      <w:lvlText w:val="%1."/>
      <w:lvlJc w:val="left"/>
      <w:pPr>
        <w:ind w:left="1080" w:hanging="360"/>
      </w:pPr>
      <w:rPr>
        <w:rFonts w:hint="default"/>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11D25F3"/>
    <w:multiLevelType w:val="hybridMultilevel"/>
    <w:tmpl w:val="DCC4D7E2"/>
    <w:lvl w:ilvl="0" w:tplc="A65220A4">
      <w:start w:val="1"/>
      <w:numFmt w:val="decimal"/>
      <w:lvlText w:val="%1."/>
      <w:lvlJc w:val="left"/>
      <w:pPr>
        <w:ind w:left="750" w:hanging="360"/>
      </w:pPr>
      <w:rPr>
        <w:rFonts w:hint="default"/>
        <w:b w:val="0"/>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0">
    <w:nsid w:val="18B45685"/>
    <w:multiLevelType w:val="hybridMultilevel"/>
    <w:tmpl w:val="A26ED74C"/>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CD41A6C"/>
    <w:multiLevelType w:val="hybridMultilevel"/>
    <w:tmpl w:val="B7CE0F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1D196D90"/>
    <w:multiLevelType w:val="hybridMultilevel"/>
    <w:tmpl w:val="20E0AFD2"/>
    <w:lvl w:ilvl="0" w:tplc="0409001B">
      <w:start w:val="1"/>
      <w:numFmt w:val="lowerRoman"/>
      <w:lvlText w:val="%1."/>
      <w:lvlJc w:val="right"/>
      <w:pPr>
        <w:ind w:left="2970" w:hanging="360"/>
      </w:pPr>
    </w:lvl>
    <w:lvl w:ilvl="1" w:tplc="04090019" w:tentative="1">
      <w:start w:val="1"/>
      <w:numFmt w:val="lowerLetter"/>
      <w:lvlText w:val="%2."/>
      <w:lvlJc w:val="left"/>
      <w:pPr>
        <w:ind w:left="3690" w:hanging="360"/>
      </w:pPr>
    </w:lvl>
    <w:lvl w:ilvl="2" w:tplc="0409001B" w:tentative="1">
      <w:start w:val="1"/>
      <w:numFmt w:val="lowerRoman"/>
      <w:lvlText w:val="%3."/>
      <w:lvlJc w:val="right"/>
      <w:pPr>
        <w:ind w:left="4410" w:hanging="180"/>
      </w:pPr>
    </w:lvl>
    <w:lvl w:ilvl="3" w:tplc="0409000F" w:tentative="1">
      <w:start w:val="1"/>
      <w:numFmt w:val="decimal"/>
      <w:lvlText w:val="%4."/>
      <w:lvlJc w:val="left"/>
      <w:pPr>
        <w:ind w:left="5130" w:hanging="360"/>
      </w:pPr>
    </w:lvl>
    <w:lvl w:ilvl="4" w:tplc="04090019" w:tentative="1">
      <w:start w:val="1"/>
      <w:numFmt w:val="lowerLetter"/>
      <w:lvlText w:val="%5."/>
      <w:lvlJc w:val="left"/>
      <w:pPr>
        <w:ind w:left="5850" w:hanging="360"/>
      </w:pPr>
    </w:lvl>
    <w:lvl w:ilvl="5" w:tplc="0409001B" w:tentative="1">
      <w:start w:val="1"/>
      <w:numFmt w:val="lowerRoman"/>
      <w:lvlText w:val="%6."/>
      <w:lvlJc w:val="right"/>
      <w:pPr>
        <w:ind w:left="6570" w:hanging="180"/>
      </w:pPr>
    </w:lvl>
    <w:lvl w:ilvl="6" w:tplc="0409000F" w:tentative="1">
      <w:start w:val="1"/>
      <w:numFmt w:val="decimal"/>
      <w:lvlText w:val="%7."/>
      <w:lvlJc w:val="left"/>
      <w:pPr>
        <w:ind w:left="7290" w:hanging="360"/>
      </w:pPr>
    </w:lvl>
    <w:lvl w:ilvl="7" w:tplc="04090019" w:tentative="1">
      <w:start w:val="1"/>
      <w:numFmt w:val="lowerLetter"/>
      <w:lvlText w:val="%8."/>
      <w:lvlJc w:val="left"/>
      <w:pPr>
        <w:ind w:left="8010" w:hanging="360"/>
      </w:pPr>
    </w:lvl>
    <w:lvl w:ilvl="8" w:tplc="0409001B" w:tentative="1">
      <w:start w:val="1"/>
      <w:numFmt w:val="lowerRoman"/>
      <w:lvlText w:val="%9."/>
      <w:lvlJc w:val="right"/>
      <w:pPr>
        <w:ind w:left="8730" w:hanging="180"/>
      </w:pPr>
    </w:lvl>
  </w:abstractNum>
  <w:abstractNum w:abstractNumId="13">
    <w:nsid w:val="1F62390E"/>
    <w:multiLevelType w:val="hybridMultilevel"/>
    <w:tmpl w:val="4AD2CCAC"/>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20B87C15"/>
    <w:multiLevelType w:val="hybridMultilevel"/>
    <w:tmpl w:val="EDB86B1A"/>
    <w:lvl w:ilvl="0" w:tplc="2C5AD88C">
      <w:start w:val="1"/>
      <w:numFmt w:val="decimal"/>
      <w:lvlText w:val="%1."/>
      <w:lvlJc w:val="left"/>
      <w:pPr>
        <w:ind w:left="990" w:hanging="360"/>
      </w:pPr>
      <w:rPr>
        <w:rFonts w:hint="default"/>
        <w:b w:val="0"/>
      </w:rPr>
    </w:lvl>
    <w:lvl w:ilvl="1" w:tplc="04090019">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5">
    <w:nsid w:val="21CB2F21"/>
    <w:multiLevelType w:val="hybridMultilevel"/>
    <w:tmpl w:val="B810EF88"/>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6">
    <w:nsid w:val="2383165B"/>
    <w:multiLevelType w:val="hybridMultilevel"/>
    <w:tmpl w:val="21F06108"/>
    <w:lvl w:ilvl="0" w:tplc="3CAE68BC">
      <w:start w:val="1"/>
      <w:numFmt w:val="bullet"/>
      <w:lvlText w:val="■"/>
      <w:lvlJc w:val="left"/>
      <w:pPr>
        <w:tabs>
          <w:tab w:val="num" w:pos="216"/>
        </w:tabs>
        <w:ind w:left="216" w:hanging="216"/>
      </w:pPr>
      <w:rPr>
        <w:rFonts w:ascii="Arial" w:hAnsi="Arial" w:hint="default"/>
        <w:color w:val="009BCC"/>
        <w:sz w:val="18"/>
        <w:szCs w:val="18"/>
      </w:rPr>
    </w:lvl>
    <w:lvl w:ilvl="1" w:tplc="C338AD66">
      <w:start w:val="1"/>
      <w:numFmt w:val="bullet"/>
      <w:pStyle w:val="TableBullets2"/>
      <w:lvlText w:val=""/>
      <w:lvlJc w:val="left"/>
      <w:pPr>
        <w:tabs>
          <w:tab w:val="num" w:pos="432"/>
        </w:tabs>
        <w:ind w:left="432" w:hanging="216"/>
      </w:pPr>
      <w:rPr>
        <w:rFonts w:ascii="Symbol" w:hAnsi="Symbol" w:hint="default"/>
        <w:color w:val="004B66"/>
        <w:sz w:val="18"/>
        <w:szCs w:val="18"/>
      </w:rPr>
    </w:lvl>
    <w:lvl w:ilvl="2" w:tplc="04090005">
      <w:start w:val="1"/>
      <w:numFmt w:val="bullet"/>
      <w:lvlText w:val=""/>
      <w:lvlJc w:val="left"/>
      <w:pPr>
        <w:tabs>
          <w:tab w:val="num" w:pos="864"/>
        </w:tabs>
        <w:ind w:left="864" w:hanging="288"/>
      </w:pPr>
      <w:rPr>
        <w:rFonts w:ascii="Symbol" w:hAnsi="Symbol" w:hint="default"/>
        <w:color w:val="004B66"/>
        <w:sz w:val="18"/>
        <w:szCs w:val="18"/>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5C940F0"/>
    <w:multiLevelType w:val="hybridMultilevel"/>
    <w:tmpl w:val="E7B0F066"/>
    <w:lvl w:ilvl="0" w:tplc="096A839E">
      <w:start w:val="1"/>
      <w:numFmt w:val="bullet"/>
      <w:pStyle w:val="ListBullet"/>
      <w:lvlText w:val="■"/>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9BCC" w:themeColor="text2"/>
        <w:spacing w:val="0"/>
        <w:w w:val="0"/>
        <w:kern w:val="0"/>
        <w:position w:val="0"/>
        <w:szCs w:val="0"/>
        <w:u w:val="none"/>
        <w:vertAlign w:val="baseline"/>
        <w:em w:val="none"/>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nsid w:val="2A0D6EFB"/>
    <w:multiLevelType w:val="hybridMultilevel"/>
    <w:tmpl w:val="E50ED1C8"/>
    <w:lvl w:ilvl="0" w:tplc="7842FD2E">
      <w:start w:val="1"/>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FF7FC2"/>
    <w:multiLevelType w:val="hybridMultilevel"/>
    <w:tmpl w:val="C1DC95B8"/>
    <w:lvl w:ilvl="0" w:tplc="1DF232B4">
      <w:start w:val="1"/>
      <w:numFmt w:val="decimal"/>
      <w:lvlText w:val="%1."/>
      <w:lvlJc w:val="left"/>
      <w:pPr>
        <w:ind w:left="750" w:hanging="360"/>
      </w:pPr>
      <w:rPr>
        <w:rFonts w:hint="default"/>
        <w:b w:val="0"/>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20">
    <w:nsid w:val="2C700D11"/>
    <w:multiLevelType w:val="hybridMultilevel"/>
    <w:tmpl w:val="65807706"/>
    <w:lvl w:ilvl="0" w:tplc="B0E83BB4">
      <w:start w:val="2"/>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2D8A4402"/>
    <w:multiLevelType w:val="hybridMultilevel"/>
    <w:tmpl w:val="B276E710"/>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2DEE4982"/>
    <w:multiLevelType w:val="hybridMultilevel"/>
    <w:tmpl w:val="274ABFC6"/>
    <w:lvl w:ilvl="0" w:tplc="C9EC0842">
      <w:start w:val="1"/>
      <w:numFmt w:val="bullet"/>
      <w:pStyle w:val="ListBullet3"/>
      <w:lvlText w:val="–"/>
      <w:lvlJc w:val="left"/>
      <w:pPr>
        <w:tabs>
          <w:tab w:val="num" w:pos="864"/>
        </w:tabs>
        <w:ind w:left="864" w:hanging="288"/>
      </w:pPr>
      <w:rPr>
        <w:rFonts w:ascii="Arial" w:hAnsi="Arial" w:hint="default"/>
        <w:color w:val="009BCC" w:themeColor="text2"/>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3">
    <w:nsid w:val="2DFF4864"/>
    <w:multiLevelType w:val="hybridMultilevel"/>
    <w:tmpl w:val="82824DF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nsid w:val="2F5A5D53"/>
    <w:multiLevelType w:val="hybridMultilevel"/>
    <w:tmpl w:val="FBC8E278"/>
    <w:lvl w:ilvl="0" w:tplc="C9AEC4F4">
      <w:start w:val="1"/>
      <w:numFmt w:val="decimal"/>
      <w:lvlText w:val="%1."/>
      <w:lvlJc w:val="left"/>
      <w:pPr>
        <w:ind w:left="1080" w:hanging="360"/>
      </w:pPr>
      <w:rPr>
        <w:rFonts w:hint="default"/>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4C23DCB"/>
    <w:multiLevelType w:val="hybridMultilevel"/>
    <w:tmpl w:val="94E48076"/>
    <w:lvl w:ilvl="0" w:tplc="C156934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954099B"/>
    <w:multiLevelType w:val="hybridMultilevel"/>
    <w:tmpl w:val="ABD8FE86"/>
    <w:lvl w:ilvl="0" w:tplc="04090015">
      <w:start w:val="1"/>
      <w:numFmt w:val="upp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7">
    <w:nsid w:val="3BEE586D"/>
    <w:multiLevelType w:val="hybridMultilevel"/>
    <w:tmpl w:val="3C98F1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3D0C2FA8"/>
    <w:multiLevelType w:val="hybridMultilevel"/>
    <w:tmpl w:val="8C3083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3E2B47CB"/>
    <w:multiLevelType w:val="hybridMultilevel"/>
    <w:tmpl w:val="5B5E96F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04B43F3"/>
    <w:multiLevelType w:val="hybridMultilevel"/>
    <w:tmpl w:val="E1E0CC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42B60DB9"/>
    <w:multiLevelType w:val="hybridMultilevel"/>
    <w:tmpl w:val="08E6AC60"/>
    <w:lvl w:ilvl="0" w:tplc="4AD2BD0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6D40104"/>
    <w:multiLevelType w:val="hybridMultilevel"/>
    <w:tmpl w:val="6B68E316"/>
    <w:lvl w:ilvl="0" w:tplc="3CAE68BC">
      <w:start w:val="1"/>
      <w:numFmt w:val="bullet"/>
      <w:lvlText w:val="■"/>
      <w:lvlJc w:val="left"/>
      <w:pPr>
        <w:tabs>
          <w:tab w:val="num" w:pos="216"/>
        </w:tabs>
        <w:ind w:left="216" w:hanging="216"/>
      </w:pPr>
      <w:rPr>
        <w:rFonts w:ascii="Arial" w:hAnsi="Arial" w:hint="default"/>
        <w:color w:val="009BCC"/>
        <w:sz w:val="18"/>
        <w:szCs w:val="18"/>
      </w:rPr>
    </w:lvl>
    <w:lvl w:ilvl="1" w:tplc="A4AC04F8">
      <w:start w:val="1"/>
      <w:numFmt w:val="bullet"/>
      <w:lvlText w:val=""/>
      <w:lvlJc w:val="left"/>
      <w:pPr>
        <w:tabs>
          <w:tab w:val="num" w:pos="432"/>
        </w:tabs>
        <w:ind w:left="432" w:hanging="216"/>
      </w:pPr>
      <w:rPr>
        <w:rFonts w:ascii="Symbol" w:hAnsi="Symbol" w:hint="default"/>
        <w:color w:val="004B66"/>
        <w:sz w:val="18"/>
        <w:szCs w:val="18"/>
      </w:rPr>
    </w:lvl>
    <w:lvl w:ilvl="2" w:tplc="75EC445C">
      <w:start w:val="1"/>
      <w:numFmt w:val="bullet"/>
      <w:pStyle w:val="TableBullets3"/>
      <w:lvlText w:val="o"/>
      <w:lvlJc w:val="left"/>
      <w:pPr>
        <w:tabs>
          <w:tab w:val="num" w:pos="648"/>
        </w:tabs>
        <w:ind w:left="648" w:hanging="216"/>
      </w:pPr>
      <w:rPr>
        <w:rFonts w:ascii="Courier New" w:hAnsi="Courier New" w:hint="default"/>
        <w:color w:val="D49500" w:themeColor="accent1" w:themeShade="BF"/>
        <w:sz w:val="18"/>
        <w:szCs w:val="18"/>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47890D52"/>
    <w:multiLevelType w:val="hybridMultilevel"/>
    <w:tmpl w:val="94924B4E"/>
    <w:lvl w:ilvl="0" w:tplc="AAAAE7AE">
      <w:start w:val="1"/>
      <w:numFmt w:val="lowerRoman"/>
      <w:pStyle w:val="IS-List-Numbering3"/>
      <w:lvlText w:val="%1."/>
      <w:lvlJc w:val="right"/>
      <w:pPr>
        <w:ind w:left="1080" w:hanging="360"/>
      </w:pPr>
      <w:rPr>
        <w:rFonts w:ascii="Arial" w:hAnsi="Arial" w:hint="default"/>
        <w:b w:val="0"/>
        <w:i w:val="0"/>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4B605E17"/>
    <w:multiLevelType w:val="hybridMultilevel"/>
    <w:tmpl w:val="B942B36A"/>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5">
    <w:nsid w:val="4BD31C42"/>
    <w:multiLevelType w:val="multilevel"/>
    <w:tmpl w:val="C65C607E"/>
    <w:lvl w:ilvl="0">
      <w:start w:val="1"/>
      <w:numFmt w:val="decimal"/>
      <w:pStyle w:val="Num1"/>
      <w:lvlText w:val="%1."/>
      <w:lvlJc w:val="left"/>
      <w:pPr>
        <w:tabs>
          <w:tab w:val="num" w:pos="360"/>
        </w:tabs>
        <w:ind w:left="360" w:hanging="360"/>
      </w:pPr>
      <w:rPr>
        <w:rFonts w:hint="default"/>
      </w:rPr>
    </w:lvl>
    <w:lvl w:ilvl="1">
      <w:start w:val="1"/>
      <w:numFmt w:val="lowerLetter"/>
      <w:pStyle w:val="Num2"/>
      <w:lvlText w:val="%2."/>
      <w:lvlJc w:val="left"/>
      <w:pPr>
        <w:tabs>
          <w:tab w:val="num" w:pos="720"/>
        </w:tabs>
        <w:ind w:left="720" w:hanging="360"/>
      </w:pPr>
      <w:rPr>
        <w:rFonts w:hint="default"/>
      </w:rPr>
    </w:lvl>
    <w:lvl w:ilvl="2">
      <w:start w:val="1"/>
      <w:numFmt w:val="lowerRoman"/>
      <w:pStyle w:val="Num3"/>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6">
    <w:nsid w:val="4C4B30F9"/>
    <w:multiLevelType w:val="hybridMultilevel"/>
    <w:tmpl w:val="E14EF2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4D713007"/>
    <w:multiLevelType w:val="hybridMultilevel"/>
    <w:tmpl w:val="7FDEFDB2"/>
    <w:lvl w:ilvl="0" w:tplc="1DFA7006">
      <w:start w:val="1"/>
      <w:numFmt w:val="decimal"/>
      <w:lvlText w:val="%1."/>
      <w:lvlJc w:val="left"/>
      <w:pPr>
        <w:ind w:left="720" w:hanging="360"/>
      </w:pPr>
      <w:rPr>
        <w:rFonts w:asciiTheme="minorHAnsi" w:hAnsiTheme="minorHAnsi" w:hint="default"/>
        <w:b w:val="0"/>
        <w:i w:val="0"/>
        <w:color w:val="000000" w:themeColor="text1"/>
        <w:sz w:val="18"/>
        <w:szCs w:val="18"/>
      </w:rPr>
    </w:lvl>
    <w:lvl w:ilvl="1" w:tplc="04090017">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0121799"/>
    <w:multiLevelType w:val="hybridMultilevel"/>
    <w:tmpl w:val="ABEE37FC"/>
    <w:lvl w:ilvl="0" w:tplc="6B028D78">
      <w:start w:val="1"/>
      <w:numFmt w:val="lowerLetter"/>
      <w:pStyle w:val="IS-List-Numbering2"/>
      <w:lvlText w:val="%1."/>
      <w:lvlJc w:val="left"/>
      <w:pPr>
        <w:ind w:left="720" w:hanging="360"/>
      </w:pPr>
      <w:rPr>
        <w:rFonts w:ascii="Arial" w:hAnsi="Arial" w:hint="default"/>
        <w:b w:val="0"/>
        <w:i w:val="0"/>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536643EC"/>
    <w:multiLevelType w:val="hybridMultilevel"/>
    <w:tmpl w:val="F306CD6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0">
    <w:nsid w:val="53A7001A"/>
    <w:multiLevelType w:val="hybridMultilevel"/>
    <w:tmpl w:val="17D8410E"/>
    <w:lvl w:ilvl="0" w:tplc="04090001">
      <w:start w:val="1"/>
      <w:numFmt w:val="bullet"/>
      <w:lvlText w:val=""/>
      <w:lvlJc w:val="left"/>
      <w:pPr>
        <w:ind w:left="1620" w:hanging="360"/>
      </w:pPr>
      <w:rPr>
        <w:rFonts w:ascii="Symbol" w:hAnsi="Symbol"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1">
    <w:nsid w:val="56BE761D"/>
    <w:multiLevelType w:val="hybridMultilevel"/>
    <w:tmpl w:val="F18AF0F0"/>
    <w:lvl w:ilvl="0" w:tplc="04090015">
      <w:start w:val="1"/>
      <w:numFmt w:val="upp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2">
    <w:nsid w:val="58587A50"/>
    <w:multiLevelType w:val="hybridMultilevel"/>
    <w:tmpl w:val="AF92E8CA"/>
    <w:lvl w:ilvl="0" w:tplc="3BEE646C">
      <w:start w:val="1"/>
      <w:numFmt w:val="decimal"/>
      <w:lvlText w:val="%1."/>
      <w:lvlJc w:val="left"/>
      <w:pPr>
        <w:ind w:left="720" w:hanging="360"/>
      </w:pPr>
      <w:rPr>
        <w:rFonts w:asciiTheme="minorHAnsi" w:hAnsiTheme="minorHAnsi" w:hint="default"/>
        <w:b w:val="0"/>
        <w:i w:val="0"/>
        <w:color w:val="000000" w:themeColor="text1"/>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B650259"/>
    <w:multiLevelType w:val="hybridMultilevel"/>
    <w:tmpl w:val="800A63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5BDC61E4"/>
    <w:multiLevelType w:val="hybridMultilevel"/>
    <w:tmpl w:val="2B3E697A"/>
    <w:lvl w:ilvl="0" w:tplc="C722EDE4">
      <w:start w:val="1"/>
      <w:numFmt w:val="decimal"/>
      <w:lvlText w:val="%1."/>
      <w:lvlJc w:val="left"/>
      <w:pPr>
        <w:ind w:left="990" w:hanging="360"/>
      </w:pPr>
      <w:rPr>
        <w:rFonts w:hint="default"/>
        <w:b w:val="0"/>
        <w:color w:val="auto"/>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5">
    <w:nsid w:val="5DF84D26"/>
    <w:multiLevelType w:val="hybridMultilevel"/>
    <w:tmpl w:val="6E8EA01A"/>
    <w:lvl w:ilvl="0" w:tplc="85E8B74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0B143B1"/>
    <w:multiLevelType w:val="hybridMultilevel"/>
    <w:tmpl w:val="65BA2CAE"/>
    <w:lvl w:ilvl="0" w:tplc="7C9E231E">
      <w:start w:val="1"/>
      <w:numFmt w:val="decimal"/>
      <w:lvlText w:val="%1."/>
      <w:lvlJc w:val="left"/>
      <w:pPr>
        <w:ind w:left="990" w:hanging="360"/>
      </w:pPr>
      <w:rPr>
        <w:rFonts w:hint="default"/>
        <w:b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7">
    <w:nsid w:val="62E93F80"/>
    <w:multiLevelType w:val="hybridMultilevel"/>
    <w:tmpl w:val="890AEDBE"/>
    <w:lvl w:ilvl="0" w:tplc="0409000F">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68183BE6"/>
    <w:multiLevelType w:val="hybridMultilevel"/>
    <w:tmpl w:val="BB82EBD8"/>
    <w:lvl w:ilvl="0" w:tplc="47DC456E">
      <w:start w:val="1"/>
      <w:numFmt w:val="bullet"/>
      <w:pStyle w:val="ABM-Table-Bullet2"/>
      <w:lvlText w:val=""/>
      <w:lvlJc w:val="left"/>
      <w:pPr>
        <w:tabs>
          <w:tab w:val="num" w:pos="576"/>
        </w:tabs>
        <w:ind w:left="576" w:hanging="288"/>
      </w:pPr>
      <w:rPr>
        <w:rFonts w:ascii="Symbol" w:hAnsi="Symbol" w:hint="default"/>
        <w:color w:val="009BCC" w:themeColor="text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68775A66"/>
    <w:multiLevelType w:val="hybridMultilevel"/>
    <w:tmpl w:val="7F4632C6"/>
    <w:lvl w:ilvl="0" w:tplc="1DFA7006">
      <w:start w:val="1"/>
      <w:numFmt w:val="decimal"/>
      <w:lvlText w:val="%1."/>
      <w:lvlJc w:val="left"/>
      <w:pPr>
        <w:ind w:left="720" w:hanging="360"/>
      </w:pPr>
      <w:rPr>
        <w:rFonts w:asciiTheme="minorHAnsi" w:hAnsiTheme="minorHAnsi" w:hint="default"/>
        <w:b w:val="0"/>
        <w:i w:val="0"/>
        <w:color w:val="000000" w:themeColor="text1"/>
        <w:sz w:val="18"/>
        <w:szCs w:val="1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9106AB8"/>
    <w:multiLevelType w:val="hybridMultilevel"/>
    <w:tmpl w:val="6ADCD1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692D2087"/>
    <w:multiLevelType w:val="hybridMultilevel"/>
    <w:tmpl w:val="760AF214"/>
    <w:lvl w:ilvl="0" w:tplc="69880EFA">
      <w:start w:val="1"/>
      <w:numFmt w:val="bullet"/>
      <w:pStyle w:val="ListBullet2"/>
      <w:lvlText w:val="■"/>
      <w:lvlJc w:val="left"/>
      <w:pPr>
        <w:tabs>
          <w:tab w:val="num" w:pos="576"/>
        </w:tabs>
        <w:ind w:left="576" w:hanging="288"/>
      </w:pPr>
      <w:rPr>
        <w:rFonts w:ascii="Times New Roman" w:hAnsi="Times New Roman" w:cs="Times New Roman" w:hint="default"/>
        <w:color w:val="009BCC" w:themeColor="text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6A6E4D96"/>
    <w:multiLevelType w:val="hybridMultilevel"/>
    <w:tmpl w:val="F1A4E924"/>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3">
    <w:nsid w:val="6B642E4E"/>
    <w:multiLevelType w:val="hybridMultilevel"/>
    <w:tmpl w:val="1E2E40E4"/>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4">
    <w:nsid w:val="6BEA2C3C"/>
    <w:multiLevelType w:val="hybridMultilevel"/>
    <w:tmpl w:val="941A2A2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6D577604"/>
    <w:multiLevelType w:val="multilevel"/>
    <w:tmpl w:val="DE2CEE98"/>
    <w:lvl w:ilvl="0">
      <w:start w:val="1"/>
      <w:numFmt w:val="decimal"/>
      <w:pStyle w:val="IS-Heading1"/>
      <w:lvlText w:val="%1."/>
      <w:lvlJc w:val="left"/>
      <w:pPr>
        <w:ind w:left="360" w:hanging="360"/>
      </w:pPr>
      <w:rPr>
        <w:rFonts w:hint="default"/>
        <w:b/>
        <w:bCs w:val="0"/>
        <w:i w:val="0"/>
        <w:iCs w:val="0"/>
        <w:caps w:val="0"/>
        <w:smallCaps w:val="0"/>
        <w:strike w:val="0"/>
        <w:dstrike w:val="0"/>
        <w:outline w:val="0"/>
        <w:shadow w:val="0"/>
        <w:emboss w:val="0"/>
        <w:imprint w:val="0"/>
        <w:noProof w:val="0"/>
        <w:snapToGrid w:val="0"/>
        <w:vanish w:val="0"/>
        <w:color w:val="009BCC" w:themeColor="text2"/>
        <w:spacing w:val="0"/>
        <w:w w:val="0"/>
        <w:kern w:val="0"/>
        <w:position w:val="0"/>
        <w:szCs w:val="0"/>
        <w:u w:val="none"/>
        <w:vertAlign w:val="baseline"/>
        <w:em w:val="none"/>
      </w:rPr>
    </w:lvl>
    <w:lvl w:ilvl="1">
      <w:start w:val="1"/>
      <w:numFmt w:val="decimal"/>
      <w:pStyle w:val="Heading2"/>
      <w:lvlText w:val="%1.%2"/>
      <w:lvlJc w:val="left"/>
      <w:pPr>
        <w:tabs>
          <w:tab w:val="num" w:pos="1206"/>
        </w:tabs>
        <w:ind w:left="1206" w:hanging="936"/>
      </w:pPr>
      <w:rPr>
        <w:rFonts w:hint="default"/>
        <w:sz w:val="28"/>
        <w:szCs w:val="28"/>
      </w:rPr>
    </w:lvl>
    <w:lvl w:ilvl="2">
      <w:start w:val="1"/>
      <w:numFmt w:val="decimal"/>
      <w:pStyle w:val="Heading3"/>
      <w:lvlText w:val="%1.%2.%3"/>
      <w:lvlJc w:val="left"/>
      <w:pPr>
        <w:tabs>
          <w:tab w:val="num" w:pos="1566"/>
        </w:tabs>
        <w:ind w:left="1566" w:hanging="936"/>
      </w:pPr>
      <w:rPr>
        <w:rFonts w:hint="default"/>
      </w:rPr>
    </w:lvl>
    <w:lvl w:ilvl="3">
      <w:start w:val="1"/>
      <w:numFmt w:val="decimal"/>
      <w:lvlText w:val="%1.%2.%3.%4"/>
      <w:lvlJc w:val="left"/>
      <w:pPr>
        <w:tabs>
          <w:tab w:val="num" w:pos="1800"/>
        </w:tabs>
        <w:ind w:left="1800" w:hanging="180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6">
    <w:nsid w:val="6E4E67EE"/>
    <w:multiLevelType w:val="hybridMultilevel"/>
    <w:tmpl w:val="70865448"/>
    <w:lvl w:ilvl="0" w:tplc="C7B624A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0C1607F"/>
    <w:multiLevelType w:val="hybridMultilevel"/>
    <w:tmpl w:val="B3626A2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1E66321"/>
    <w:multiLevelType w:val="hybridMultilevel"/>
    <w:tmpl w:val="CC903464"/>
    <w:lvl w:ilvl="0" w:tplc="67FA679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24F201C"/>
    <w:multiLevelType w:val="hybridMultilevel"/>
    <w:tmpl w:val="DCC4D7E2"/>
    <w:lvl w:ilvl="0" w:tplc="A65220A4">
      <w:start w:val="1"/>
      <w:numFmt w:val="decimal"/>
      <w:lvlText w:val="%1."/>
      <w:lvlJc w:val="left"/>
      <w:pPr>
        <w:ind w:left="750" w:hanging="360"/>
      </w:pPr>
      <w:rPr>
        <w:rFonts w:hint="default"/>
        <w:b w:val="0"/>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60">
    <w:nsid w:val="75CE432B"/>
    <w:multiLevelType w:val="hybridMultilevel"/>
    <w:tmpl w:val="6108E998"/>
    <w:lvl w:ilvl="0" w:tplc="DCD445B4">
      <w:start w:val="1"/>
      <w:numFmt w:val="decimal"/>
      <w:pStyle w:val="IS-List-Numbering1"/>
      <w:lvlText w:val="%1."/>
      <w:lvlJc w:val="left"/>
      <w:pPr>
        <w:ind w:left="360" w:hanging="360"/>
      </w:pPr>
      <w:rPr>
        <w:rFonts w:ascii="Arial" w:hAnsi="Arial"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D56264C"/>
    <w:multiLevelType w:val="hybridMultilevel"/>
    <w:tmpl w:val="15BC3740"/>
    <w:lvl w:ilvl="0" w:tplc="09DC8C96">
      <w:start w:val="1"/>
      <w:numFmt w:val="bullet"/>
      <w:pStyle w:val="TableBullets"/>
      <w:lvlText w:val="■"/>
      <w:lvlJc w:val="left"/>
      <w:pPr>
        <w:tabs>
          <w:tab w:val="num" w:pos="216"/>
        </w:tabs>
        <w:ind w:left="216" w:hanging="216"/>
      </w:pPr>
      <w:rPr>
        <w:rFonts w:ascii="Arial" w:hAnsi="Arial" w:hint="default"/>
        <w:color w:val="009BCC"/>
        <w:sz w:val="18"/>
        <w:szCs w:val="18"/>
      </w:rPr>
    </w:lvl>
    <w:lvl w:ilvl="1" w:tplc="FFFFFFFF">
      <w:numFmt w:val="bullet"/>
      <w:lvlText w:val="-"/>
      <w:lvlJc w:val="left"/>
      <w:pPr>
        <w:tabs>
          <w:tab w:val="num" w:pos="1440"/>
        </w:tabs>
        <w:ind w:left="1440" w:hanging="360"/>
      </w:pPr>
      <w:rPr>
        <w:rFonts w:ascii="Times New Roman" w:eastAsia="Times New Roman" w:hAnsi="Times New Roman" w:cs="Times New Roman"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2">
    <w:nsid w:val="7D947B3D"/>
    <w:multiLevelType w:val="hybridMultilevel"/>
    <w:tmpl w:val="8162FD90"/>
    <w:lvl w:ilvl="0" w:tplc="40E269D0">
      <w:start w:val="1"/>
      <w:numFmt w:val="bullet"/>
      <w:pStyle w:val="ListBullet2Space"/>
      <w:lvlText w:val=""/>
      <w:lvlJc w:val="left"/>
      <w:pPr>
        <w:tabs>
          <w:tab w:val="num" w:pos="576"/>
        </w:tabs>
        <w:ind w:left="576" w:hanging="288"/>
      </w:pPr>
      <w:rPr>
        <w:rFonts w:ascii="Symbol" w:hAnsi="Symbol" w:hint="default"/>
        <w:b w:val="0"/>
        <w:bCs w:val="0"/>
        <w:i w:val="0"/>
        <w:iCs w:val="0"/>
        <w:caps w:val="0"/>
        <w:smallCaps w:val="0"/>
        <w:strike w:val="0"/>
        <w:dstrike w:val="0"/>
        <w:outline w:val="0"/>
        <w:shadow w:val="0"/>
        <w:emboss w:val="0"/>
        <w:imprint w:val="0"/>
        <w:noProof w:val="0"/>
        <w:vanish w:val="0"/>
        <w:color w:val="004B66"/>
        <w:spacing w:val="0"/>
        <w:kern w:val="0"/>
        <w:position w:val="0"/>
        <w:u w:val="none"/>
        <w:vertAlign w:val="baseline"/>
        <w:em w:val="no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nsid w:val="7FA52A1A"/>
    <w:multiLevelType w:val="hybridMultilevel"/>
    <w:tmpl w:val="B906C338"/>
    <w:lvl w:ilvl="0" w:tplc="F0522082">
      <w:start w:val="1"/>
      <w:numFmt w:val="bullet"/>
      <w:lvlText w:val=""/>
      <w:lvlJc w:val="left"/>
      <w:pPr>
        <w:ind w:left="2160" w:hanging="360"/>
      </w:pPr>
      <w:rPr>
        <w:rFonts w:ascii="Wingdings" w:hAnsi="Wingdings" w:hint="default"/>
        <w:color w:val="009BCC" w:themeColor="text2"/>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55"/>
  </w:num>
  <w:num w:numId="2">
    <w:abstractNumId w:val="48"/>
  </w:num>
  <w:num w:numId="3">
    <w:abstractNumId w:val="62"/>
  </w:num>
  <w:num w:numId="4">
    <w:abstractNumId w:val="35"/>
  </w:num>
  <w:num w:numId="5">
    <w:abstractNumId w:val="61"/>
  </w:num>
  <w:num w:numId="6">
    <w:abstractNumId w:val="16"/>
  </w:num>
  <w:num w:numId="7">
    <w:abstractNumId w:val="32"/>
  </w:num>
  <w:num w:numId="8">
    <w:abstractNumId w:val="17"/>
  </w:num>
  <w:num w:numId="9">
    <w:abstractNumId w:val="2"/>
  </w:num>
  <w:num w:numId="10">
    <w:abstractNumId w:val="38"/>
  </w:num>
  <w:num w:numId="11">
    <w:abstractNumId w:val="33"/>
  </w:num>
  <w:num w:numId="12">
    <w:abstractNumId w:val="60"/>
  </w:num>
  <w:num w:numId="13">
    <w:abstractNumId w:val="51"/>
  </w:num>
  <w:num w:numId="14">
    <w:abstractNumId w:val="22"/>
  </w:num>
  <w:num w:numId="15">
    <w:abstractNumId w:val="1"/>
  </w:num>
  <w:num w:numId="16">
    <w:abstractNumId w:val="6"/>
  </w:num>
  <w:num w:numId="17">
    <w:abstractNumId w:val="0"/>
  </w:num>
  <w:num w:numId="18">
    <w:abstractNumId w:val="49"/>
  </w:num>
  <w:num w:numId="19">
    <w:abstractNumId w:val="28"/>
  </w:num>
  <w:num w:numId="20">
    <w:abstractNumId w:val="23"/>
  </w:num>
  <w:num w:numId="21">
    <w:abstractNumId w:val="11"/>
  </w:num>
  <w:num w:numId="22">
    <w:abstractNumId w:val="29"/>
  </w:num>
  <w:num w:numId="23">
    <w:abstractNumId w:val="5"/>
  </w:num>
  <w:num w:numId="24">
    <w:abstractNumId w:val="30"/>
  </w:num>
  <w:num w:numId="25">
    <w:abstractNumId w:val="27"/>
  </w:num>
  <w:num w:numId="26">
    <w:abstractNumId w:val="36"/>
  </w:num>
  <w:num w:numId="27">
    <w:abstractNumId w:val="37"/>
  </w:num>
  <w:num w:numId="28">
    <w:abstractNumId w:val="63"/>
  </w:num>
  <w:num w:numId="29">
    <w:abstractNumId w:val="26"/>
  </w:num>
  <w:num w:numId="30">
    <w:abstractNumId w:val="41"/>
  </w:num>
  <w:num w:numId="31">
    <w:abstractNumId w:val="12"/>
  </w:num>
  <w:num w:numId="32">
    <w:abstractNumId w:val="40"/>
  </w:num>
  <w:num w:numId="33">
    <w:abstractNumId w:val="46"/>
  </w:num>
  <w:num w:numId="34">
    <w:abstractNumId w:val="42"/>
  </w:num>
  <w:num w:numId="35">
    <w:abstractNumId w:val="15"/>
  </w:num>
  <w:num w:numId="36">
    <w:abstractNumId w:val="20"/>
  </w:num>
  <w:num w:numId="37">
    <w:abstractNumId w:val="14"/>
  </w:num>
  <w:num w:numId="38">
    <w:abstractNumId w:val="10"/>
  </w:num>
  <w:num w:numId="39">
    <w:abstractNumId w:val="47"/>
  </w:num>
  <w:num w:numId="40">
    <w:abstractNumId w:val="8"/>
  </w:num>
  <w:num w:numId="41">
    <w:abstractNumId w:val="44"/>
  </w:num>
  <w:num w:numId="42">
    <w:abstractNumId w:val="52"/>
  </w:num>
  <w:num w:numId="43">
    <w:abstractNumId w:val="25"/>
  </w:num>
  <w:num w:numId="44">
    <w:abstractNumId w:val="58"/>
  </w:num>
  <w:num w:numId="45">
    <w:abstractNumId w:val="56"/>
  </w:num>
  <w:num w:numId="46">
    <w:abstractNumId w:val="45"/>
  </w:num>
  <w:num w:numId="47">
    <w:abstractNumId w:val="9"/>
  </w:num>
  <w:num w:numId="48">
    <w:abstractNumId w:val="19"/>
  </w:num>
  <w:num w:numId="49">
    <w:abstractNumId w:val="31"/>
  </w:num>
  <w:num w:numId="50">
    <w:abstractNumId w:val="59"/>
  </w:num>
  <w:num w:numId="51">
    <w:abstractNumId w:val="50"/>
  </w:num>
  <w:num w:numId="52">
    <w:abstractNumId w:val="21"/>
  </w:num>
  <w:num w:numId="53">
    <w:abstractNumId w:val="43"/>
  </w:num>
  <w:num w:numId="54">
    <w:abstractNumId w:val="57"/>
  </w:num>
  <w:num w:numId="55">
    <w:abstractNumId w:val="13"/>
  </w:num>
  <w:num w:numId="56">
    <w:abstractNumId w:val="39"/>
  </w:num>
  <w:num w:numId="57">
    <w:abstractNumId w:val="7"/>
  </w:num>
  <w:num w:numId="58">
    <w:abstractNumId w:val="34"/>
  </w:num>
  <w:num w:numId="59">
    <w:abstractNumId w:val="54"/>
  </w:num>
  <w:num w:numId="60">
    <w:abstractNumId w:val="4"/>
  </w:num>
  <w:num w:numId="61">
    <w:abstractNumId w:val="53"/>
  </w:num>
  <w:num w:numId="62">
    <w:abstractNumId w:val="3"/>
  </w:num>
  <w:num w:numId="63">
    <w:abstractNumId w:val="24"/>
  </w:num>
  <w:num w:numId="64">
    <w:abstractNumId w:val="18"/>
  </w:num>
  <w:num w:numId="65">
    <w:abstractNumId w:val="55"/>
  </w:num>
  <w:numIdMacAtCleanup w:val="5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proofState w:spelling="clean" w:grammar="clean"/>
  <w:attachedTemplate r:id="rId1"/>
  <w:stylePaneFormatFilter w:val="1F04"/>
  <w:defaultTabStop w:val="720"/>
  <w:hyphenationZone w:val="425"/>
  <w:drawingGridHorizontalSpacing w:val="100"/>
  <w:displayHorizontalDrawingGridEvery w:val="2"/>
  <w:characterSpacingControl w:val="doNotCompress"/>
  <w:hdrShapeDefaults>
    <o:shapedefaults v:ext="edit" spidmax="2063">
      <o:colormru v:ext="edit" colors="#009bcc"/>
      <o:colormenu v:ext="edit" fillcolor="none" strokecolor="none"/>
    </o:shapedefaults>
    <o:shapelayout v:ext="edit">
      <o:idmap v:ext="edit" data="2"/>
    </o:shapelayout>
  </w:hdrShapeDefaults>
  <w:footnotePr>
    <w:footnote w:id="-1"/>
    <w:footnote w:id="0"/>
  </w:footnotePr>
  <w:endnotePr>
    <w:endnote w:id="-1"/>
    <w:endnote w:id="0"/>
  </w:endnotePr>
  <w:compat/>
  <w:rsids>
    <w:rsidRoot w:val="00A51822"/>
    <w:rsid w:val="000011EB"/>
    <w:rsid w:val="00001498"/>
    <w:rsid w:val="000015B1"/>
    <w:rsid w:val="00001B26"/>
    <w:rsid w:val="00001D93"/>
    <w:rsid w:val="00002564"/>
    <w:rsid w:val="000025C3"/>
    <w:rsid w:val="00002E47"/>
    <w:rsid w:val="000034EC"/>
    <w:rsid w:val="00003B37"/>
    <w:rsid w:val="00003BE7"/>
    <w:rsid w:val="000046DA"/>
    <w:rsid w:val="000048C1"/>
    <w:rsid w:val="0000513B"/>
    <w:rsid w:val="00005A83"/>
    <w:rsid w:val="00005D24"/>
    <w:rsid w:val="000068B1"/>
    <w:rsid w:val="000068DB"/>
    <w:rsid w:val="00006916"/>
    <w:rsid w:val="00006E2B"/>
    <w:rsid w:val="0001076C"/>
    <w:rsid w:val="00010B9E"/>
    <w:rsid w:val="00010BAC"/>
    <w:rsid w:val="0001301E"/>
    <w:rsid w:val="000142C6"/>
    <w:rsid w:val="000146E2"/>
    <w:rsid w:val="00014A31"/>
    <w:rsid w:val="00014F4C"/>
    <w:rsid w:val="000150E6"/>
    <w:rsid w:val="0001546C"/>
    <w:rsid w:val="00017EF1"/>
    <w:rsid w:val="00020D07"/>
    <w:rsid w:val="000216BC"/>
    <w:rsid w:val="0002279F"/>
    <w:rsid w:val="00023DD7"/>
    <w:rsid w:val="00024820"/>
    <w:rsid w:val="0002591E"/>
    <w:rsid w:val="00025983"/>
    <w:rsid w:val="00025CA4"/>
    <w:rsid w:val="000265D4"/>
    <w:rsid w:val="00026E46"/>
    <w:rsid w:val="000272B5"/>
    <w:rsid w:val="00030249"/>
    <w:rsid w:val="000307D2"/>
    <w:rsid w:val="00030934"/>
    <w:rsid w:val="00032D1E"/>
    <w:rsid w:val="00033406"/>
    <w:rsid w:val="00033CCA"/>
    <w:rsid w:val="00034649"/>
    <w:rsid w:val="0003661A"/>
    <w:rsid w:val="00037CC8"/>
    <w:rsid w:val="0004069A"/>
    <w:rsid w:val="0004101D"/>
    <w:rsid w:val="00041B4E"/>
    <w:rsid w:val="00041CB1"/>
    <w:rsid w:val="00042C92"/>
    <w:rsid w:val="0004302B"/>
    <w:rsid w:val="00043AAC"/>
    <w:rsid w:val="00044325"/>
    <w:rsid w:val="00044EBC"/>
    <w:rsid w:val="0004531F"/>
    <w:rsid w:val="0004569F"/>
    <w:rsid w:val="00045EEE"/>
    <w:rsid w:val="00046E00"/>
    <w:rsid w:val="000473CF"/>
    <w:rsid w:val="00047515"/>
    <w:rsid w:val="00051699"/>
    <w:rsid w:val="00052E6E"/>
    <w:rsid w:val="00054371"/>
    <w:rsid w:val="0005437F"/>
    <w:rsid w:val="00055221"/>
    <w:rsid w:val="00055911"/>
    <w:rsid w:val="00055A3C"/>
    <w:rsid w:val="00057458"/>
    <w:rsid w:val="00057D03"/>
    <w:rsid w:val="00057DA6"/>
    <w:rsid w:val="000600A9"/>
    <w:rsid w:val="0006080C"/>
    <w:rsid w:val="00060DEA"/>
    <w:rsid w:val="000616D5"/>
    <w:rsid w:val="00061EC0"/>
    <w:rsid w:val="00062B80"/>
    <w:rsid w:val="00062D41"/>
    <w:rsid w:val="000633F1"/>
    <w:rsid w:val="00063AD1"/>
    <w:rsid w:val="00064CC9"/>
    <w:rsid w:val="000650F8"/>
    <w:rsid w:val="00065D30"/>
    <w:rsid w:val="00065F2E"/>
    <w:rsid w:val="00066000"/>
    <w:rsid w:val="0006620A"/>
    <w:rsid w:val="000667C9"/>
    <w:rsid w:val="000668B1"/>
    <w:rsid w:val="00066933"/>
    <w:rsid w:val="00066EB8"/>
    <w:rsid w:val="00067EC1"/>
    <w:rsid w:val="00067FFA"/>
    <w:rsid w:val="0007007C"/>
    <w:rsid w:val="00072264"/>
    <w:rsid w:val="00073B60"/>
    <w:rsid w:val="0007438F"/>
    <w:rsid w:val="00074E94"/>
    <w:rsid w:val="000753FA"/>
    <w:rsid w:val="000757D7"/>
    <w:rsid w:val="00075AF4"/>
    <w:rsid w:val="00076B45"/>
    <w:rsid w:val="00076F79"/>
    <w:rsid w:val="000777F5"/>
    <w:rsid w:val="000809F1"/>
    <w:rsid w:val="00082D40"/>
    <w:rsid w:val="000837BD"/>
    <w:rsid w:val="00083A72"/>
    <w:rsid w:val="00083E33"/>
    <w:rsid w:val="00083EEA"/>
    <w:rsid w:val="00084E98"/>
    <w:rsid w:val="00085646"/>
    <w:rsid w:val="00085843"/>
    <w:rsid w:val="00087A2E"/>
    <w:rsid w:val="00087C56"/>
    <w:rsid w:val="00087CBC"/>
    <w:rsid w:val="00090765"/>
    <w:rsid w:val="00091111"/>
    <w:rsid w:val="00091591"/>
    <w:rsid w:val="00092BF3"/>
    <w:rsid w:val="00093248"/>
    <w:rsid w:val="0009353C"/>
    <w:rsid w:val="00093757"/>
    <w:rsid w:val="000937A6"/>
    <w:rsid w:val="00094CD1"/>
    <w:rsid w:val="00095480"/>
    <w:rsid w:val="000957DA"/>
    <w:rsid w:val="0009641C"/>
    <w:rsid w:val="0009664B"/>
    <w:rsid w:val="00096C9D"/>
    <w:rsid w:val="000A022A"/>
    <w:rsid w:val="000A0D61"/>
    <w:rsid w:val="000A0E07"/>
    <w:rsid w:val="000A0EF7"/>
    <w:rsid w:val="000A1483"/>
    <w:rsid w:val="000A1974"/>
    <w:rsid w:val="000A3CB6"/>
    <w:rsid w:val="000A4473"/>
    <w:rsid w:val="000A507A"/>
    <w:rsid w:val="000A611B"/>
    <w:rsid w:val="000A77D8"/>
    <w:rsid w:val="000A7F52"/>
    <w:rsid w:val="000B0C34"/>
    <w:rsid w:val="000B1C5A"/>
    <w:rsid w:val="000B3AC5"/>
    <w:rsid w:val="000B4DC7"/>
    <w:rsid w:val="000B525C"/>
    <w:rsid w:val="000B5F17"/>
    <w:rsid w:val="000B5FA9"/>
    <w:rsid w:val="000B6AE4"/>
    <w:rsid w:val="000B7F8A"/>
    <w:rsid w:val="000C0A1B"/>
    <w:rsid w:val="000C0ACD"/>
    <w:rsid w:val="000C0D1A"/>
    <w:rsid w:val="000C178B"/>
    <w:rsid w:val="000C1CB9"/>
    <w:rsid w:val="000C2238"/>
    <w:rsid w:val="000C3AF1"/>
    <w:rsid w:val="000C3F1E"/>
    <w:rsid w:val="000C4043"/>
    <w:rsid w:val="000C7E48"/>
    <w:rsid w:val="000D038B"/>
    <w:rsid w:val="000D061A"/>
    <w:rsid w:val="000D10BC"/>
    <w:rsid w:val="000D120B"/>
    <w:rsid w:val="000D146B"/>
    <w:rsid w:val="000D1870"/>
    <w:rsid w:val="000D1DAC"/>
    <w:rsid w:val="000D252D"/>
    <w:rsid w:val="000D3585"/>
    <w:rsid w:val="000D3E1A"/>
    <w:rsid w:val="000D413B"/>
    <w:rsid w:val="000D474B"/>
    <w:rsid w:val="000D4EB5"/>
    <w:rsid w:val="000D6856"/>
    <w:rsid w:val="000D7514"/>
    <w:rsid w:val="000D7A38"/>
    <w:rsid w:val="000D7B56"/>
    <w:rsid w:val="000E0225"/>
    <w:rsid w:val="000E0A36"/>
    <w:rsid w:val="000E0B2B"/>
    <w:rsid w:val="000E0D9D"/>
    <w:rsid w:val="000E1558"/>
    <w:rsid w:val="000E2C5C"/>
    <w:rsid w:val="000E2E0A"/>
    <w:rsid w:val="000E3CF9"/>
    <w:rsid w:val="000E3E87"/>
    <w:rsid w:val="000E52F9"/>
    <w:rsid w:val="000E5FD1"/>
    <w:rsid w:val="000E6454"/>
    <w:rsid w:val="000E71AB"/>
    <w:rsid w:val="000E72F3"/>
    <w:rsid w:val="000E7846"/>
    <w:rsid w:val="000F0292"/>
    <w:rsid w:val="000F2FFA"/>
    <w:rsid w:val="000F47FD"/>
    <w:rsid w:val="000F4885"/>
    <w:rsid w:val="000F4CA2"/>
    <w:rsid w:val="000F5388"/>
    <w:rsid w:val="000F6215"/>
    <w:rsid w:val="000F7464"/>
    <w:rsid w:val="001000CE"/>
    <w:rsid w:val="0010037F"/>
    <w:rsid w:val="00101374"/>
    <w:rsid w:val="00104899"/>
    <w:rsid w:val="00104A52"/>
    <w:rsid w:val="001061FD"/>
    <w:rsid w:val="001071A2"/>
    <w:rsid w:val="00110089"/>
    <w:rsid w:val="00110111"/>
    <w:rsid w:val="0011030B"/>
    <w:rsid w:val="001108D7"/>
    <w:rsid w:val="001108E1"/>
    <w:rsid w:val="00110AF0"/>
    <w:rsid w:val="001116BD"/>
    <w:rsid w:val="00111CED"/>
    <w:rsid w:val="0011204E"/>
    <w:rsid w:val="00112E0C"/>
    <w:rsid w:val="00114B3C"/>
    <w:rsid w:val="001154A2"/>
    <w:rsid w:val="00115978"/>
    <w:rsid w:val="00115E3D"/>
    <w:rsid w:val="00116E03"/>
    <w:rsid w:val="00116F70"/>
    <w:rsid w:val="00117245"/>
    <w:rsid w:val="00120284"/>
    <w:rsid w:val="00120503"/>
    <w:rsid w:val="00120A12"/>
    <w:rsid w:val="0012172E"/>
    <w:rsid w:val="00121869"/>
    <w:rsid w:val="00122DA2"/>
    <w:rsid w:val="00123FF7"/>
    <w:rsid w:val="00125AA2"/>
    <w:rsid w:val="00125C2A"/>
    <w:rsid w:val="00125EE8"/>
    <w:rsid w:val="00126E65"/>
    <w:rsid w:val="00131445"/>
    <w:rsid w:val="00131C6F"/>
    <w:rsid w:val="00131D36"/>
    <w:rsid w:val="00131F95"/>
    <w:rsid w:val="00132161"/>
    <w:rsid w:val="00132571"/>
    <w:rsid w:val="00133AF8"/>
    <w:rsid w:val="00133B7C"/>
    <w:rsid w:val="001342A7"/>
    <w:rsid w:val="0013571D"/>
    <w:rsid w:val="00135C3E"/>
    <w:rsid w:val="00136A52"/>
    <w:rsid w:val="00136F43"/>
    <w:rsid w:val="00140976"/>
    <w:rsid w:val="00140D91"/>
    <w:rsid w:val="00141554"/>
    <w:rsid w:val="00142380"/>
    <w:rsid w:val="0014354D"/>
    <w:rsid w:val="0014464E"/>
    <w:rsid w:val="0014529E"/>
    <w:rsid w:val="001462F6"/>
    <w:rsid w:val="00146E2D"/>
    <w:rsid w:val="00151BCF"/>
    <w:rsid w:val="0015221B"/>
    <w:rsid w:val="001548E0"/>
    <w:rsid w:val="00154917"/>
    <w:rsid w:val="00155B4C"/>
    <w:rsid w:val="00156436"/>
    <w:rsid w:val="001570E6"/>
    <w:rsid w:val="0016021F"/>
    <w:rsid w:val="001618D4"/>
    <w:rsid w:val="00162F3A"/>
    <w:rsid w:val="001637B9"/>
    <w:rsid w:val="00163EC3"/>
    <w:rsid w:val="00164289"/>
    <w:rsid w:val="001672E6"/>
    <w:rsid w:val="0016731E"/>
    <w:rsid w:val="00167587"/>
    <w:rsid w:val="0016759F"/>
    <w:rsid w:val="00167812"/>
    <w:rsid w:val="001712E3"/>
    <w:rsid w:val="00171A0B"/>
    <w:rsid w:val="00171B23"/>
    <w:rsid w:val="00172142"/>
    <w:rsid w:val="00172D93"/>
    <w:rsid w:val="00173C76"/>
    <w:rsid w:val="00174075"/>
    <w:rsid w:val="00174907"/>
    <w:rsid w:val="00174ED7"/>
    <w:rsid w:val="0017636B"/>
    <w:rsid w:val="00176B47"/>
    <w:rsid w:val="0017714A"/>
    <w:rsid w:val="00177210"/>
    <w:rsid w:val="00177A00"/>
    <w:rsid w:val="0018035E"/>
    <w:rsid w:val="00180440"/>
    <w:rsid w:val="00180701"/>
    <w:rsid w:val="00180830"/>
    <w:rsid w:val="00181A64"/>
    <w:rsid w:val="00181F41"/>
    <w:rsid w:val="001822FF"/>
    <w:rsid w:val="00182B72"/>
    <w:rsid w:val="001834D7"/>
    <w:rsid w:val="00183F90"/>
    <w:rsid w:val="0018421D"/>
    <w:rsid w:val="001853D3"/>
    <w:rsid w:val="00185901"/>
    <w:rsid w:val="00186484"/>
    <w:rsid w:val="0018654D"/>
    <w:rsid w:val="00190370"/>
    <w:rsid w:val="00190707"/>
    <w:rsid w:val="00191471"/>
    <w:rsid w:val="001921F2"/>
    <w:rsid w:val="00192398"/>
    <w:rsid w:val="00192621"/>
    <w:rsid w:val="0019402D"/>
    <w:rsid w:val="00194A04"/>
    <w:rsid w:val="00194B51"/>
    <w:rsid w:val="0019538A"/>
    <w:rsid w:val="00195A49"/>
    <w:rsid w:val="00195EAF"/>
    <w:rsid w:val="001969E4"/>
    <w:rsid w:val="00196E6A"/>
    <w:rsid w:val="001974D0"/>
    <w:rsid w:val="001976D6"/>
    <w:rsid w:val="001976E5"/>
    <w:rsid w:val="001A0353"/>
    <w:rsid w:val="001A0849"/>
    <w:rsid w:val="001A0B06"/>
    <w:rsid w:val="001A1F18"/>
    <w:rsid w:val="001A223D"/>
    <w:rsid w:val="001A3113"/>
    <w:rsid w:val="001A4198"/>
    <w:rsid w:val="001A4F69"/>
    <w:rsid w:val="001A5554"/>
    <w:rsid w:val="001A5594"/>
    <w:rsid w:val="001A55E2"/>
    <w:rsid w:val="001A5A03"/>
    <w:rsid w:val="001A5B0A"/>
    <w:rsid w:val="001A5D63"/>
    <w:rsid w:val="001A694C"/>
    <w:rsid w:val="001B010F"/>
    <w:rsid w:val="001B1199"/>
    <w:rsid w:val="001B17E6"/>
    <w:rsid w:val="001B1DF5"/>
    <w:rsid w:val="001B2ABC"/>
    <w:rsid w:val="001B4959"/>
    <w:rsid w:val="001B4F9A"/>
    <w:rsid w:val="001B530B"/>
    <w:rsid w:val="001B58A1"/>
    <w:rsid w:val="001B6540"/>
    <w:rsid w:val="001B6761"/>
    <w:rsid w:val="001B6924"/>
    <w:rsid w:val="001C039D"/>
    <w:rsid w:val="001C1D35"/>
    <w:rsid w:val="001C1E6C"/>
    <w:rsid w:val="001C1E73"/>
    <w:rsid w:val="001C2608"/>
    <w:rsid w:val="001C28B6"/>
    <w:rsid w:val="001C3020"/>
    <w:rsid w:val="001C307E"/>
    <w:rsid w:val="001C3414"/>
    <w:rsid w:val="001C34DE"/>
    <w:rsid w:val="001C42B5"/>
    <w:rsid w:val="001C490A"/>
    <w:rsid w:val="001C4E9A"/>
    <w:rsid w:val="001C5B07"/>
    <w:rsid w:val="001C5B91"/>
    <w:rsid w:val="001C6520"/>
    <w:rsid w:val="001C7142"/>
    <w:rsid w:val="001C7537"/>
    <w:rsid w:val="001C78B6"/>
    <w:rsid w:val="001D3A14"/>
    <w:rsid w:val="001D437C"/>
    <w:rsid w:val="001D5BB0"/>
    <w:rsid w:val="001D6046"/>
    <w:rsid w:val="001E0A1A"/>
    <w:rsid w:val="001E255F"/>
    <w:rsid w:val="001E330B"/>
    <w:rsid w:val="001E383A"/>
    <w:rsid w:val="001E3EA4"/>
    <w:rsid w:val="001E4E2A"/>
    <w:rsid w:val="001E6641"/>
    <w:rsid w:val="001E6840"/>
    <w:rsid w:val="001E6BFA"/>
    <w:rsid w:val="001F043A"/>
    <w:rsid w:val="001F0A96"/>
    <w:rsid w:val="001F1272"/>
    <w:rsid w:val="001F34A2"/>
    <w:rsid w:val="001F367A"/>
    <w:rsid w:val="001F4102"/>
    <w:rsid w:val="001F4265"/>
    <w:rsid w:val="001F45A6"/>
    <w:rsid w:val="001F63FA"/>
    <w:rsid w:val="001F6560"/>
    <w:rsid w:val="001F711D"/>
    <w:rsid w:val="001F799C"/>
    <w:rsid w:val="00201355"/>
    <w:rsid w:val="002022F7"/>
    <w:rsid w:val="00204469"/>
    <w:rsid w:val="002049E4"/>
    <w:rsid w:val="0020504E"/>
    <w:rsid w:val="0020574A"/>
    <w:rsid w:val="002058C2"/>
    <w:rsid w:val="00205A08"/>
    <w:rsid w:val="00206752"/>
    <w:rsid w:val="0020680F"/>
    <w:rsid w:val="00207AEE"/>
    <w:rsid w:val="00207BA5"/>
    <w:rsid w:val="00207D73"/>
    <w:rsid w:val="00210C60"/>
    <w:rsid w:val="00210D18"/>
    <w:rsid w:val="00210E72"/>
    <w:rsid w:val="00213098"/>
    <w:rsid w:val="002130A8"/>
    <w:rsid w:val="00213A5A"/>
    <w:rsid w:val="00213AA2"/>
    <w:rsid w:val="00213D8E"/>
    <w:rsid w:val="00214397"/>
    <w:rsid w:val="00214C5A"/>
    <w:rsid w:val="0021633D"/>
    <w:rsid w:val="002169F3"/>
    <w:rsid w:val="00216F0F"/>
    <w:rsid w:val="00217102"/>
    <w:rsid w:val="002171F1"/>
    <w:rsid w:val="00217DD6"/>
    <w:rsid w:val="002214B8"/>
    <w:rsid w:val="00221BC9"/>
    <w:rsid w:val="00221F9C"/>
    <w:rsid w:val="00222040"/>
    <w:rsid w:val="00223DEE"/>
    <w:rsid w:val="00224220"/>
    <w:rsid w:val="002264E7"/>
    <w:rsid w:val="002275E2"/>
    <w:rsid w:val="0023080F"/>
    <w:rsid w:val="00231039"/>
    <w:rsid w:val="002311D7"/>
    <w:rsid w:val="0023133E"/>
    <w:rsid w:val="002322C5"/>
    <w:rsid w:val="00232FA2"/>
    <w:rsid w:val="00233445"/>
    <w:rsid w:val="00233863"/>
    <w:rsid w:val="002338D8"/>
    <w:rsid w:val="00234377"/>
    <w:rsid w:val="00234AF3"/>
    <w:rsid w:val="00234D86"/>
    <w:rsid w:val="0023575E"/>
    <w:rsid w:val="0023718C"/>
    <w:rsid w:val="00237348"/>
    <w:rsid w:val="0023739F"/>
    <w:rsid w:val="0023781E"/>
    <w:rsid w:val="00237C7D"/>
    <w:rsid w:val="00237F8D"/>
    <w:rsid w:val="00240528"/>
    <w:rsid w:val="002410DC"/>
    <w:rsid w:val="00241319"/>
    <w:rsid w:val="00242D78"/>
    <w:rsid w:val="00242F5D"/>
    <w:rsid w:val="00242FEF"/>
    <w:rsid w:val="00243C72"/>
    <w:rsid w:val="002443C4"/>
    <w:rsid w:val="00244468"/>
    <w:rsid w:val="002451DD"/>
    <w:rsid w:val="002452D8"/>
    <w:rsid w:val="002464B9"/>
    <w:rsid w:val="00247817"/>
    <w:rsid w:val="0025021E"/>
    <w:rsid w:val="00250E4D"/>
    <w:rsid w:val="00251ED9"/>
    <w:rsid w:val="00252F0C"/>
    <w:rsid w:val="002539B8"/>
    <w:rsid w:val="00253C5D"/>
    <w:rsid w:val="0025476F"/>
    <w:rsid w:val="0025528F"/>
    <w:rsid w:val="00255492"/>
    <w:rsid w:val="00255FC7"/>
    <w:rsid w:val="00257C87"/>
    <w:rsid w:val="00260C4E"/>
    <w:rsid w:val="00260EBC"/>
    <w:rsid w:val="00260EFD"/>
    <w:rsid w:val="0026111F"/>
    <w:rsid w:val="00261F4B"/>
    <w:rsid w:val="00262004"/>
    <w:rsid w:val="00262B47"/>
    <w:rsid w:val="00262D61"/>
    <w:rsid w:val="0026323A"/>
    <w:rsid w:val="00263509"/>
    <w:rsid w:val="00263FD3"/>
    <w:rsid w:val="002643D9"/>
    <w:rsid w:val="00264A28"/>
    <w:rsid w:val="00265B3C"/>
    <w:rsid w:val="00266440"/>
    <w:rsid w:val="00266A99"/>
    <w:rsid w:val="00266E24"/>
    <w:rsid w:val="002670B3"/>
    <w:rsid w:val="0026763D"/>
    <w:rsid w:val="00270EFB"/>
    <w:rsid w:val="00270FFC"/>
    <w:rsid w:val="002712A0"/>
    <w:rsid w:val="00271C5B"/>
    <w:rsid w:val="002724C2"/>
    <w:rsid w:val="002724EB"/>
    <w:rsid w:val="00272DC1"/>
    <w:rsid w:val="002734C9"/>
    <w:rsid w:val="00273D9B"/>
    <w:rsid w:val="00275195"/>
    <w:rsid w:val="00276E9F"/>
    <w:rsid w:val="002774C2"/>
    <w:rsid w:val="00280760"/>
    <w:rsid w:val="00281E5D"/>
    <w:rsid w:val="00281F88"/>
    <w:rsid w:val="00282D6F"/>
    <w:rsid w:val="00284113"/>
    <w:rsid w:val="00284C4D"/>
    <w:rsid w:val="002859A5"/>
    <w:rsid w:val="00286A76"/>
    <w:rsid w:val="002878C4"/>
    <w:rsid w:val="00290374"/>
    <w:rsid w:val="00290AF8"/>
    <w:rsid w:val="00291A7C"/>
    <w:rsid w:val="00291EA0"/>
    <w:rsid w:val="002926DD"/>
    <w:rsid w:val="00292841"/>
    <w:rsid w:val="002929FB"/>
    <w:rsid w:val="00292DEB"/>
    <w:rsid w:val="00295231"/>
    <w:rsid w:val="002955F1"/>
    <w:rsid w:val="00295F65"/>
    <w:rsid w:val="00296193"/>
    <w:rsid w:val="00296694"/>
    <w:rsid w:val="00296876"/>
    <w:rsid w:val="00296CA8"/>
    <w:rsid w:val="002A09D6"/>
    <w:rsid w:val="002A0CA0"/>
    <w:rsid w:val="002A19C2"/>
    <w:rsid w:val="002A1D10"/>
    <w:rsid w:val="002A23AA"/>
    <w:rsid w:val="002A2ADF"/>
    <w:rsid w:val="002A2C3D"/>
    <w:rsid w:val="002A2CB8"/>
    <w:rsid w:val="002A3268"/>
    <w:rsid w:val="002A3A52"/>
    <w:rsid w:val="002A3FD3"/>
    <w:rsid w:val="002A6116"/>
    <w:rsid w:val="002A64B1"/>
    <w:rsid w:val="002A6EFD"/>
    <w:rsid w:val="002A7040"/>
    <w:rsid w:val="002B0164"/>
    <w:rsid w:val="002B078F"/>
    <w:rsid w:val="002B196B"/>
    <w:rsid w:val="002B1B65"/>
    <w:rsid w:val="002B20C6"/>
    <w:rsid w:val="002B2EE7"/>
    <w:rsid w:val="002B3055"/>
    <w:rsid w:val="002B31AE"/>
    <w:rsid w:val="002B345D"/>
    <w:rsid w:val="002B356A"/>
    <w:rsid w:val="002B447C"/>
    <w:rsid w:val="002B506A"/>
    <w:rsid w:val="002B5525"/>
    <w:rsid w:val="002B5B58"/>
    <w:rsid w:val="002B5DF7"/>
    <w:rsid w:val="002B6874"/>
    <w:rsid w:val="002B6A2A"/>
    <w:rsid w:val="002B6EB2"/>
    <w:rsid w:val="002B775D"/>
    <w:rsid w:val="002C0095"/>
    <w:rsid w:val="002C1524"/>
    <w:rsid w:val="002C2122"/>
    <w:rsid w:val="002C294B"/>
    <w:rsid w:val="002C2FC3"/>
    <w:rsid w:val="002C3001"/>
    <w:rsid w:val="002C3AD2"/>
    <w:rsid w:val="002C3D00"/>
    <w:rsid w:val="002C3E49"/>
    <w:rsid w:val="002C4037"/>
    <w:rsid w:val="002C47BD"/>
    <w:rsid w:val="002C5822"/>
    <w:rsid w:val="002C5A49"/>
    <w:rsid w:val="002C6C1F"/>
    <w:rsid w:val="002C7DCC"/>
    <w:rsid w:val="002D0117"/>
    <w:rsid w:val="002D143A"/>
    <w:rsid w:val="002D17B6"/>
    <w:rsid w:val="002D1CCE"/>
    <w:rsid w:val="002D1E2B"/>
    <w:rsid w:val="002D2216"/>
    <w:rsid w:val="002D2635"/>
    <w:rsid w:val="002D2AD0"/>
    <w:rsid w:val="002D3927"/>
    <w:rsid w:val="002D5B99"/>
    <w:rsid w:val="002D5C98"/>
    <w:rsid w:val="002D61A0"/>
    <w:rsid w:val="002D7094"/>
    <w:rsid w:val="002E02FC"/>
    <w:rsid w:val="002E03A3"/>
    <w:rsid w:val="002E0642"/>
    <w:rsid w:val="002E18E3"/>
    <w:rsid w:val="002E1991"/>
    <w:rsid w:val="002E1AD2"/>
    <w:rsid w:val="002E2E7F"/>
    <w:rsid w:val="002E323B"/>
    <w:rsid w:val="002E4315"/>
    <w:rsid w:val="002E5191"/>
    <w:rsid w:val="002E625B"/>
    <w:rsid w:val="002E7B21"/>
    <w:rsid w:val="002E7BC1"/>
    <w:rsid w:val="002F0136"/>
    <w:rsid w:val="002F0F34"/>
    <w:rsid w:val="002F1111"/>
    <w:rsid w:val="002F21F8"/>
    <w:rsid w:val="002F31C4"/>
    <w:rsid w:val="002F4222"/>
    <w:rsid w:val="002F4D02"/>
    <w:rsid w:val="002F50EB"/>
    <w:rsid w:val="002F6534"/>
    <w:rsid w:val="002F6682"/>
    <w:rsid w:val="002F713F"/>
    <w:rsid w:val="002F7C6A"/>
    <w:rsid w:val="0030005A"/>
    <w:rsid w:val="00300172"/>
    <w:rsid w:val="00300A71"/>
    <w:rsid w:val="00301280"/>
    <w:rsid w:val="003027EA"/>
    <w:rsid w:val="00302C6C"/>
    <w:rsid w:val="00303E69"/>
    <w:rsid w:val="00303F4F"/>
    <w:rsid w:val="00305172"/>
    <w:rsid w:val="003060B8"/>
    <w:rsid w:val="0030707D"/>
    <w:rsid w:val="00311596"/>
    <w:rsid w:val="00311AFA"/>
    <w:rsid w:val="00311F3E"/>
    <w:rsid w:val="0031217D"/>
    <w:rsid w:val="003128ED"/>
    <w:rsid w:val="00312FDE"/>
    <w:rsid w:val="00313615"/>
    <w:rsid w:val="00313909"/>
    <w:rsid w:val="003141CE"/>
    <w:rsid w:val="00314400"/>
    <w:rsid w:val="00314D8E"/>
    <w:rsid w:val="00315287"/>
    <w:rsid w:val="0031541D"/>
    <w:rsid w:val="0031748F"/>
    <w:rsid w:val="003220B2"/>
    <w:rsid w:val="00322803"/>
    <w:rsid w:val="0032367F"/>
    <w:rsid w:val="0032378D"/>
    <w:rsid w:val="003247EA"/>
    <w:rsid w:val="00325A39"/>
    <w:rsid w:val="00326C69"/>
    <w:rsid w:val="00327682"/>
    <w:rsid w:val="00327702"/>
    <w:rsid w:val="00330A8B"/>
    <w:rsid w:val="0033183D"/>
    <w:rsid w:val="0033202C"/>
    <w:rsid w:val="0033298F"/>
    <w:rsid w:val="00333873"/>
    <w:rsid w:val="00333CC1"/>
    <w:rsid w:val="00334668"/>
    <w:rsid w:val="00334E93"/>
    <w:rsid w:val="00335094"/>
    <w:rsid w:val="0033512B"/>
    <w:rsid w:val="00335534"/>
    <w:rsid w:val="00335BF7"/>
    <w:rsid w:val="003360F8"/>
    <w:rsid w:val="00336362"/>
    <w:rsid w:val="00336CC7"/>
    <w:rsid w:val="00337155"/>
    <w:rsid w:val="003407C3"/>
    <w:rsid w:val="0034169D"/>
    <w:rsid w:val="00342424"/>
    <w:rsid w:val="0034324B"/>
    <w:rsid w:val="003434F6"/>
    <w:rsid w:val="00343A82"/>
    <w:rsid w:val="00344491"/>
    <w:rsid w:val="0034500E"/>
    <w:rsid w:val="00345020"/>
    <w:rsid w:val="00345359"/>
    <w:rsid w:val="0034764B"/>
    <w:rsid w:val="00347EFE"/>
    <w:rsid w:val="00350093"/>
    <w:rsid w:val="00350285"/>
    <w:rsid w:val="003504E9"/>
    <w:rsid w:val="0035485B"/>
    <w:rsid w:val="0035555E"/>
    <w:rsid w:val="0035603E"/>
    <w:rsid w:val="00356906"/>
    <w:rsid w:val="00360670"/>
    <w:rsid w:val="00361C7B"/>
    <w:rsid w:val="00362935"/>
    <w:rsid w:val="00362B59"/>
    <w:rsid w:val="00362E71"/>
    <w:rsid w:val="00362EDE"/>
    <w:rsid w:val="00363D87"/>
    <w:rsid w:val="00364904"/>
    <w:rsid w:val="00364BBC"/>
    <w:rsid w:val="00364CF8"/>
    <w:rsid w:val="00365238"/>
    <w:rsid w:val="003658D9"/>
    <w:rsid w:val="003659B5"/>
    <w:rsid w:val="00366336"/>
    <w:rsid w:val="00366B8A"/>
    <w:rsid w:val="0037081F"/>
    <w:rsid w:val="0037164E"/>
    <w:rsid w:val="00371876"/>
    <w:rsid w:val="00371C34"/>
    <w:rsid w:val="00371CE4"/>
    <w:rsid w:val="00371FA4"/>
    <w:rsid w:val="00371FF3"/>
    <w:rsid w:val="00372B20"/>
    <w:rsid w:val="00372CA9"/>
    <w:rsid w:val="00373DDB"/>
    <w:rsid w:val="003743FB"/>
    <w:rsid w:val="0037461E"/>
    <w:rsid w:val="003747C3"/>
    <w:rsid w:val="00375212"/>
    <w:rsid w:val="003754EF"/>
    <w:rsid w:val="0037788C"/>
    <w:rsid w:val="00377A7C"/>
    <w:rsid w:val="00380142"/>
    <w:rsid w:val="003803AA"/>
    <w:rsid w:val="00381656"/>
    <w:rsid w:val="0038190F"/>
    <w:rsid w:val="0038207B"/>
    <w:rsid w:val="0038261A"/>
    <w:rsid w:val="00383FDB"/>
    <w:rsid w:val="00384566"/>
    <w:rsid w:val="00385CDD"/>
    <w:rsid w:val="0038617E"/>
    <w:rsid w:val="00386AD8"/>
    <w:rsid w:val="0038750C"/>
    <w:rsid w:val="0039032A"/>
    <w:rsid w:val="003906B6"/>
    <w:rsid w:val="00390CAA"/>
    <w:rsid w:val="00390DC0"/>
    <w:rsid w:val="00391A55"/>
    <w:rsid w:val="00392A29"/>
    <w:rsid w:val="00393A32"/>
    <w:rsid w:val="0039457E"/>
    <w:rsid w:val="00394849"/>
    <w:rsid w:val="00394904"/>
    <w:rsid w:val="00395892"/>
    <w:rsid w:val="0039683E"/>
    <w:rsid w:val="00397565"/>
    <w:rsid w:val="00397D3D"/>
    <w:rsid w:val="003A019B"/>
    <w:rsid w:val="003A0B0F"/>
    <w:rsid w:val="003A0B77"/>
    <w:rsid w:val="003A335F"/>
    <w:rsid w:val="003A34E8"/>
    <w:rsid w:val="003A3D24"/>
    <w:rsid w:val="003A3FEC"/>
    <w:rsid w:val="003A4458"/>
    <w:rsid w:val="003A4BD7"/>
    <w:rsid w:val="003A5DA4"/>
    <w:rsid w:val="003A6DD9"/>
    <w:rsid w:val="003A70FE"/>
    <w:rsid w:val="003B0D76"/>
    <w:rsid w:val="003B13F3"/>
    <w:rsid w:val="003B191F"/>
    <w:rsid w:val="003B2609"/>
    <w:rsid w:val="003B30D0"/>
    <w:rsid w:val="003B469F"/>
    <w:rsid w:val="003B722B"/>
    <w:rsid w:val="003B72D0"/>
    <w:rsid w:val="003C0F78"/>
    <w:rsid w:val="003C0FEF"/>
    <w:rsid w:val="003C12E2"/>
    <w:rsid w:val="003C166C"/>
    <w:rsid w:val="003C39E1"/>
    <w:rsid w:val="003C63B5"/>
    <w:rsid w:val="003C63CA"/>
    <w:rsid w:val="003C6443"/>
    <w:rsid w:val="003D0148"/>
    <w:rsid w:val="003D037A"/>
    <w:rsid w:val="003D106A"/>
    <w:rsid w:val="003D1E9E"/>
    <w:rsid w:val="003D2645"/>
    <w:rsid w:val="003D2798"/>
    <w:rsid w:val="003D2C70"/>
    <w:rsid w:val="003D2DDC"/>
    <w:rsid w:val="003D340A"/>
    <w:rsid w:val="003D378E"/>
    <w:rsid w:val="003D3851"/>
    <w:rsid w:val="003D3BF1"/>
    <w:rsid w:val="003D4D7B"/>
    <w:rsid w:val="003D6748"/>
    <w:rsid w:val="003D683B"/>
    <w:rsid w:val="003D6CB5"/>
    <w:rsid w:val="003D796B"/>
    <w:rsid w:val="003E00DD"/>
    <w:rsid w:val="003E0A99"/>
    <w:rsid w:val="003E145D"/>
    <w:rsid w:val="003E1508"/>
    <w:rsid w:val="003E3160"/>
    <w:rsid w:val="003E34BB"/>
    <w:rsid w:val="003E4907"/>
    <w:rsid w:val="003E4981"/>
    <w:rsid w:val="003E50F2"/>
    <w:rsid w:val="003E5113"/>
    <w:rsid w:val="003E59CA"/>
    <w:rsid w:val="003E6230"/>
    <w:rsid w:val="003E6B40"/>
    <w:rsid w:val="003E7716"/>
    <w:rsid w:val="003E782E"/>
    <w:rsid w:val="003F04D7"/>
    <w:rsid w:val="003F0EAC"/>
    <w:rsid w:val="003F0FE4"/>
    <w:rsid w:val="003F11F5"/>
    <w:rsid w:val="003F1FB6"/>
    <w:rsid w:val="003F501B"/>
    <w:rsid w:val="003F5D0B"/>
    <w:rsid w:val="003F6BDA"/>
    <w:rsid w:val="003F6CF4"/>
    <w:rsid w:val="00401F1F"/>
    <w:rsid w:val="004023FC"/>
    <w:rsid w:val="00402C98"/>
    <w:rsid w:val="0040372C"/>
    <w:rsid w:val="00403A90"/>
    <w:rsid w:val="00405D94"/>
    <w:rsid w:val="004062FA"/>
    <w:rsid w:val="004068A4"/>
    <w:rsid w:val="004069E4"/>
    <w:rsid w:val="00407F6E"/>
    <w:rsid w:val="00411EBE"/>
    <w:rsid w:val="0041309E"/>
    <w:rsid w:val="00414D71"/>
    <w:rsid w:val="00415379"/>
    <w:rsid w:val="004155BD"/>
    <w:rsid w:val="004160B3"/>
    <w:rsid w:val="004164B8"/>
    <w:rsid w:val="0042088B"/>
    <w:rsid w:val="00421CB6"/>
    <w:rsid w:val="00423BDC"/>
    <w:rsid w:val="00423D82"/>
    <w:rsid w:val="0042424F"/>
    <w:rsid w:val="004245A5"/>
    <w:rsid w:val="004245FD"/>
    <w:rsid w:val="00424A52"/>
    <w:rsid w:val="004251BD"/>
    <w:rsid w:val="00427486"/>
    <w:rsid w:val="00427C62"/>
    <w:rsid w:val="00427F0F"/>
    <w:rsid w:val="00430395"/>
    <w:rsid w:val="00430F0B"/>
    <w:rsid w:val="004314EE"/>
    <w:rsid w:val="00432D95"/>
    <w:rsid w:val="00432F92"/>
    <w:rsid w:val="00433BFD"/>
    <w:rsid w:val="0043491D"/>
    <w:rsid w:val="004349D4"/>
    <w:rsid w:val="0043541B"/>
    <w:rsid w:val="0043559F"/>
    <w:rsid w:val="004355DD"/>
    <w:rsid w:val="00435803"/>
    <w:rsid w:val="00437304"/>
    <w:rsid w:val="0044076D"/>
    <w:rsid w:val="00440838"/>
    <w:rsid w:val="00440EC6"/>
    <w:rsid w:val="00441267"/>
    <w:rsid w:val="00442608"/>
    <w:rsid w:val="00442A56"/>
    <w:rsid w:val="0044410B"/>
    <w:rsid w:val="004449E1"/>
    <w:rsid w:val="00445829"/>
    <w:rsid w:val="00445B3B"/>
    <w:rsid w:val="00446636"/>
    <w:rsid w:val="00450266"/>
    <w:rsid w:val="00450A7D"/>
    <w:rsid w:val="00450A87"/>
    <w:rsid w:val="00450EF7"/>
    <w:rsid w:val="004522A8"/>
    <w:rsid w:val="004529D0"/>
    <w:rsid w:val="00452A95"/>
    <w:rsid w:val="00452FAE"/>
    <w:rsid w:val="00453104"/>
    <w:rsid w:val="00454865"/>
    <w:rsid w:val="00454C18"/>
    <w:rsid w:val="004556A5"/>
    <w:rsid w:val="00455AE5"/>
    <w:rsid w:val="00456B3A"/>
    <w:rsid w:val="00456C2D"/>
    <w:rsid w:val="004607C9"/>
    <w:rsid w:val="004613BD"/>
    <w:rsid w:val="00461B88"/>
    <w:rsid w:val="00461D29"/>
    <w:rsid w:val="00462DA3"/>
    <w:rsid w:val="004631B8"/>
    <w:rsid w:val="00463E35"/>
    <w:rsid w:val="00464D9E"/>
    <w:rsid w:val="00465232"/>
    <w:rsid w:val="00465475"/>
    <w:rsid w:val="00465671"/>
    <w:rsid w:val="00466DED"/>
    <w:rsid w:val="00466F20"/>
    <w:rsid w:val="00467D43"/>
    <w:rsid w:val="00467FAA"/>
    <w:rsid w:val="0047016B"/>
    <w:rsid w:val="0047087C"/>
    <w:rsid w:val="00470E53"/>
    <w:rsid w:val="00471321"/>
    <w:rsid w:val="00471503"/>
    <w:rsid w:val="00471B06"/>
    <w:rsid w:val="0047333B"/>
    <w:rsid w:val="00473B1D"/>
    <w:rsid w:val="00474B4A"/>
    <w:rsid w:val="00474B6E"/>
    <w:rsid w:val="00475017"/>
    <w:rsid w:val="0047600D"/>
    <w:rsid w:val="00476155"/>
    <w:rsid w:val="0047615B"/>
    <w:rsid w:val="004764F8"/>
    <w:rsid w:val="00476DE0"/>
    <w:rsid w:val="00477CD7"/>
    <w:rsid w:val="00477DF9"/>
    <w:rsid w:val="00480595"/>
    <w:rsid w:val="00480972"/>
    <w:rsid w:val="00480C3D"/>
    <w:rsid w:val="00481037"/>
    <w:rsid w:val="00481249"/>
    <w:rsid w:val="00481F51"/>
    <w:rsid w:val="00482362"/>
    <w:rsid w:val="00482374"/>
    <w:rsid w:val="00483D35"/>
    <w:rsid w:val="00483FEA"/>
    <w:rsid w:val="004847F4"/>
    <w:rsid w:val="00484D14"/>
    <w:rsid w:val="00485200"/>
    <w:rsid w:val="00486639"/>
    <w:rsid w:val="0048725B"/>
    <w:rsid w:val="00487B13"/>
    <w:rsid w:val="0049047E"/>
    <w:rsid w:val="00490982"/>
    <w:rsid w:val="0049113D"/>
    <w:rsid w:val="00491644"/>
    <w:rsid w:val="00491B5E"/>
    <w:rsid w:val="004943C0"/>
    <w:rsid w:val="004943C7"/>
    <w:rsid w:val="00494748"/>
    <w:rsid w:val="00495CF3"/>
    <w:rsid w:val="00496E20"/>
    <w:rsid w:val="00497184"/>
    <w:rsid w:val="004A0A7E"/>
    <w:rsid w:val="004A0BF2"/>
    <w:rsid w:val="004A3178"/>
    <w:rsid w:val="004A3353"/>
    <w:rsid w:val="004A3633"/>
    <w:rsid w:val="004A3997"/>
    <w:rsid w:val="004A44C5"/>
    <w:rsid w:val="004A47A7"/>
    <w:rsid w:val="004A4C27"/>
    <w:rsid w:val="004A4CC8"/>
    <w:rsid w:val="004A4E35"/>
    <w:rsid w:val="004A53F3"/>
    <w:rsid w:val="004A58B2"/>
    <w:rsid w:val="004A5F53"/>
    <w:rsid w:val="004A7A15"/>
    <w:rsid w:val="004A7E6E"/>
    <w:rsid w:val="004A7E73"/>
    <w:rsid w:val="004B0BF2"/>
    <w:rsid w:val="004B2F56"/>
    <w:rsid w:val="004B38FA"/>
    <w:rsid w:val="004B4688"/>
    <w:rsid w:val="004B475E"/>
    <w:rsid w:val="004B4BA5"/>
    <w:rsid w:val="004B5109"/>
    <w:rsid w:val="004B5121"/>
    <w:rsid w:val="004B5F8C"/>
    <w:rsid w:val="004B6139"/>
    <w:rsid w:val="004B65C7"/>
    <w:rsid w:val="004B660B"/>
    <w:rsid w:val="004C031B"/>
    <w:rsid w:val="004C091D"/>
    <w:rsid w:val="004C0ED8"/>
    <w:rsid w:val="004C156F"/>
    <w:rsid w:val="004C1870"/>
    <w:rsid w:val="004C1B44"/>
    <w:rsid w:val="004C261C"/>
    <w:rsid w:val="004C2B4A"/>
    <w:rsid w:val="004C3F3F"/>
    <w:rsid w:val="004C463E"/>
    <w:rsid w:val="004C52BB"/>
    <w:rsid w:val="004C618E"/>
    <w:rsid w:val="004C65FC"/>
    <w:rsid w:val="004C671A"/>
    <w:rsid w:val="004C6E4C"/>
    <w:rsid w:val="004C779E"/>
    <w:rsid w:val="004C78B1"/>
    <w:rsid w:val="004C7F9F"/>
    <w:rsid w:val="004D003D"/>
    <w:rsid w:val="004D039C"/>
    <w:rsid w:val="004D0FDA"/>
    <w:rsid w:val="004D2433"/>
    <w:rsid w:val="004D29BA"/>
    <w:rsid w:val="004D2D6B"/>
    <w:rsid w:val="004D31F2"/>
    <w:rsid w:val="004D4020"/>
    <w:rsid w:val="004D5858"/>
    <w:rsid w:val="004D5D17"/>
    <w:rsid w:val="004D6D07"/>
    <w:rsid w:val="004D7940"/>
    <w:rsid w:val="004D79B5"/>
    <w:rsid w:val="004E04B0"/>
    <w:rsid w:val="004E181F"/>
    <w:rsid w:val="004E1DAC"/>
    <w:rsid w:val="004E3210"/>
    <w:rsid w:val="004E3725"/>
    <w:rsid w:val="004E3BA0"/>
    <w:rsid w:val="004E426D"/>
    <w:rsid w:val="004E466A"/>
    <w:rsid w:val="004E4DA6"/>
    <w:rsid w:val="004E52AF"/>
    <w:rsid w:val="004E541B"/>
    <w:rsid w:val="004E56C2"/>
    <w:rsid w:val="004E68CB"/>
    <w:rsid w:val="004E6F20"/>
    <w:rsid w:val="004F0BAD"/>
    <w:rsid w:val="004F0E36"/>
    <w:rsid w:val="004F2B67"/>
    <w:rsid w:val="004F4071"/>
    <w:rsid w:val="004F4F1A"/>
    <w:rsid w:val="004F4F1C"/>
    <w:rsid w:val="004F53DC"/>
    <w:rsid w:val="004F54EB"/>
    <w:rsid w:val="004F65E9"/>
    <w:rsid w:val="005008D4"/>
    <w:rsid w:val="00501A9C"/>
    <w:rsid w:val="00501E96"/>
    <w:rsid w:val="00502290"/>
    <w:rsid w:val="005025B2"/>
    <w:rsid w:val="005025F2"/>
    <w:rsid w:val="00502FB2"/>
    <w:rsid w:val="005032E3"/>
    <w:rsid w:val="005032EC"/>
    <w:rsid w:val="0050348F"/>
    <w:rsid w:val="0050395F"/>
    <w:rsid w:val="00503A54"/>
    <w:rsid w:val="00504720"/>
    <w:rsid w:val="00504799"/>
    <w:rsid w:val="00504A70"/>
    <w:rsid w:val="00504AB3"/>
    <w:rsid w:val="00505396"/>
    <w:rsid w:val="00505633"/>
    <w:rsid w:val="00506613"/>
    <w:rsid w:val="00510DC9"/>
    <w:rsid w:val="00511448"/>
    <w:rsid w:val="00512770"/>
    <w:rsid w:val="005129BE"/>
    <w:rsid w:val="00512F77"/>
    <w:rsid w:val="00513E56"/>
    <w:rsid w:val="00515283"/>
    <w:rsid w:val="005164CE"/>
    <w:rsid w:val="00516902"/>
    <w:rsid w:val="005178B3"/>
    <w:rsid w:val="00520940"/>
    <w:rsid w:val="00521DC1"/>
    <w:rsid w:val="005227E1"/>
    <w:rsid w:val="0052292C"/>
    <w:rsid w:val="00522C0A"/>
    <w:rsid w:val="00522CDD"/>
    <w:rsid w:val="00523044"/>
    <w:rsid w:val="00523999"/>
    <w:rsid w:val="00523A55"/>
    <w:rsid w:val="00523EFE"/>
    <w:rsid w:val="00523F00"/>
    <w:rsid w:val="00524DFF"/>
    <w:rsid w:val="00526E9D"/>
    <w:rsid w:val="00527CE5"/>
    <w:rsid w:val="00527EFF"/>
    <w:rsid w:val="0053080E"/>
    <w:rsid w:val="0053221B"/>
    <w:rsid w:val="00533023"/>
    <w:rsid w:val="005338C9"/>
    <w:rsid w:val="00533AEE"/>
    <w:rsid w:val="00533DE3"/>
    <w:rsid w:val="00533DE9"/>
    <w:rsid w:val="0053564E"/>
    <w:rsid w:val="00535AD5"/>
    <w:rsid w:val="005364A3"/>
    <w:rsid w:val="00536691"/>
    <w:rsid w:val="00537281"/>
    <w:rsid w:val="0053740E"/>
    <w:rsid w:val="00540E64"/>
    <w:rsid w:val="0054161A"/>
    <w:rsid w:val="005416E2"/>
    <w:rsid w:val="005418F8"/>
    <w:rsid w:val="00541C30"/>
    <w:rsid w:val="00542D0C"/>
    <w:rsid w:val="00543CDC"/>
    <w:rsid w:val="00543F6A"/>
    <w:rsid w:val="00550C1C"/>
    <w:rsid w:val="005510ED"/>
    <w:rsid w:val="00554334"/>
    <w:rsid w:val="00556402"/>
    <w:rsid w:val="005568DA"/>
    <w:rsid w:val="00556DC6"/>
    <w:rsid w:val="0056412C"/>
    <w:rsid w:val="0056415D"/>
    <w:rsid w:val="00564D3B"/>
    <w:rsid w:val="00565149"/>
    <w:rsid w:val="00565AF4"/>
    <w:rsid w:val="005663B6"/>
    <w:rsid w:val="00567A51"/>
    <w:rsid w:val="0057006A"/>
    <w:rsid w:val="00570361"/>
    <w:rsid w:val="00570990"/>
    <w:rsid w:val="00570E67"/>
    <w:rsid w:val="00572D3C"/>
    <w:rsid w:val="00573A15"/>
    <w:rsid w:val="00573C7A"/>
    <w:rsid w:val="005742DF"/>
    <w:rsid w:val="00574501"/>
    <w:rsid w:val="0057495F"/>
    <w:rsid w:val="00574C6F"/>
    <w:rsid w:val="00574EEA"/>
    <w:rsid w:val="00575903"/>
    <w:rsid w:val="00575E88"/>
    <w:rsid w:val="00577BFD"/>
    <w:rsid w:val="00580437"/>
    <w:rsid w:val="005805E6"/>
    <w:rsid w:val="00580E9F"/>
    <w:rsid w:val="005823C0"/>
    <w:rsid w:val="00582FBB"/>
    <w:rsid w:val="0058357C"/>
    <w:rsid w:val="0058576C"/>
    <w:rsid w:val="00585827"/>
    <w:rsid w:val="005859A9"/>
    <w:rsid w:val="00586A85"/>
    <w:rsid w:val="005877C3"/>
    <w:rsid w:val="005901BD"/>
    <w:rsid w:val="0059066D"/>
    <w:rsid w:val="00591122"/>
    <w:rsid w:val="00591B09"/>
    <w:rsid w:val="00592843"/>
    <w:rsid w:val="00592DCF"/>
    <w:rsid w:val="00593E48"/>
    <w:rsid w:val="005946BF"/>
    <w:rsid w:val="00594F2A"/>
    <w:rsid w:val="00595E16"/>
    <w:rsid w:val="00597E8A"/>
    <w:rsid w:val="005A3426"/>
    <w:rsid w:val="005A38E0"/>
    <w:rsid w:val="005A5527"/>
    <w:rsid w:val="005A5EDE"/>
    <w:rsid w:val="005A66EA"/>
    <w:rsid w:val="005A7274"/>
    <w:rsid w:val="005B0313"/>
    <w:rsid w:val="005B0BFC"/>
    <w:rsid w:val="005B0E15"/>
    <w:rsid w:val="005B2D0C"/>
    <w:rsid w:val="005B2E5A"/>
    <w:rsid w:val="005B4163"/>
    <w:rsid w:val="005B517E"/>
    <w:rsid w:val="005B6C8D"/>
    <w:rsid w:val="005C045A"/>
    <w:rsid w:val="005C16BA"/>
    <w:rsid w:val="005C21F6"/>
    <w:rsid w:val="005C4187"/>
    <w:rsid w:val="005C41BF"/>
    <w:rsid w:val="005C4B18"/>
    <w:rsid w:val="005C5D69"/>
    <w:rsid w:val="005C71A6"/>
    <w:rsid w:val="005C766B"/>
    <w:rsid w:val="005D1042"/>
    <w:rsid w:val="005D155A"/>
    <w:rsid w:val="005D2D61"/>
    <w:rsid w:val="005D2F15"/>
    <w:rsid w:val="005D53A1"/>
    <w:rsid w:val="005D5CA2"/>
    <w:rsid w:val="005D61C7"/>
    <w:rsid w:val="005D7115"/>
    <w:rsid w:val="005D7949"/>
    <w:rsid w:val="005D7F80"/>
    <w:rsid w:val="005E00BB"/>
    <w:rsid w:val="005E01C4"/>
    <w:rsid w:val="005E0DDA"/>
    <w:rsid w:val="005E0DDD"/>
    <w:rsid w:val="005E111C"/>
    <w:rsid w:val="005E20E9"/>
    <w:rsid w:val="005E3AF9"/>
    <w:rsid w:val="005E4069"/>
    <w:rsid w:val="005E406C"/>
    <w:rsid w:val="005E40B1"/>
    <w:rsid w:val="005E4259"/>
    <w:rsid w:val="005E5145"/>
    <w:rsid w:val="005E5C12"/>
    <w:rsid w:val="005E6031"/>
    <w:rsid w:val="005E641D"/>
    <w:rsid w:val="005E6551"/>
    <w:rsid w:val="005E7807"/>
    <w:rsid w:val="005F0312"/>
    <w:rsid w:val="005F0626"/>
    <w:rsid w:val="005F094F"/>
    <w:rsid w:val="005F0989"/>
    <w:rsid w:val="005F1170"/>
    <w:rsid w:val="005F1260"/>
    <w:rsid w:val="005F1745"/>
    <w:rsid w:val="005F20B6"/>
    <w:rsid w:val="005F5016"/>
    <w:rsid w:val="005F50A9"/>
    <w:rsid w:val="005F7250"/>
    <w:rsid w:val="005F7FAB"/>
    <w:rsid w:val="00600587"/>
    <w:rsid w:val="00601B5F"/>
    <w:rsid w:val="00601B96"/>
    <w:rsid w:val="00601EE0"/>
    <w:rsid w:val="00602A5F"/>
    <w:rsid w:val="00605DE8"/>
    <w:rsid w:val="006069B8"/>
    <w:rsid w:val="00606C86"/>
    <w:rsid w:val="00610C21"/>
    <w:rsid w:val="00610CFC"/>
    <w:rsid w:val="00610D58"/>
    <w:rsid w:val="00611376"/>
    <w:rsid w:val="006121E2"/>
    <w:rsid w:val="0061261E"/>
    <w:rsid w:val="0061372B"/>
    <w:rsid w:val="00613D50"/>
    <w:rsid w:val="00615265"/>
    <w:rsid w:val="0061542A"/>
    <w:rsid w:val="00615B90"/>
    <w:rsid w:val="006160A8"/>
    <w:rsid w:val="00616BB9"/>
    <w:rsid w:val="006170C6"/>
    <w:rsid w:val="00617C1D"/>
    <w:rsid w:val="00620F2A"/>
    <w:rsid w:val="00620F2D"/>
    <w:rsid w:val="006214CB"/>
    <w:rsid w:val="00623076"/>
    <w:rsid w:val="0062328A"/>
    <w:rsid w:val="00623573"/>
    <w:rsid w:val="006239AD"/>
    <w:rsid w:val="00623C1F"/>
    <w:rsid w:val="00623F92"/>
    <w:rsid w:val="00624AD6"/>
    <w:rsid w:val="00625111"/>
    <w:rsid w:val="00626875"/>
    <w:rsid w:val="00626F26"/>
    <w:rsid w:val="0062737C"/>
    <w:rsid w:val="006276CE"/>
    <w:rsid w:val="0063126A"/>
    <w:rsid w:val="006315F3"/>
    <w:rsid w:val="0063294C"/>
    <w:rsid w:val="00633050"/>
    <w:rsid w:val="00633E75"/>
    <w:rsid w:val="0063451C"/>
    <w:rsid w:val="00634F98"/>
    <w:rsid w:val="00635117"/>
    <w:rsid w:val="006354B4"/>
    <w:rsid w:val="00635FA0"/>
    <w:rsid w:val="00636F6E"/>
    <w:rsid w:val="00640F09"/>
    <w:rsid w:val="00641A03"/>
    <w:rsid w:val="00641C91"/>
    <w:rsid w:val="00641F99"/>
    <w:rsid w:val="00642EA2"/>
    <w:rsid w:val="006433FF"/>
    <w:rsid w:val="00644093"/>
    <w:rsid w:val="0064430D"/>
    <w:rsid w:val="006443E7"/>
    <w:rsid w:val="00644AB2"/>
    <w:rsid w:val="00645699"/>
    <w:rsid w:val="00646AB8"/>
    <w:rsid w:val="00646E35"/>
    <w:rsid w:val="00647469"/>
    <w:rsid w:val="00647838"/>
    <w:rsid w:val="006478CB"/>
    <w:rsid w:val="00647A25"/>
    <w:rsid w:val="006511BE"/>
    <w:rsid w:val="006514EF"/>
    <w:rsid w:val="006516D6"/>
    <w:rsid w:val="00653055"/>
    <w:rsid w:val="00653C83"/>
    <w:rsid w:val="006541A9"/>
    <w:rsid w:val="006543E4"/>
    <w:rsid w:val="00654E1D"/>
    <w:rsid w:val="00655784"/>
    <w:rsid w:val="0065593E"/>
    <w:rsid w:val="006574AC"/>
    <w:rsid w:val="00657855"/>
    <w:rsid w:val="00660104"/>
    <w:rsid w:val="0066018D"/>
    <w:rsid w:val="00660A9D"/>
    <w:rsid w:val="00661970"/>
    <w:rsid w:val="00663712"/>
    <w:rsid w:val="0066447D"/>
    <w:rsid w:val="00664C79"/>
    <w:rsid w:val="00666A91"/>
    <w:rsid w:val="00666BE1"/>
    <w:rsid w:val="00666CE7"/>
    <w:rsid w:val="00666D0B"/>
    <w:rsid w:val="0066733E"/>
    <w:rsid w:val="00670C49"/>
    <w:rsid w:val="0067100F"/>
    <w:rsid w:val="00672AB8"/>
    <w:rsid w:val="006734C4"/>
    <w:rsid w:val="00674B92"/>
    <w:rsid w:val="00675349"/>
    <w:rsid w:val="00675739"/>
    <w:rsid w:val="00676FF4"/>
    <w:rsid w:val="006779FA"/>
    <w:rsid w:val="00681118"/>
    <w:rsid w:val="0068218A"/>
    <w:rsid w:val="006823A0"/>
    <w:rsid w:val="00683C4E"/>
    <w:rsid w:val="006843A1"/>
    <w:rsid w:val="006845DF"/>
    <w:rsid w:val="00684B41"/>
    <w:rsid w:val="0068548C"/>
    <w:rsid w:val="006865A1"/>
    <w:rsid w:val="00686B73"/>
    <w:rsid w:val="006879DC"/>
    <w:rsid w:val="00687BB6"/>
    <w:rsid w:val="00687DA4"/>
    <w:rsid w:val="006904A1"/>
    <w:rsid w:val="006904FB"/>
    <w:rsid w:val="00690D02"/>
    <w:rsid w:val="00691323"/>
    <w:rsid w:val="0069146E"/>
    <w:rsid w:val="0069281C"/>
    <w:rsid w:val="00693B96"/>
    <w:rsid w:val="006948BE"/>
    <w:rsid w:val="0069574A"/>
    <w:rsid w:val="0069738B"/>
    <w:rsid w:val="006A1431"/>
    <w:rsid w:val="006A16D6"/>
    <w:rsid w:val="006A254F"/>
    <w:rsid w:val="006A2ED6"/>
    <w:rsid w:val="006A3A0B"/>
    <w:rsid w:val="006A4C83"/>
    <w:rsid w:val="006A6412"/>
    <w:rsid w:val="006A6772"/>
    <w:rsid w:val="006A6FBD"/>
    <w:rsid w:val="006B1843"/>
    <w:rsid w:val="006B1B8C"/>
    <w:rsid w:val="006B1DEA"/>
    <w:rsid w:val="006B286B"/>
    <w:rsid w:val="006B3088"/>
    <w:rsid w:val="006B4691"/>
    <w:rsid w:val="006B4D50"/>
    <w:rsid w:val="006B5824"/>
    <w:rsid w:val="006B634E"/>
    <w:rsid w:val="006B7F3C"/>
    <w:rsid w:val="006C0D8B"/>
    <w:rsid w:val="006C15BA"/>
    <w:rsid w:val="006C4234"/>
    <w:rsid w:val="006C4C2F"/>
    <w:rsid w:val="006C4C64"/>
    <w:rsid w:val="006C58C4"/>
    <w:rsid w:val="006C59D6"/>
    <w:rsid w:val="006C5A16"/>
    <w:rsid w:val="006C5DDD"/>
    <w:rsid w:val="006C625D"/>
    <w:rsid w:val="006C70E1"/>
    <w:rsid w:val="006C74C8"/>
    <w:rsid w:val="006D0CAD"/>
    <w:rsid w:val="006D17FC"/>
    <w:rsid w:val="006D29EB"/>
    <w:rsid w:val="006D2BBB"/>
    <w:rsid w:val="006D3F20"/>
    <w:rsid w:val="006D44DA"/>
    <w:rsid w:val="006D45F3"/>
    <w:rsid w:val="006D4FF9"/>
    <w:rsid w:val="006D513F"/>
    <w:rsid w:val="006D52BB"/>
    <w:rsid w:val="006D6539"/>
    <w:rsid w:val="006D73B8"/>
    <w:rsid w:val="006D7401"/>
    <w:rsid w:val="006D7730"/>
    <w:rsid w:val="006D7EC9"/>
    <w:rsid w:val="006E00A5"/>
    <w:rsid w:val="006E01D7"/>
    <w:rsid w:val="006E11E6"/>
    <w:rsid w:val="006E13EB"/>
    <w:rsid w:val="006E21D4"/>
    <w:rsid w:val="006E3B9D"/>
    <w:rsid w:val="006E3DD6"/>
    <w:rsid w:val="006E42DC"/>
    <w:rsid w:val="006E47DE"/>
    <w:rsid w:val="006E57BE"/>
    <w:rsid w:val="006E5C7C"/>
    <w:rsid w:val="006E5D51"/>
    <w:rsid w:val="006E64FD"/>
    <w:rsid w:val="006E6CF3"/>
    <w:rsid w:val="006E6D50"/>
    <w:rsid w:val="006E72D7"/>
    <w:rsid w:val="006E786D"/>
    <w:rsid w:val="006F0392"/>
    <w:rsid w:val="006F0F7E"/>
    <w:rsid w:val="006F1B65"/>
    <w:rsid w:val="006F3BB3"/>
    <w:rsid w:val="006F4E1C"/>
    <w:rsid w:val="006F6603"/>
    <w:rsid w:val="006F6A64"/>
    <w:rsid w:val="006F72B7"/>
    <w:rsid w:val="006F7352"/>
    <w:rsid w:val="007008DD"/>
    <w:rsid w:val="00700D23"/>
    <w:rsid w:val="007025D4"/>
    <w:rsid w:val="00703057"/>
    <w:rsid w:val="0070381D"/>
    <w:rsid w:val="007049E3"/>
    <w:rsid w:val="00705416"/>
    <w:rsid w:val="007067B3"/>
    <w:rsid w:val="00706ADC"/>
    <w:rsid w:val="00706F43"/>
    <w:rsid w:val="00707E1A"/>
    <w:rsid w:val="00710672"/>
    <w:rsid w:val="00710AF4"/>
    <w:rsid w:val="00710FF5"/>
    <w:rsid w:val="007116C6"/>
    <w:rsid w:val="00711C32"/>
    <w:rsid w:val="00711F92"/>
    <w:rsid w:val="007127AA"/>
    <w:rsid w:val="00713315"/>
    <w:rsid w:val="00714104"/>
    <w:rsid w:val="007155A7"/>
    <w:rsid w:val="0071619E"/>
    <w:rsid w:val="0071734A"/>
    <w:rsid w:val="00720E22"/>
    <w:rsid w:val="00723194"/>
    <w:rsid w:val="00723A17"/>
    <w:rsid w:val="007247F4"/>
    <w:rsid w:val="0072481E"/>
    <w:rsid w:val="007263F0"/>
    <w:rsid w:val="00726BEB"/>
    <w:rsid w:val="00726FA7"/>
    <w:rsid w:val="00727913"/>
    <w:rsid w:val="0073048C"/>
    <w:rsid w:val="0073063C"/>
    <w:rsid w:val="0073102A"/>
    <w:rsid w:val="0073117C"/>
    <w:rsid w:val="007314AD"/>
    <w:rsid w:val="007315EC"/>
    <w:rsid w:val="00731E54"/>
    <w:rsid w:val="00732E59"/>
    <w:rsid w:val="007333FE"/>
    <w:rsid w:val="00734731"/>
    <w:rsid w:val="00736001"/>
    <w:rsid w:val="007364BD"/>
    <w:rsid w:val="00737F25"/>
    <w:rsid w:val="0074084E"/>
    <w:rsid w:val="0074099C"/>
    <w:rsid w:val="00741F29"/>
    <w:rsid w:val="007430DC"/>
    <w:rsid w:val="0074310B"/>
    <w:rsid w:val="0074329B"/>
    <w:rsid w:val="00743413"/>
    <w:rsid w:val="00743CA9"/>
    <w:rsid w:val="00744DE6"/>
    <w:rsid w:val="00744EED"/>
    <w:rsid w:val="00745AF4"/>
    <w:rsid w:val="00746A86"/>
    <w:rsid w:val="007475F8"/>
    <w:rsid w:val="00747765"/>
    <w:rsid w:val="007502BA"/>
    <w:rsid w:val="00750543"/>
    <w:rsid w:val="00751051"/>
    <w:rsid w:val="007515C3"/>
    <w:rsid w:val="00751867"/>
    <w:rsid w:val="00751C1B"/>
    <w:rsid w:val="00751CC5"/>
    <w:rsid w:val="00751CCF"/>
    <w:rsid w:val="00753E4C"/>
    <w:rsid w:val="00754EC8"/>
    <w:rsid w:val="00755105"/>
    <w:rsid w:val="00755BA1"/>
    <w:rsid w:val="007561FB"/>
    <w:rsid w:val="007565CB"/>
    <w:rsid w:val="0076016A"/>
    <w:rsid w:val="00760471"/>
    <w:rsid w:val="0076078E"/>
    <w:rsid w:val="00760B63"/>
    <w:rsid w:val="00760D5C"/>
    <w:rsid w:val="00760DC2"/>
    <w:rsid w:val="0076248A"/>
    <w:rsid w:val="00764C2C"/>
    <w:rsid w:val="007655E8"/>
    <w:rsid w:val="007662CF"/>
    <w:rsid w:val="007665D7"/>
    <w:rsid w:val="007673D8"/>
    <w:rsid w:val="0076767F"/>
    <w:rsid w:val="00770777"/>
    <w:rsid w:val="00772FE9"/>
    <w:rsid w:val="00773C5A"/>
    <w:rsid w:val="00774A11"/>
    <w:rsid w:val="007758DC"/>
    <w:rsid w:val="00775CD3"/>
    <w:rsid w:val="00775CDC"/>
    <w:rsid w:val="00776B33"/>
    <w:rsid w:val="00777A4C"/>
    <w:rsid w:val="007822C7"/>
    <w:rsid w:val="00782ACD"/>
    <w:rsid w:val="00782E48"/>
    <w:rsid w:val="00782FD6"/>
    <w:rsid w:val="0078340E"/>
    <w:rsid w:val="007852FC"/>
    <w:rsid w:val="00785B12"/>
    <w:rsid w:val="00786114"/>
    <w:rsid w:val="007866DB"/>
    <w:rsid w:val="00786E5B"/>
    <w:rsid w:val="00787293"/>
    <w:rsid w:val="0079013F"/>
    <w:rsid w:val="00790E2A"/>
    <w:rsid w:val="00791575"/>
    <w:rsid w:val="0079218E"/>
    <w:rsid w:val="00792E9D"/>
    <w:rsid w:val="00794369"/>
    <w:rsid w:val="00794D98"/>
    <w:rsid w:val="00794E59"/>
    <w:rsid w:val="00794EBD"/>
    <w:rsid w:val="007953C9"/>
    <w:rsid w:val="007976AD"/>
    <w:rsid w:val="00797DF1"/>
    <w:rsid w:val="007A0435"/>
    <w:rsid w:val="007A0C12"/>
    <w:rsid w:val="007A10AA"/>
    <w:rsid w:val="007A12EC"/>
    <w:rsid w:val="007A3100"/>
    <w:rsid w:val="007A3287"/>
    <w:rsid w:val="007A3F22"/>
    <w:rsid w:val="007A4080"/>
    <w:rsid w:val="007A421F"/>
    <w:rsid w:val="007A45C8"/>
    <w:rsid w:val="007A4F00"/>
    <w:rsid w:val="007A5069"/>
    <w:rsid w:val="007A5543"/>
    <w:rsid w:val="007A55F0"/>
    <w:rsid w:val="007A63F9"/>
    <w:rsid w:val="007A77F6"/>
    <w:rsid w:val="007B0C46"/>
    <w:rsid w:val="007B15A3"/>
    <w:rsid w:val="007B1FC9"/>
    <w:rsid w:val="007B226A"/>
    <w:rsid w:val="007B23D3"/>
    <w:rsid w:val="007B26D2"/>
    <w:rsid w:val="007B2B4B"/>
    <w:rsid w:val="007B32EE"/>
    <w:rsid w:val="007B4C5D"/>
    <w:rsid w:val="007B50DE"/>
    <w:rsid w:val="007B6941"/>
    <w:rsid w:val="007B6CF0"/>
    <w:rsid w:val="007B715C"/>
    <w:rsid w:val="007B7B39"/>
    <w:rsid w:val="007B7D12"/>
    <w:rsid w:val="007C2216"/>
    <w:rsid w:val="007C2DAA"/>
    <w:rsid w:val="007C350C"/>
    <w:rsid w:val="007C367D"/>
    <w:rsid w:val="007C3FB4"/>
    <w:rsid w:val="007C46B9"/>
    <w:rsid w:val="007C6DC3"/>
    <w:rsid w:val="007D078D"/>
    <w:rsid w:val="007D1145"/>
    <w:rsid w:val="007D1259"/>
    <w:rsid w:val="007D37B7"/>
    <w:rsid w:val="007D3BCC"/>
    <w:rsid w:val="007D521A"/>
    <w:rsid w:val="007D5962"/>
    <w:rsid w:val="007D6ED0"/>
    <w:rsid w:val="007E005B"/>
    <w:rsid w:val="007E1369"/>
    <w:rsid w:val="007E14F0"/>
    <w:rsid w:val="007E246F"/>
    <w:rsid w:val="007E3EC6"/>
    <w:rsid w:val="007E417B"/>
    <w:rsid w:val="007E48CA"/>
    <w:rsid w:val="007E6DCE"/>
    <w:rsid w:val="007E7D7F"/>
    <w:rsid w:val="007F0059"/>
    <w:rsid w:val="007F04B3"/>
    <w:rsid w:val="007F07BF"/>
    <w:rsid w:val="007F09A3"/>
    <w:rsid w:val="007F1891"/>
    <w:rsid w:val="007F1F92"/>
    <w:rsid w:val="007F1FFF"/>
    <w:rsid w:val="007F2B70"/>
    <w:rsid w:val="007F457D"/>
    <w:rsid w:val="007F4F11"/>
    <w:rsid w:val="007F4FAE"/>
    <w:rsid w:val="007F5274"/>
    <w:rsid w:val="007F5B29"/>
    <w:rsid w:val="007F6A04"/>
    <w:rsid w:val="007F6F52"/>
    <w:rsid w:val="007F79EF"/>
    <w:rsid w:val="008008BB"/>
    <w:rsid w:val="00800AC9"/>
    <w:rsid w:val="00800F3F"/>
    <w:rsid w:val="00801525"/>
    <w:rsid w:val="00801D0C"/>
    <w:rsid w:val="00802335"/>
    <w:rsid w:val="00803DC9"/>
    <w:rsid w:val="00805222"/>
    <w:rsid w:val="0080592D"/>
    <w:rsid w:val="0080789E"/>
    <w:rsid w:val="00810A0E"/>
    <w:rsid w:val="0081265E"/>
    <w:rsid w:val="008126CA"/>
    <w:rsid w:val="00812C06"/>
    <w:rsid w:val="00813BCF"/>
    <w:rsid w:val="008140B9"/>
    <w:rsid w:val="00814314"/>
    <w:rsid w:val="0081437E"/>
    <w:rsid w:val="0081568B"/>
    <w:rsid w:val="00815DE2"/>
    <w:rsid w:val="0081759F"/>
    <w:rsid w:val="008179D0"/>
    <w:rsid w:val="00821966"/>
    <w:rsid w:val="008219BC"/>
    <w:rsid w:val="008230C4"/>
    <w:rsid w:val="00823C29"/>
    <w:rsid w:val="008246EA"/>
    <w:rsid w:val="00825119"/>
    <w:rsid w:val="00825288"/>
    <w:rsid w:val="00825605"/>
    <w:rsid w:val="0082560A"/>
    <w:rsid w:val="008256AB"/>
    <w:rsid w:val="00825D72"/>
    <w:rsid w:val="008260B6"/>
    <w:rsid w:val="00826766"/>
    <w:rsid w:val="00827308"/>
    <w:rsid w:val="00832C5E"/>
    <w:rsid w:val="00833209"/>
    <w:rsid w:val="008333AA"/>
    <w:rsid w:val="00834015"/>
    <w:rsid w:val="00836519"/>
    <w:rsid w:val="008371CA"/>
    <w:rsid w:val="008400C6"/>
    <w:rsid w:val="00840193"/>
    <w:rsid w:val="00840342"/>
    <w:rsid w:val="0084037D"/>
    <w:rsid w:val="00841198"/>
    <w:rsid w:val="00842B27"/>
    <w:rsid w:val="00843377"/>
    <w:rsid w:val="00843532"/>
    <w:rsid w:val="00843FD5"/>
    <w:rsid w:val="00844985"/>
    <w:rsid w:val="00845194"/>
    <w:rsid w:val="00845BE3"/>
    <w:rsid w:val="008466CC"/>
    <w:rsid w:val="00846849"/>
    <w:rsid w:val="00846E49"/>
    <w:rsid w:val="00847E8C"/>
    <w:rsid w:val="00850023"/>
    <w:rsid w:val="008509BD"/>
    <w:rsid w:val="00851E49"/>
    <w:rsid w:val="00852D23"/>
    <w:rsid w:val="0085351C"/>
    <w:rsid w:val="0085579A"/>
    <w:rsid w:val="0085597C"/>
    <w:rsid w:val="00855A7A"/>
    <w:rsid w:val="00855D62"/>
    <w:rsid w:val="00857346"/>
    <w:rsid w:val="00857A66"/>
    <w:rsid w:val="00857AAE"/>
    <w:rsid w:val="00860C7D"/>
    <w:rsid w:val="0086136F"/>
    <w:rsid w:val="00861462"/>
    <w:rsid w:val="0086224C"/>
    <w:rsid w:val="00862748"/>
    <w:rsid w:val="00863C33"/>
    <w:rsid w:val="00864B41"/>
    <w:rsid w:val="00865297"/>
    <w:rsid w:val="0086555D"/>
    <w:rsid w:val="0086580E"/>
    <w:rsid w:val="00866A9A"/>
    <w:rsid w:val="008679E5"/>
    <w:rsid w:val="00870600"/>
    <w:rsid w:val="008708E0"/>
    <w:rsid w:val="00870AA1"/>
    <w:rsid w:val="00870B2B"/>
    <w:rsid w:val="008711FC"/>
    <w:rsid w:val="00871808"/>
    <w:rsid w:val="00871A80"/>
    <w:rsid w:val="00871B80"/>
    <w:rsid w:val="00872439"/>
    <w:rsid w:val="00872C4A"/>
    <w:rsid w:val="00872E6F"/>
    <w:rsid w:val="00872EA3"/>
    <w:rsid w:val="008730F0"/>
    <w:rsid w:val="0087338C"/>
    <w:rsid w:val="008745AB"/>
    <w:rsid w:val="008766E1"/>
    <w:rsid w:val="008768B2"/>
    <w:rsid w:val="00876B30"/>
    <w:rsid w:val="00876B9B"/>
    <w:rsid w:val="00877571"/>
    <w:rsid w:val="00883285"/>
    <w:rsid w:val="00883320"/>
    <w:rsid w:val="00884DB3"/>
    <w:rsid w:val="00884FC4"/>
    <w:rsid w:val="00886114"/>
    <w:rsid w:val="0088696B"/>
    <w:rsid w:val="00887B52"/>
    <w:rsid w:val="00887EBE"/>
    <w:rsid w:val="0089168C"/>
    <w:rsid w:val="00891A08"/>
    <w:rsid w:val="008927C6"/>
    <w:rsid w:val="008937E3"/>
    <w:rsid w:val="00893ECA"/>
    <w:rsid w:val="00894C26"/>
    <w:rsid w:val="008A01AC"/>
    <w:rsid w:val="008A0C9D"/>
    <w:rsid w:val="008A0EE9"/>
    <w:rsid w:val="008A27DB"/>
    <w:rsid w:val="008A32FE"/>
    <w:rsid w:val="008A47A9"/>
    <w:rsid w:val="008A4D64"/>
    <w:rsid w:val="008A50A4"/>
    <w:rsid w:val="008A54D2"/>
    <w:rsid w:val="008A6283"/>
    <w:rsid w:val="008A7BE5"/>
    <w:rsid w:val="008B0520"/>
    <w:rsid w:val="008B0AAF"/>
    <w:rsid w:val="008B1F82"/>
    <w:rsid w:val="008B2D1F"/>
    <w:rsid w:val="008B3E02"/>
    <w:rsid w:val="008B422D"/>
    <w:rsid w:val="008B49B9"/>
    <w:rsid w:val="008B4EB8"/>
    <w:rsid w:val="008B5606"/>
    <w:rsid w:val="008B6473"/>
    <w:rsid w:val="008B7422"/>
    <w:rsid w:val="008C04EA"/>
    <w:rsid w:val="008C07A1"/>
    <w:rsid w:val="008C0A20"/>
    <w:rsid w:val="008C1613"/>
    <w:rsid w:val="008C2CEE"/>
    <w:rsid w:val="008C2ECD"/>
    <w:rsid w:val="008C3574"/>
    <w:rsid w:val="008C439F"/>
    <w:rsid w:val="008C47D1"/>
    <w:rsid w:val="008C5A6A"/>
    <w:rsid w:val="008C5FD6"/>
    <w:rsid w:val="008D0D6B"/>
    <w:rsid w:val="008D14F3"/>
    <w:rsid w:val="008D2413"/>
    <w:rsid w:val="008D25B2"/>
    <w:rsid w:val="008D2BF8"/>
    <w:rsid w:val="008D46AE"/>
    <w:rsid w:val="008D56F9"/>
    <w:rsid w:val="008D5EBC"/>
    <w:rsid w:val="008D6F6E"/>
    <w:rsid w:val="008D79FD"/>
    <w:rsid w:val="008E050C"/>
    <w:rsid w:val="008E0823"/>
    <w:rsid w:val="008E0C5B"/>
    <w:rsid w:val="008E17AE"/>
    <w:rsid w:val="008E268C"/>
    <w:rsid w:val="008E43D2"/>
    <w:rsid w:val="008E4731"/>
    <w:rsid w:val="008E4E32"/>
    <w:rsid w:val="008E54A1"/>
    <w:rsid w:val="008E5701"/>
    <w:rsid w:val="008E7176"/>
    <w:rsid w:val="008F0167"/>
    <w:rsid w:val="008F0D78"/>
    <w:rsid w:val="008F179C"/>
    <w:rsid w:val="008F1CE4"/>
    <w:rsid w:val="008F2F94"/>
    <w:rsid w:val="008F3452"/>
    <w:rsid w:val="008F3A9E"/>
    <w:rsid w:val="008F46AD"/>
    <w:rsid w:val="008F5174"/>
    <w:rsid w:val="008F5E6F"/>
    <w:rsid w:val="008F6561"/>
    <w:rsid w:val="008F7FCC"/>
    <w:rsid w:val="0090062C"/>
    <w:rsid w:val="00900697"/>
    <w:rsid w:val="00900C8C"/>
    <w:rsid w:val="00901560"/>
    <w:rsid w:val="00902831"/>
    <w:rsid w:val="009053CD"/>
    <w:rsid w:val="0090545E"/>
    <w:rsid w:val="009054DC"/>
    <w:rsid w:val="00905AC1"/>
    <w:rsid w:val="009068DE"/>
    <w:rsid w:val="009068E2"/>
    <w:rsid w:val="00906EEB"/>
    <w:rsid w:val="009078AA"/>
    <w:rsid w:val="00907F30"/>
    <w:rsid w:val="00910032"/>
    <w:rsid w:val="00911007"/>
    <w:rsid w:val="00914601"/>
    <w:rsid w:val="009156DF"/>
    <w:rsid w:val="0091600D"/>
    <w:rsid w:val="00916E4B"/>
    <w:rsid w:val="00916FBB"/>
    <w:rsid w:val="00916FE7"/>
    <w:rsid w:val="00917317"/>
    <w:rsid w:val="00917ECC"/>
    <w:rsid w:val="00924745"/>
    <w:rsid w:val="00924B0D"/>
    <w:rsid w:val="00924BC8"/>
    <w:rsid w:val="00925D0C"/>
    <w:rsid w:val="009261C3"/>
    <w:rsid w:val="009272E7"/>
    <w:rsid w:val="009279A5"/>
    <w:rsid w:val="0093034E"/>
    <w:rsid w:val="0093081B"/>
    <w:rsid w:val="00931195"/>
    <w:rsid w:val="00931687"/>
    <w:rsid w:val="00931BFA"/>
    <w:rsid w:val="00932F8A"/>
    <w:rsid w:val="0093324D"/>
    <w:rsid w:val="00933FE1"/>
    <w:rsid w:val="00934371"/>
    <w:rsid w:val="00934595"/>
    <w:rsid w:val="00934C24"/>
    <w:rsid w:val="00936243"/>
    <w:rsid w:val="00937572"/>
    <w:rsid w:val="00937B81"/>
    <w:rsid w:val="00937BE5"/>
    <w:rsid w:val="0094032F"/>
    <w:rsid w:val="00940F04"/>
    <w:rsid w:val="00941C0B"/>
    <w:rsid w:val="00941F66"/>
    <w:rsid w:val="00942964"/>
    <w:rsid w:val="0094296E"/>
    <w:rsid w:val="00944CA4"/>
    <w:rsid w:val="009450A4"/>
    <w:rsid w:val="00945412"/>
    <w:rsid w:val="00945503"/>
    <w:rsid w:val="00945834"/>
    <w:rsid w:val="00945B90"/>
    <w:rsid w:val="00945F93"/>
    <w:rsid w:val="00946A42"/>
    <w:rsid w:val="00950AE3"/>
    <w:rsid w:val="0095200C"/>
    <w:rsid w:val="00953882"/>
    <w:rsid w:val="00953C3C"/>
    <w:rsid w:val="00953E41"/>
    <w:rsid w:val="00953F5A"/>
    <w:rsid w:val="00954327"/>
    <w:rsid w:val="0095445E"/>
    <w:rsid w:val="009556CB"/>
    <w:rsid w:val="0095636C"/>
    <w:rsid w:val="009572F7"/>
    <w:rsid w:val="00961A48"/>
    <w:rsid w:val="00961FCF"/>
    <w:rsid w:val="00962A5B"/>
    <w:rsid w:val="00963504"/>
    <w:rsid w:val="00963A7E"/>
    <w:rsid w:val="00963AA1"/>
    <w:rsid w:val="00963F00"/>
    <w:rsid w:val="00964870"/>
    <w:rsid w:val="00964AEC"/>
    <w:rsid w:val="00964DD2"/>
    <w:rsid w:val="0096537A"/>
    <w:rsid w:val="0096586E"/>
    <w:rsid w:val="009660AF"/>
    <w:rsid w:val="00966CFF"/>
    <w:rsid w:val="00967663"/>
    <w:rsid w:val="009677DE"/>
    <w:rsid w:val="00970B5F"/>
    <w:rsid w:val="00970F60"/>
    <w:rsid w:val="00971534"/>
    <w:rsid w:val="00971AE9"/>
    <w:rsid w:val="00971C2E"/>
    <w:rsid w:val="00971C8A"/>
    <w:rsid w:val="00972A94"/>
    <w:rsid w:val="00974363"/>
    <w:rsid w:val="00975859"/>
    <w:rsid w:val="00976E3D"/>
    <w:rsid w:val="00977062"/>
    <w:rsid w:val="009771D9"/>
    <w:rsid w:val="00977F5D"/>
    <w:rsid w:val="00977FA2"/>
    <w:rsid w:val="009805F5"/>
    <w:rsid w:val="00981366"/>
    <w:rsid w:val="00981EA8"/>
    <w:rsid w:val="009823D2"/>
    <w:rsid w:val="00982E8F"/>
    <w:rsid w:val="0098309A"/>
    <w:rsid w:val="00983A46"/>
    <w:rsid w:val="009842C1"/>
    <w:rsid w:val="009844AA"/>
    <w:rsid w:val="00984A6C"/>
    <w:rsid w:val="009853EA"/>
    <w:rsid w:val="00985A4E"/>
    <w:rsid w:val="00987820"/>
    <w:rsid w:val="0098797A"/>
    <w:rsid w:val="009903DC"/>
    <w:rsid w:val="0099076B"/>
    <w:rsid w:val="00990EE8"/>
    <w:rsid w:val="009912F7"/>
    <w:rsid w:val="00993389"/>
    <w:rsid w:val="009933C1"/>
    <w:rsid w:val="00994702"/>
    <w:rsid w:val="00995219"/>
    <w:rsid w:val="009967A3"/>
    <w:rsid w:val="00996A18"/>
    <w:rsid w:val="00996CA7"/>
    <w:rsid w:val="00997066"/>
    <w:rsid w:val="009975EE"/>
    <w:rsid w:val="00997F0C"/>
    <w:rsid w:val="00997F2D"/>
    <w:rsid w:val="009A0393"/>
    <w:rsid w:val="009A1065"/>
    <w:rsid w:val="009A1478"/>
    <w:rsid w:val="009A1608"/>
    <w:rsid w:val="009A1944"/>
    <w:rsid w:val="009A26D0"/>
    <w:rsid w:val="009A32F3"/>
    <w:rsid w:val="009A4BED"/>
    <w:rsid w:val="009A701F"/>
    <w:rsid w:val="009A7CFF"/>
    <w:rsid w:val="009B0D0E"/>
    <w:rsid w:val="009B0EAC"/>
    <w:rsid w:val="009B17EB"/>
    <w:rsid w:val="009B221F"/>
    <w:rsid w:val="009B25D1"/>
    <w:rsid w:val="009B526D"/>
    <w:rsid w:val="009B5713"/>
    <w:rsid w:val="009B5DDB"/>
    <w:rsid w:val="009B5DF6"/>
    <w:rsid w:val="009B6478"/>
    <w:rsid w:val="009B709E"/>
    <w:rsid w:val="009B76B4"/>
    <w:rsid w:val="009B7FC0"/>
    <w:rsid w:val="009C0AA6"/>
    <w:rsid w:val="009C1314"/>
    <w:rsid w:val="009C155A"/>
    <w:rsid w:val="009C23E3"/>
    <w:rsid w:val="009C469B"/>
    <w:rsid w:val="009C478C"/>
    <w:rsid w:val="009C4C3D"/>
    <w:rsid w:val="009C4EB9"/>
    <w:rsid w:val="009C593A"/>
    <w:rsid w:val="009C65F4"/>
    <w:rsid w:val="009C67BC"/>
    <w:rsid w:val="009C6954"/>
    <w:rsid w:val="009C6FE0"/>
    <w:rsid w:val="009C714C"/>
    <w:rsid w:val="009C7928"/>
    <w:rsid w:val="009C7F9B"/>
    <w:rsid w:val="009D0477"/>
    <w:rsid w:val="009D0817"/>
    <w:rsid w:val="009D0CCE"/>
    <w:rsid w:val="009D1004"/>
    <w:rsid w:val="009D16B3"/>
    <w:rsid w:val="009D2282"/>
    <w:rsid w:val="009D2421"/>
    <w:rsid w:val="009D278D"/>
    <w:rsid w:val="009D293A"/>
    <w:rsid w:val="009D4681"/>
    <w:rsid w:val="009D5191"/>
    <w:rsid w:val="009D5280"/>
    <w:rsid w:val="009D56E6"/>
    <w:rsid w:val="009D5C49"/>
    <w:rsid w:val="009D616F"/>
    <w:rsid w:val="009D6431"/>
    <w:rsid w:val="009D687B"/>
    <w:rsid w:val="009D7428"/>
    <w:rsid w:val="009E08B4"/>
    <w:rsid w:val="009E0B5D"/>
    <w:rsid w:val="009E36EA"/>
    <w:rsid w:val="009E3BF9"/>
    <w:rsid w:val="009E5760"/>
    <w:rsid w:val="009E65C1"/>
    <w:rsid w:val="009F06B5"/>
    <w:rsid w:val="009F0E78"/>
    <w:rsid w:val="009F1858"/>
    <w:rsid w:val="009F263B"/>
    <w:rsid w:val="009F363A"/>
    <w:rsid w:val="009F376C"/>
    <w:rsid w:val="009F3E9E"/>
    <w:rsid w:val="009F42BB"/>
    <w:rsid w:val="009F4ED4"/>
    <w:rsid w:val="009F5108"/>
    <w:rsid w:val="009F653A"/>
    <w:rsid w:val="009F7174"/>
    <w:rsid w:val="00A001B5"/>
    <w:rsid w:val="00A004A0"/>
    <w:rsid w:val="00A0066A"/>
    <w:rsid w:val="00A009D3"/>
    <w:rsid w:val="00A00EC3"/>
    <w:rsid w:val="00A011DF"/>
    <w:rsid w:val="00A02F10"/>
    <w:rsid w:val="00A041D1"/>
    <w:rsid w:val="00A04D58"/>
    <w:rsid w:val="00A05AEB"/>
    <w:rsid w:val="00A06414"/>
    <w:rsid w:val="00A06606"/>
    <w:rsid w:val="00A07371"/>
    <w:rsid w:val="00A078C3"/>
    <w:rsid w:val="00A103E3"/>
    <w:rsid w:val="00A10814"/>
    <w:rsid w:val="00A10BAC"/>
    <w:rsid w:val="00A11383"/>
    <w:rsid w:val="00A1246B"/>
    <w:rsid w:val="00A1249A"/>
    <w:rsid w:val="00A12BF8"/>
    <w:rsid w:val="00A12D2F"/>
    <w:rsid w:val="00A12E4A"/>
    <w:rsid w:val="00A160CD"/>
    <w:rsid w:val="00A1626B"/>
    <w:rsid w:val="00A166AA"/>
    <w:rsid w:val="00A1767D"/>
    <w:rsid w:val="00A17C4C"/>
    <w:rsid w:val="00A203AF"/>
    <w:rsid w:val="00A203FA"/>
    <w:rsid w:val="00A211B2"/>
    <w:rsid w:val="00A21252"/>
    <w:rsid w:val="00A21398"/>
    <w:rsid w:val="00A21845"/>
    <w:rsid w:val="00A22230"/>
    <w:rsid w:val="00A23211"/>
    <w:rsid w:val="00A237E0"/>
    <w:rsid w:val="00A238E9"/>
    <w:rsid w:val="00A23A83"/>
    <w:rsid w:val="00A23BFE"/>
    <w:rsid w:val="00A2423E"/>
    <w:rsid w:val="00A24963"/>
    <w:rsid w:val="00A25542"/>
    <w:rsid w:val="00A271EE"/>
    <w:rsid w:val="00A2748D"/>
    <w:rsid w:val="00A27AC8"/>
    <w:rsid w:val="00A27BE6"/>
    <w:rsid w:val="00A30366"/>
    <w:rsid w:val="00A32520"/>
    <w:rsid w:val="00A34D9F"/>
    <w:rsid w:val="00A35673"/>
    <w:rsid w:val="00A35AFF"/>
    <w:rsid w:val="00A36838"/>
    <w:rsid w:val="00A36EE8"/>
    <w:rsid w:val="00A377CA"/>
    <w:rsid w:val="00A404AF"/>
    <w:rsid w:val="00A4077B"/>
    <w:rsid w:val="00A40DCE"/>
    <w:rsid w:val="00A418F5"/>
    <w:rsid w:val="00A41E7A"/>
    <w:rsid w:val="00A420A3"/>
    <w:rsid w:val="00A42F5A"/>
    <w:rsid w:val="00A44706"/>
    <w:rsid w:val="00A44FB1"/>
    <w:rsid w:val="00A46AD0"/>
    <w:rsid w:val="00A471F9"/>
    <w:rsid w:val="00A50329"/>
    <w:rsid w:val="00A50D54"/>
    <w:rsid w:val="00A51822"/>
    <w:rsid w:val="00A52A50"/>
    <w:rsid w:val="00A544C0"/>
    <w:rsid w:val="00A54869"/>
    <w:rsid w:val="00A54A16"/>
    <w:rsid w:val="00A54CD5"/>
    <w:rsid w:val="00A54CD9"/>
    <w:rsid w:val="00A5579F"/>
    <w:rsid w:val="00A5595C"/>
    <w:rsid w:val="00A56D8F"/>
    <w:rsid w:val="00A56E5D"/>
    <w:rsid w:val="00A578C9"/>
    <w:rsid w:val="00A57C26"/>
    <w:rsid w:val="00A57FEF"/>
    <w:rsid w:val="00A60673"/>
    <w:rsid w:val="00A617AA"/>
    <w:rsid w:val="00A624D6"/>
    <w:rsid w:val="00A62F0C"/>
    <w:rsid w:val="00A63C4F"/>
    <w:rsid w:val="00A647DE"/>
    <w:rsid w:val="00A654CC"/>
    <w:rsid w:val="00A6597E"/>
    <w:rsid w:val="00A65A80"/>
    <w:rsid w:val="00A65ABB"/>
    <w:rsid w:val="00A65F1F"/>
    <w:rsid w:val="00A66E87"/>
    <w:rsid w:val="00A67926"/>
    <w:rsid w:val="00A703E4"/>
    <w:rsid w:val="00A7209E"/>
    <w:rsid w:val="00A7286E"/>
    <w:rsid w:val="00A74186"/>
    <w:rsid w:val="00A74EFC"/>
    <w:rsid w:val="00A7514A"/>
    <w:rsid w:val="00A75672"/>
    <w:rsid w:val="00A7630C"/>
    <w:rsid w:val="00A76EFD"/>
    <w:rsid w:val="00A77A52"/>
    <w:rsid w:val="00A77FA4"/>
    <w:rsid w:val="00A80669"/>
    <w:rsid w:val="00A81720"/>
    <w:rsid w:val="00A81D4C"/>
    <w:rsid w:val="00A82FF5"/>
    <w:rsid w:val="00A831D2"/>
    <w:rsid w:val="00A85202"/>
    <w:rsid w:val="00A85732"/>
    <w:rsid w:val="00A86A68"/>
    <w:rsid w:val="00A877BD"/>
    <w:rsid w:val="00A87A2F"/>
    <w:rsid w:val="00A911E4"/>
    <w:rsid w:val="00A91D89"/>
    <w:rsid w:val="00A922F2"/>
    <w:rsid w:val="00A93BB8"/>
    <w:rsid w:val="00A94551"/>
    <w:rsid w:val="00A946DE"/>
    <w:rsid w:val="00A94A39"/>
    <w:rsid w:val="00A94A53"/>
    <w:rsid w:val="00A94AAB"/>
    <w:rsid w:val="00A9508D"/>
    <w:rsid w:val="00A952AF"/>
    <w:rsid w:val="00A96A5B"/>
    <w:rsid w:val="00A97E32"/>
    <w:rsid w:val="00AA2CFB"/>
    <w:rsid w:val="00AA2D58"/>
    <w:rsid w:val="00AA64E7"/>
    <w:rsid w:val="00AA65A5"/>
    <w:rsid w:val="00AA6CA7"/>
    <w:rsid w:val="00AA6D64"/>
    <w:rsid w:val="00AA7477"/>
    <w:rsid w:val="00AA753F"/>
    <w:rsid w:val="00AB00F1"/>
    <w:rsid w:val="00AB07F3"/>
    <w:rsid w:val="00AB0923"/>
    <w:rsid w:val="00AB0FBE"/>
    <w:rsid w:val="00AB16A1"/>
    <w:rsid w:val="00AB1DA7"/>
    <w:rsid w:val="00AB526D"/>
    <w:rsid w:val="00AB55C7"/>
    <w:rsid w:val="00AB63B8"/>
    <w:rsid w:val="00AB662D"/>
    <w:rsid w:val="00AB6B50"/>
    <w:rsid w:val="00AB7BEA"/>
    <w:rsid w:val="00AC2750"/>
    <w:rsid w:val="00AC2AB7"/>
    <w:rsid w:val="00AC2C75"/>
    <w:rsid w:val="00AC2DE1"/>
    <w:rsid w:val="00AC3345"/>
    <w:rsid w:val="00AC55C9"/>
    <w:rsid w:val="00AC5E63"/>
    <w:rsid w:val="00AC7028"/>
    <w:rsid w:val="00AD05E9"/>
    <w:rsid w:val="00AD0DE4"/>
    <w:rsid w:val="00AD125A"/>
    <w:rsid w:val="00AD1434"/>
    <w:rsid w:val="00AD21A6"/>
    <w:rsid w:val="00AD2B57"/>
    <w:rsid w:val="00AD3E46"/>
    <w:rsid w:val="00AD3EE8"/>
    <w:rsid w:val="00AD4DE2"/>
    <w:rsid w:val="00AD4FF6"/>
    <w:rsid w:val="00AD68C0"/>
    <w:rsid w:val="00AD72C0"/>
    <w:rsid w:val="00AD754E"/>
    <w:rsid w:val="00AD7D2D"/>
    <w:rsid w:val="00AE1224"/>
    <w:rsid w:val="00AE16C7"/>
    <w:rsid w:val="00AE1A45"/>
    <w:rsid w:val="00AE1B8A"/>
    <w:rsid w:val="00AE39EF"/>
    <w:rsid w:val="00AE3FE5"/>
    <w:rsid w:val="00AE4969"/>
    <w:rsid w:val="00AE5973"/>
    <w:rsid w:val="00AE7209"/>
    <w:rsid w:val="00AE73A3"/>
    <w:rsid w:val="00AE7560"/>
    <w:rsid w:val="00AE7C95"/>
    <w:rsid w:val="00AF1789"/>
    <w:rsid w:val="00AF1B9D"/>
    <w:rsid w:val="00AF2A9B"/>
    <w:rsid w:val="00AF3100"/>
    <w:rsid w:val="00AF39FB"/>
    <w:rsid w:val="00AF4343"/>
    <w:rsid w:val="00AF4765"/>
    <w:rsid w:val="00AF651A"/>
    <w:rsid w:val="00AF69C3"/>
    <w:rsid w:val="00AF73D3"/>
    <w:rsid w:val="00AF7F8A"/>
    <w:rsid w:val="00B00992"/>
    <w:rsid w:val="00B016DD"/>
    <w:rsid w:val="00B0186E"/>
    <w:rsid w:val="00B022A3"/>
    <w:rsid w:val="00B024E3"/>
    <w:rsid w:val="00B0268C"/>
    <w:rsid w:val="00B03262"/>
    <w:rsid w:val="00B07302"/>
    <w:rsid w:val="00B10215"/>
    <w:rsid w:val="00B10E3B"/>
    <w:rsid w:val="00B121A7"/>
    <w:rsid w:val="00B122D4"/>
    <w:rsid w:val="00B12336"/>
    <w:rsid w:val="00B129C2"/>
    <w:rsid w:val="00B12D19"/>
    <w:rsid w:val="00B1310E"/>
    <w:rsid w:val="00B132D5"/>
    <w:rsid w:val="00B136DC"/>
    <w:rsid w:val="00B13C26"/>
    <w:rsid w:val="00B13D83"/>
    <w:rsid w:val="00B1517C"/>
    <w:rsid w:val="00B1537F"/>
    <w:rsid w:val="00B15F67"/>
    <w:rsid w:val="00B20F85"/>
    <w:rsid w:val="00B21102"/>
    <w:rsid w:val="00B21208"/>
    <w:rsid w:val="00B2160D"/>
    <w:rsid w:val="00B2258B"/>
    <w:rsid w:val="00B23EB6"/>
    <w:rsid w:val="00B24A06"/>
    <w:rsid w:val="00B24ABE"/>
    <w:rsid w:val="00B25CF5"/>
    <w:rsid w:val="00B2664A"/>
    <w:rsid w:val="00B267F7"/>
    <w:rsid w:val="00B26D08"/>
    <w:rsid w:val="00B27176"/>
    <w:rsid w:val="00B277F2"/>
    <w:rsid w:val="00B3014F"/>
    <w:rsid w:val="00B30B0F"/>
    <w:rsid w:val="00B30B41"/>
    <w:rsid w:val="00B3131C"/>
    <w:rsid w:val="00B31B16"/>
    <w:rsid w:val="00B31CB8"/>
    <w:rsid w:val="00B32915"/>
    <w:rsid w:val="00B32F98"/>
    <w:rsid w:val="00B33D88"/>
    <w:rsid w:val="00B342F8"/>
    <w:rsid w:val="00B34F94"/>
    <w:rsid w:val="00B3500D"/>
    <w:rsid w:val="00B3666A"/>
    <w:rsid w:val="00B36718"/>
    <w:rsid w:val="00B40616"/>
    <w:rsid w:val="00B4098B"/>
    <w:rsid w:val="00B40C9F"/>
    <w:rsid w:val="00B41BB6"/>
    <w:rsid w:val="00B42318"/>
    <w:rsid w:val="00B427E2"/>
    <w:rsid w:val="00B43062"/>
    <w:rsid w:val="00B430D6"/>
    <w:rsid w:val="00B434E1"/>
    <w:rsid w:val="00B43DF1"/>
    <w:rsid w:val="00B44B84"/>
    <w:rsid w:val="00B45DDF"/>
    <w:rsid w:val="00B46897"/>
    <w:rsid w:val="00B477B2"/>
    <w:rsid w:val="00B518D7"/>
    <w:rsid w:val="00B523AE"/>
    <w:rsid w:val="00B5250E"/>
    <w:rsid w:val="00B52A5D"/>
    <w:rsid w:val="00B534B2"/>
    <w:rsid w:val="00B536ED"/>
    <w:rsid w:val="00B54865"/>
    <w:rsid w:val="00B5552B"/>
    <w:rsid w:val="00B56208"/>
    <w:rsid w:val="00B568B5"/>
    <w:rsid w:val="00B56971"/>
    <w:rsid w:val="00B576C3"/>
    <w:rsid w:val="00B60339"/>
    <w:rsid w:val="00B60D9D"/>
    <w:rsid w:val="00B61898"/>
    <w:rsid w:val="00B646A9"/>
    <w:rsid w:val="00B65938"/>
    <w:rsid w:val="00B673C3"/>
    <w:rsid w:val="00B702BD"/>
    <w:rsid w:val="00B7035C"/>
    <w:rsid w:val="00B70523"/>
    <w:rsid w:val="00B705BC"/>
    <w:rsid w:val="00B70B0D"/>
    <w:rsid w:val="00B71221"/>
    <w:rsid w:val="00B71BFE"/>
    <w:rsid w:val="00B71DB8"/>
    <w:rsid w:val="00B73FCA"/>
    <w:rsid w:val="00B744D9"/>
    <w:rsid w:val="00B749B5"/>
    <w:rsid w:val="00B75C0C"/>
    <w:rsid w:val="00B77858"/>
    <w:rsid w:val="00B77966"/>
    <w:rsid w:val="00B779BC"/>
    <w:rsid w:val="00B77C0D"/>
    <w:rsid w:val="00B813C8"/>
    <w:rsid w:val="00B81C65"/>
    <w:rsid w:val="00B83116"/>
    <w:rsid w:val="00B832BA"/>
    <w:rsid w:val="00B84471"/>
    <w:rsid w:val="00B854EF"/>
    <w:rsid w:val="00B85923"/>
    <w:rsid w:val="00B85C5C"/>
    <w:rsid w:val="00B863C1"/>
    <w:rsid w:val="00B86E4E"/>
    <w:rsid w:val="00B874FC"/>
    <w:rsid w:val="00B87C3D"/>
    <w:rsid w:val="00B900F2"/>
    <w:rsid w:val="00B91666"/>
    <w:rsid w:val="00B9261C"/>
    <w:rsid w:val="00B939BF"/>
    <w:rsid w:val="00B9450F"/>
    <w:rsid w:val="00B960CC"/>
    <w:rsid w:val="00B9675D"/>
    <w:rsid w:val="00B9724F"/>
    <w:rsid w:val="00B9743F"/>
    <w:rsid w:val="00B978DF"/>
    <w:rsid w:val="00B979EF"/>
    <w:rsid w:val="00BA0B6E"/>
    <w:rsid w:val="00BA1477"/>
    <w:rsid w:val="00BA3DBB"/>
    <w:rsid w:val="00BA423A"/>
    <w:rsid w:val="00BA44D7"/>
    <w:rsid w:val="00BA51CA"/>
    <w:rsid w:val="00BA56B4"/>
    <w:rsid w:val="00BA56DB"/>
    <w:rsid w:val="00BA5D81"/>
    <w:rsid w:val="00BA5E58"/>
    <w:rsid w:val="00BA683D"/>
    <w:rsid w:val="00BA722C"/>
    <w:rsid w:val="00BA7669"/>
    <w:rsid w:val="00BA7CEE"/>
    <w:rsid w:val="00BB1736"/>
    <w:rsid w:val="00BB1847"/>
    <w:rsid w:val="00BB1ABC"/>
    <w:rsid w:val="00BB2539"/>
    <w:rsid w:val="00BB38E3"/>
    <w:rsid w:val="00BB6E13"/>
    <w:rsid w:val="00BB7152"/>
    <w:rsid w:val="00BC0604"/>
    <w:rsid w:val="00BC0933"/>
    <w:rsid w:val="00BC1593"/>
    <w:rsid w:val="00BC1BCB"/>
    <w:rsid w:val="00BC3300"/>
    <w:rsid w:val="00BC3317"/>
    <w:rsid w:val="00BC6672"/>
    <w:rsid w:val="00BC73E7"/>
    <w:rsid w:val="00BC74DF"/>
    <w:rsid w:val="00BD08D2"/>
    <w:rsid w:val="00BD1252"/>
    <w:rsid w:val="00BD15F9"/>
    <w:rsid w:val="00BD176F"/>
    <w:rsid w:val="00BD1837"/>
    <w:rsid w:val="00BD37A4"/>
    <w:rsid w:val="00BD4476"/>
    <w:rsid w:val="00BD5226"/>
    <w:rsid w:val="00BD57D0"/>
    <w:rsid w:val="00BD5B8D"/>
    <w:rsid w:val="00BD5E25"/>
    <w:rsid w:val="00BD609B"/>
    <w:rsid w:val="00BD6B9F"/>
    <w:rsid w:val="00BD6D0F"/>
    <w:rsid w:val="00BD71F3"/>
    <w:rsid w:val="00BD742D"/>
    <w:rsid w:val="00BD7563"/>
    <w:rsid w:val="00BE10AA"/>
    <w:rsid w:val="00BE23C5"/>
    <w:rsid w:val="00BE272B"/>
    <w:rsid w:val="00BE2B25"/>
    <w:rsid w:val="00BE3B67"/>
    <w:rsid w:val="00BE4499"/>
    <w:rsid w:val="00BE4C2E"/>
    <w:rsid w:val="00BE4DD5"/>
    <w:rsid w:val="00BE4FF2"/>
    <w:rsid w:val="00BE5141"/>
    <w:rsid w:val="00BE525C"/>
    <w:rsid w:val="00BE591B"/>
    <w:rsid w:val="00BE5C19"/>
    <w:rsid w:val="00BE6D93"/>
    <w:rsid w:val="00BE6DC6"/>
    <w:rsid w:val="00BE799F"/>
    <w:rsid w:val="00BF02DB"/>
    <w:rsid w:val="00BF15D0"/>
    <w:rsid w:val="00BF16E4"/>
    <w:rsid w:val="00BF1E5D"/>
    <w:rsid w:val="00BF2493"/>
    <w:rsid w:val="00BF2CA9"/>
    <w:rsid w:val="00BF2ECD"/>
    <w:rsid w:val="00BF3964"/>
    <w:rsid w:val="00BF5209"/>
    <w:rsid w:val="00BF5F70"/>
    <w:rsid w:val="00BF66B7"/>
    <w:rsid w:val="00BF71F4"/>
    <w:rsid w:val="00C00CD0"/>
    <w:rsid w:val="00C024C1"/>
    <w:rsid w:val="00C03BA3"/>
    <w:rsid w:val="00C04315"/>
    <w:rsid w:val="00C0479E"/>
    <w:rsid w:val="00C0635D"/>
    <w:rsid w:val="00C06C40"/>
    <w:rsid w:val="00C0728E"/>
    <w:rsid w:val="00C0747F"/>
    <w:rsid w:val="00C07E61"/>
    <w:rsid w:val="00C105A2"/>
    <w:rsid w:val="00C120E3"/>
    <w:rsid w:val="00C1306F"/>
    <w:rsid w:val="00C131DC"/>
    <w:rsid w:val="00C1355B"/>
    <w:rsid w:val="00C14468"/>
    <w:rsid w:val="00C160F9"/>
    <w:rsid w:val="00C16DB0"/>
    <w:rsid w:val="00C2042F"/>
    <w:rsid w:val="00C2132D"/>
    <w:rsid w:val="00C2141A"/>
    <w:rsid w:val="00C2144F"/>
    <w:rsid w:val="00C22E8A"/>
    <w:rsid w:val="00C23079"/>
    <w:rsid w:val="00C23F80"/>
    <w:rsid w:val="00C24C9B"/>
    <w:rsid w:val="00C24CA2"/>
    <w:rsid w:val="00C24EFE"/>
    <w:rsid w:val="00C25600"/>
    <w:rsid w:val="00C25A06"/>
    <w:rsid w:val="00C260AD"/>
    <w:rsid w:val="00C26F7F"/>
    <w:rsid w:val="00C27F72"/>
    <w:rsid w:val="00C31563"/>
    <w:rsid w:val="00C3263E"/>
    <w:rsid w:val="00C33194"/>
    <w:rsid w:val="00C34070"/>
    <w:rsid w:val="00C35ED7"/>
    <w:rsid w:val="00C37209"/>
    <w:rsid w:val="00C37303"/>
    <w:rsid w:val="00C3735A"/>
    <w:rsid w:val="00C37B37"/>
    <w:rsid w:val="00C40D80"/>
    <w:rsid w:val="00C41C1E"/>
    <w:rsid w:val="00C44206"/>
    <w:rsid w:val="00C44AEF"/>
    <w:rsid w:val="00C45F82"/>
    <w:rsid w:val="00C4632B"/>
    <w:rsid w:val="00C47409"/>
    <w:rsid w:val="00C47704"/>
    <w:rsid w:val="00C477ED"/>
    <w:rsid w:val="00C50A7E"/>
    <w:rsid w:val="00C51593"/>
    <w:rsid w:val="00C516F1"/>
    <w:rsid w:val="00C51B82"/>
    <w:rsid w:val="00C52523"/>
    <w:rsid w:val="00C53203"/>
    <w:rsid w:val="00C53AC6"/>
    <w:rsid w:val="00C53C68"/>
    <w:rsid w:val="00C53EA3"/>
    <w:rsid w:val="00C53F64"/>
    <w:rsid w:val="00C54560"/>
    <w:rsid w:val="00C54CFB"/>
    <w:rsid w:val="00C55E68"/>
    <w:rsid w:val="00C5634D"/>
    <w:rsid w:val="00C576FE"/>
    <w:rsid w:val="00C5774C"/>
    <w:rsid w:val="00C57921"/>
    <w:rsid w:val="00C57974"/>
    <w:rsid w:val="00C602BD"/>
    <w:rsid w:val="00C60315"/>
    <w:rsid w:val="00C61633"/>
    <w:rsid w:val="00C61911"/>
    <w:rsid w:val="00C61CF4"/>
    <w:rsid w:val="00C61D3A"/>
    <w:rsid w:val="00C61EC7"/>
    <w:rsid w:val="00C61F68"/>
    <w:rsid w:val="00C62080"/>
    <w:rsid w:val="00C62E4D"/>
    <w:rsid w:val="00C62FEC"/>
    <w:rsid w:val="00C63330"/>
    <w:rsid w:val="00C63BAC"/>
    <w:rsid w:val="00C6410E"/>
    <w:rsid w:val="00C64239"/>
    <w:rsid w:val="00C646C4"/>
    <w:rsid w:val="00C655F4"/>
    <w:rsid w:val="00C6631B"/>
    <w:rsid w:val="00C665C1"/>
    <w:rsid w:val="00C66978"/>
    <w:rsid w:val="00C6705A"/>
    <w:rsid w:val="00C672F2"/>
    <w:rsid w:val="00C675C5"/>
    <w:rsid w:val="00C70241"/>
    <w:rsid w:val="00C7024A"/>
    <w:rsid w:val="00C724CF"/>
    <w:rsid w:val="00C725FE"/>
    <w:rsid w:val="00C727AC"/>
    <w:rsid w:val="00C7355D"/>
    <w:rsid w:val="00C7397A"/>
    <w:rsid w:val="00C74304"/>
    <w:rsid w:val="00C74934"/>
    <w:rsid w:val="00C74AE5"/>
    <w:rsid w:val="00C74D43"/>
    <w:rsid w:val="00C762DB"/>
    <w:rsid w:val="00C76902"/>
    <w:rsid w:val="00C803D7"/>
    <w:rsid w:val="00C80E46"/>
    <w:rsid w:val="00C816E1"/>
    <w:rsid w:val="00C825DF"/>
    <w:rsid w:val="00C8272A"/>
    <w:rsid w:val="00C82ED5"/>
    <w:rsid w:val="00C83A8A"/>
    <w:rsid w:val="00C8436F"/>
    <w:rsid w:val="00C85183"/>
    <w:rsid w:val="00C85996"/>
    <w:rsid w:val="00C85E99"/>
    <w:rsid w:val="00C86344"/>
    <w:rsid w:val="00C86568"/>
    <w:rsid w:val="00C87808"/>
    <w:rsid w:val="00C906E0"/>
    <w:rsid w:val="00C918B0"/>
    <w:rsid w:val="00C92419"/>
    <w:rsid w:val="00C9358D"/>
    <w:rsid w:val="00C93EC9"/>
    <w:rsid w:val="00C94DE5"/>
    <w:rsid w:val="00C953A7"/>
    <w:rsid w:val="00C96B74"/>
    <w:rsid w:val="00CA01E9"/>
    <w:rsid w:val="00CA05C2"/>
    <w:rsid w:val="00CA09FC"/>
    <w:rsid w:val="00CA1746"/>
    <w:rsid w:val="00CA38B1"/>
    <w:rsid w:val="00CA3912"/>
    <w:rsid w:val="00CA4752"/>
    <w:rsid w:val="00CA496F"/>
    <w:rsid w:val="00CA594C"/>
    <w:rsid w:val="00CA60DE"/>
    <w:rsid w:val="00CA757C"/>
    <w:rsid w:val="00CB00AA"/>
    <w:rsid w:val="00CB0C82"/>
    <w:rsid w:val="00CB0D2D"/>
    <w:rsid w:val="00CB219F"/>
    <w:rsid w:val="00CB22CA"/>
    <w:rsid w:val="00CB2882"/>
    <w:rsid w:val="00CB35AA"/>
    <w:rsid w:val="00CB660A"/>
    <w:rsid w:val="00CB7677"/>
    <w:rsid w:val="00CC0171"/>
    <w:rsid w:val="00CC0D70"/>
    <w:rsid w:val="00CC1D3E"/>
    <w:rsid w:val="00CC27D0"/>
    <w:rsid w:val="00CC3157"/>
    <w:rsid w:val="00CC4C92"/>
    <w:rsid w:val="00CC5402"/>
    <w:rsid w:val="00CC5859"/>
    <w:rsid w:val="00CC5D9B"/>
    <w:rsid w:val="00CC6B3D"/>
    <w:rsid w:val="00CC6D7C"/>
    <w:rsid w:val="00CC72B1"/>
    <w:rsid w:val="00CC72FD"/>
    <w:rsid w:val="00CD0328"/>
    <w:rsid w:val="00CD4122"/>
    <w:rsid w:val="00CD4DE0"/>
    <w:rsid w:val="00CD5061"/>
    <w:rsid w:val="00CD558D"/>
    <w:rsid w:val="00CD5681"/>
    <w:rsid w:val="00CD6954"/>
    <w:rsid w:val="00CD6D09"/>
    <w:rsid w:val="00CD6F93"/>
    <w:rsid w:val="00CE0638"/>
    <w:rsid w:val="00CE0A4C"/>
    <w:rsid w:val="00CE0A9D"/>
    <w:rsid w:val="00CE0BC2"/>
    <w:rsid w:val="00CE10A6"/>
    <w:rsid w:val="00CE155B"/>
    <w:rsid w:val="00CE169D"/>
    <w:rsid w:val="00CE1A44"/>
    <w:rsid w:val="00CE32B9"/>
    <w:rsid w:val="00CE4038"/>
    <w:rsid w:val="00CE412E"/>
    <w:rsid w:val="00CE4518"/>
    <w:rsid w:val="00CE4630"/>
    <w:rsid w:val="00CE4B79"/>
    <w:rsid w:val="00CE5467"/>
    <w:rsid w:val="00CE5625"/>
    <w:rsid w:val="00CE5CE3"/>
    <w:rsid w:val="00CE6C1D"/>
    <w:rsid w:val="00CF015A"/>
    <w:rsid w:val="00CF04B1"/>
    <w:rsid w:val="00CF06D3"/>
    <w:rsid w:val="00CF0B7F"/>
    <w:rsid w:val="00CF0F76"/>
    <w:rsid w:val="00CF1374"/>
    <w:rsid w:val="00CF162D"/>
    <w:rsid w:val="00CF1EDA"/>
    <w:rsid w:val="00CF2516"/>
    <w:rsid w:val="00CF2911"/>
    <w:rsid w:val="00CF293C"/>
    <w:rsid w:val="00CF36F1"/>
    <w:rsid w:val="00CF44B7"/>
    <w:rsid w:val="00CF4570"/>
    <w:rsid w:val="00CF4C65"/>
    <w:rsid w:val="00CF5AE8"/>
    <w:rsid w:val="00CF6501"/>
    <w:rsid w:val="00CF7A64"/>
    <w:rsid w:val="00CF7DDF"/>
    <w:rsid w:val="00D00245"/>
    <w:rsid w:val="00D0033A"/>
    <w:rsid w:val="00D0040C"/>
    <w:rsid w:val="00D00568"/>
    <w:rsid w:val="00D00A18"/>
    <w:rsid w:val="00D00F3A"/>
    <w:rsid w:val="00D00FD0"/>
    <w:rsid w:val="00D017C2"/>
    <w:rsid w:val="00D02237"/>
    <w:rsid w:val="00D02E68"/>
    <w:rsid w:val="00D03BF7"/>
    <w:rsid w:val="00D046C2"/>
    <w:rsid w:val="00D04791"/>
    <w:rsid w:val="00D04BD8"/>
    <w:rsid w:val="00D04C68"/>
    <w:rsid w:val="00D04D2B"/>
    <w:rsid w:val="00D06F6F"/>
    <w:rsid w:val="00D07027"/>
    <w:rsid w:val="00D073B2"/>
    <w:rsid w:val="00D0781B"/>
    <w:rsid w:val="00D07ADD"/>
    <w:rsid w:val="00D11353"/>
    <w:rsid w:val="00D11707"/>
    <w:rsid w:val="00D124CF"/>
    <w:rsid w:val="00D126F1"/>
    <w:rsid w:val="00D130EE"/>
    <w:rsid w:val="00D13EEA"/>
    <w:rsid w:val="00D14BBE"/>
    <w:rsid w:val="00D15276"/>
    <w:rsid w:val="00D153F5"/>
    <w:rsid w:val="00D1544C"/>
    <w:rsid w:val="00D1602B"/>
    <w:rsid w:val="00D16375"/>
    <w:rsid w:val="00D1637A"/>
    <w:rsid w:val="00D165D4"/>
    <w:rsid w:val="00D17EEF"/>
    <w:rsid w:val="00D21003"/>
    <w:rsid w:val="00D21455"/>
    <w:rsid w:val="00D22214"/>
    <w:rsid w:val="00D22677"/>
    <w:rsid w:val="00D23559"/>
    <w:rsid w:val="00D242BF"/>
    <w:rsid w:val="00D25233"/>
    <w:rsid w:val="00D25907"/>
    <w:rsid w:val="00D265C5"/>
    <w:rsid w:val="00D27EBA"/>
    <w:rsid w:val="00D27F0B"/>
    <w:rsid w:val="00D300A6"/>
    <w:rsid w:val="00D31D7A"/>
    <w:rsid w:val="00D326CD"/>
    <w:rsid w:val="00D329E3"/>
    <w:rsid w:val="00D3337A"/>
    <w:rsid w:val="00D33FFC"/>
    <w:rsid w:val="00D34BED"/>
    <w:rsid w:val="00D3601A"/>
    <w:rsid w:val="00D36839"/>
    <w:rsid w:val="00D36D7D"/>
    <w:rsid w:val="00D37F40"/>
    <w:rsid w:val="00D404E6"/>
    <w:rsid w:val="00D40995"/>
    <w:rsid w:val="00D42654"/>
    <w:rsid w:val="00D431AA"/>
    <w:rsid w:val="00D44318"/>
    <w:rsid w:val="00D45CD0"/>
    <w:rsid w:val="00D46535"/>
    <w:rsid w:val="00D46752"/>
    <w:rsid w:val="00D468A6"/>
    <w:rsid w:val="00D46A77"/>
    <w:rsid w:val="00D47A14"/>
    <w:rsid w:val="00D509AE"/>
    <w:rsid w:val="00D50BF7"/>
    <w:rsid w:val="00D50CC9"/>
    <w:rsid w:val="00D518BB"/>
    <w:rsid w:val="00D5212F"/>
    <w:rsid w:val="00D525D2"/>
    <w:rsid w:val="00D5278A"/>
    <w:rsid w:val="00D53083"/>
    <w:rsid w:val="00D5395E"/>
    <w:rsid w:val="00D5445A"/>
    <w:rsid w:val="00D5466A"/>
    <w:rsid w:val="00D546ED"/>
    <w:rsid w:val="00D54AD2"/>
    <w:rsid w:val="00D5607A"/>
    <w:rsid w:val="00D56698"/>
    <w:rsid w:val="00D56BBF"/>
    <w:rsid w:val="00D60673"/>
    <w:rsid w:val="00D60792"/>
    <w:rsid w:val="00D623D5"/>
    <w:rsid w:val="00D623E7"/>
    <w:rsid w:val="00D627A1"/>
    <w:rsid w:val="00D629C4"/>
    <w:rsid w:val="00D6420F"/>
    <w:rsid w:val="00D65005"/>
    <w:rsid w:val="00D65A45"/>
    <w:rsid w:val="00D6604A"/>
    <w:rsid w:val="00D664EB"/>
    <w:rsid w:val="00D66BBB"/>
    <w:rsid w:val="00D67C4C"/>
    <w:rsid w:val="00D7053A"/>
    <w:rsid w:val="00D73634"/>
    <w:rsid w:val="00D73D88"/>
    <w:rsid w:val="00D74666"/>
    <w:rsid w:val="00D746AB"/>
    <w:rsid w:val="00D74792"/>
    <w:rsid w:val="00D74979"/>
    <w:rsid w:val="00D75DA1"/>
    <w:rsid w:val="00D75DEE"/>
    <w:rsid w:val="00D7689E"/>
    <w:rsid w:val="00D777CE"/>
    <w:rsid w:val="00D806D8"/>
    <w:rsid w:val="00D80A0F"/>
    <w:rsid w:val="00D80C58"/>
    <w:rsid w:val="00D81122"/>
    <w:rsid w:val="00D811B0"/>
    <w:rsid w:val="00D811EC"/>
    <w:rsid w:val="00D82DE4"/>
    <w:rsid w:val="00D836A5"/>
    <w:rsid w:val="00D83B84"/>
    <w:rsid w:val="00D840B6"/>
    <w:rsid w:val="00D840F3"/>
    <w:rsid w:val="00D84167"/>
    <w:rsid w:val="00D85A09"/>
    <w:rsid w:val="00D85CCD"/>
    <w:rsid w:val="00D85E8C"/>
    <w:rsid w:val="00D860B0"/>
    <w:rsid w:val="00D865D2"/>
    <w:rsid w:val="00D8704A"/>
    <w:rsid w:val="00D871A4"/>
    <w:rsid w:val="00D9063C"/>
    <w:rsid w:val="00D9087B"/>
    <w:rsid w:val="00D90EB0"/>
    <w:rsid w:val="00D9147F"/>
    <w:rsid w:val="00D925FA"/>
    <w:rsid w:val="00D9308E"/>
    <w:rsid w:val="00D93FD7"/>
    <w:rsid w:val="00D94ADF"/>
    <w:rsid w:val="00D95F24"/>
    <w:rsid w:val="00D9648D"/>
    <w:rsid w:val="00D96A1D"/>
    <w:rsid w:val="00D96B9C"/>
    <w:rsid w:val="00D9724B"/>
    <w:rsid w:val="00DA07CE"/>
    <w:rsid w:val="00DA16EA"/>
    <w:rsid w:val="00DA29AA"/>
    <w:rsid w:val="00DA2CDF"/>
    <w:rsid w:val="00DA3D4E"/>
    <w:rsid w:val="00DA4098"/>
    <w:rsid w:val="00DA40B4"/>
    <w:rsid w:val="00DA43BE"/>
    <w:rsid w:val="00DA50F0"/>
    <w:rsid w:val="00DA547E"/>
    <w:rsid w:val="00DA5677"/>
    <w:rsid w:val="00DA74A6"/>
    <w:rsid w:val="00DA78EE"/>
    <w:rsid w:val="00DA7C07"/>
    <w:rsid w:val="00DB111B"/>
    <w:rsid w:val="00DB11A7"/>
    <w:rsid w:val="00DB2119"/>
    <w:rsid w:val="00DB24FC"/>
    <w:rsid w:val="00DB41F3"/>
    <w:rsid w:val="00DB5655"/>
    <w:rsid w:val="00DB6021"/>
    <w:rsid w:val="00DB6C56"/>
    <w:rsid w:val="00DB7FDA"/>
    <w:rsid w:val="00DC05C5"/>
    <w:rsid w:val="00DC1A44"/>
    <w:rsid w:val="00DC1F7E"/>
    <w:rsid w:val="00DC2B11"/>
    <w:rsid w:val="00DC2C49"/>
    <w:rsid w:val="00DC4239"/>
    <w:rsid w:val="00DC492B"/>
    <w:rsid w:val="00DC59B9"/>
    <w:rsid w:val="00DC6AD9"/>
    <w:rsid w:val="00DC6C2D"/>
    <w:rsid w:val="00DC72BC"/>
    <w:rsid w:val="00DD0498"/>
    <w:rsid w:val="00DD1050"/>
    <w:rsid w:val="00DD15C0"/>
    <w:rsid w:val="00DD1808"/>
    <w:rsid w:val="00DD2046"/>
    <w:rsid w:val="00DD24BE"/>
    <w:rsid w:val="00DD427C"/>
    <w:rsid w:val="00DD42D4"/>
    <w:rsid w:val="00DD4478"/>
    <w:rsid w:val="00DD4582"/>
    <w:rsid w:val="00DD52FE"/>
    <w:rsid w:val="00DD5E3C"/>
    <w:rsid w:val="00DD682C"/>
    <w:rsid w:val="00DD6926"/>
    <w:rsid w:val="00DD6B88"/>
    <w:rsid w:val="00DD6CA1"/>
    <w:rsid w:val="00DD72AD"/>
    <w:rsid w:val="00DD7487"/>
    <w:rsid w:val="00DD77B7"/>
    <w:rsid w:val="00DE0666"/>
    <w:rsid w:val="00DE1730"/>
    <w:rsid w:val="00DE19FD"/>
    <w:rsid w:val="00DE1B2F"/>
    <w:rsid w:val="00DE436B"/>
    <w:rsid w:val="00DE49A3"/>
    <w:rsid w:val="00DE4EAB"/>
    <w:rsid w:val="00DE5436"/>
    <w:rsid w:val="00DE5F51"/>
    <w:rsid w:val="00DE60AD"/>
    <w:rsid w:val="00DE6124"/>
    <w:rsid w:val="00DE66E6"/>
    <w:rsid w:val="00DE67CD"/>
    <w:rsid w:val="00DE7C32"/>
    <w:rsid w:val="00DF06AE"/>
    <w:rsid w:val="00DF119A"/>
    <w:rsid w:val="00DF12BD"/>
    <w:rsid w:val="00DF1632"/>
    <w:rsid w:val="00DF25C5"/>
    <w:rsid w:val="00DF2DF7"/>
    <w:rsid w:val="00DF34A4"/>
    <w:rsid w:val="00DF39AB"/>
    <w:rsid w:val="00DF3C34"/>
    <w:rsid w:val="00DF406B"/>
    <w:rsid w:val="00DF418C"/>
    <w:rsid w:val="00DF5828"/>
    <w:rsid w:val="00DF5C34"/>
    <w:rsid w:val="00DF5E12"/>
    <w:rsid w:val="00DF5FB0"/>
    <w:rsid w:val="00DF6C48"/>
    <w:rsid w:val="00DF7138"/>
    <w:rsid w:val="00DF73D1"/>
    <w:rsid w:val="00E000AD"/>
    <w:rsid w:val="00E00340"/>
    <w:rsid w:val="00E00A8A"/>
    <w:rsid w:val="00E0110F"/>
    <w:rsid w:val="00E01112"/>
    <w:rsid w:val="00E01452"/>
    <w:rsid w:val="00E0234B"/>
    <w:rsid w:val="00E02E54"/>
    <w:rsid w:val="00E03CCA"/>
    <w:rsid w:val="00E03D7E"/>
    <w:rsid w:val="00E03DE1"/>
    <w:rsid w:val="00E04259"/>
    <w:rsid w:val="00E05EAD"/>
    <w:rsid w:val="00E05FC8"/>
    <w:rsid w:val="00E06B76"/>
    <w:rsid w:val="00E07E85"/>
    <w:rsid w:val="00E10C5F"/>
    <w:rsid w:val="00E10D67"/>
    <w:rsid w:val="00E11304"/>
    <w:rsid w:val="00E12D5C"/>
    <w:rsid w:val="00E12E24"/>
    <w:rsid w:val="00E13037"/>
    <w:rsid w:val="00E1309E"/>
    <w:rsid w:val="00E13521"/>
    <w:rsid w:val="00E136EF"/>
    <w:rsid w:val="00E144F1"/>
    <w:rsid w:val="00E15047"/>
    <w:rsid w:val="00E15059"/>
    <w:rsid w:val="00E154D0"/>
    <w:rsid w:val="00E15FBE"/>
    <w:rsid w:val="00E17A7D"/>
    <w:rsid w:val="00E17AF5"/>
    <w:rsid w:val="00E20105"/>
    <w:rsid w:val="00E20314"/>
    <w:rsid w:val="00E204E5"/>
    <w:rsid w:val="00E205FF"/>
    <w:rsid w:val="00E20F3D"/>
    <w:rsid w:val="00E21B98"/>
    <w:rsid w:val="00E22CD5"/>
    <w:rsid w:val="00E2323C"/>
    <w:rsid w:val="00E234A5"/>
    <w:rsid w:val="00E23D55"/>
    <w:rsid w:val="00E26463"/>
    <w:rsid w:val="00E26698"/>
    <w:rsid w:val="00E26C2A"/>
    <w:rsid w:val="00E30166"/>
    <w:rsid w:val="00E304D3"/>
    <w:rsid w:val="00E3101B"/>
    <w:rsid w:val="00E31245"/>
    <w:rsid w:val="00E31D6F"/>
    <w:rsid w:val="00E327C8"/>
    <w:rsid w:val="00E3337A"/>
    <w:rsid w:val="00E343CA"/>
    <w:rsid w:val="00E34672"/>
    <w:rsid w:val="00E349EE"/>
    <w:rsid w:val="00E34F60"/>
    <w:rsid w:val="00E35066"/>
    <w:rsid w:val="00E3604F"/>
    <w:rsid w:val="00E3672C"/>
    <w:rsid w:val="00E36E50"/>
    <w:rsid w:val="00E37237"/>
    <w:rsid w:val="00E37AE4"/>
    <w:rsid w:val="00E37C73"/>
    <w:rsid w:val="00E37CC2"/>
    <w:rsid w:val="00E4008A"/>
    <w:rsid w:val="00E40547"/>
    <w:rsid w:val="00E40A89"/>
    <w:rsid w:val="00E41672"/>
    <w:rsid w:val="00E416C0"/>
    <w:rsid w:val="00E4386D"/>
    <w:rsid w:val="00E43A6A"/>
    <w:rsid w:val="00E441DE"/>
    <w:rsid w:val="00E44A5D"/>
    <w:rsid w:val="00E45E11"/>
    <w:rsid w:val="00E45F0E"/>
    <w:rsid w:val="00E45FE8"/>
    <w:rsid w:val="00E46122"/>
    <w:rsid w:val="00E46518"/>
    <w:rsid w:val="00E4661B"/>
    <w:rsid w:val="00E467A4"/>
    <w:rsid w:val="00E47640"/>
    <w:rsid w:val="00E50B3B"/>
    <w:rsid w:val="00E51346"/>
    <w:rsid w:val="00E51977"/>
    <w:rsid w:val="00E51BFF"/>
    <w:rsid w:val="00E52915"/>
    <w:rsid w:val="00E530B3"/>
    <w:rsid w:val="00E5330A"/>
    <w:rsid w:val="00E53DFB"/>
    <w:rsid w:val="00E5515A"/>
    <w:rsid w:val="00E5530F"/>
    <w:rsid w:val="00E56578"/>
    <w:rsid w:val="00E56EAA"/>
    <w:rsid w:val="00E574D0"/>
    <w:rsid w:val="00E5760D"/>
    <w:rsid w:val="00E57915"/>
    <w:rsid w:val="00E5794F"/>
    <w:rsid w:val="00E606F0"/>
    <w:rsid w:val="00E61BFA"/>
    <w:rsid w:val="00E62AB8"/>
    <w:rsid w:val="00E63C5E"/>
    <w:rsid w:val="00E6405E"/>
    <w:rsid w:val="00E64132"/>
    <w:rsid w:val="00E643F1"/>
    <w:rsid w:val="00E660D6"/>
    <w:rsid w:val="00E66165"/>
    <w:rsid w:val="00E6683C"/>
    <w:rsid w:val="00E66882"/>
    <w:rsid w:val="00E66D64"/>
    <w:rsid w:val="00E66E17"/>
    <w:rsid w:val="00E67411"/>
    <w:rsid w:val="00E67517"/>
    <w:rsid w:val="00E703EF"/>
    <w:rsid w:val="00E70BB3"/>
    <w:rsid w:val="00E70EFD"/>
    <w:rsid w:val="00E713C3"/>
    <w:rsid w:val="00E71C5D"/>
    <w:rsid w:val="00E72410"/>
    <w:rsid w:val="00E72DB6"/>
    <w:rsid w:val="00E73B38"/>
    <w:rsid w:val="00E7491A"/>
    <w:rsid w:val="00E749AE"/>
    <w:rsid w:val="00E749E6"/>
    <w:rsid w:val="00E74A8B"/>
    <w:rsid w:val="00E76210"/>
    <w:rsid w:val="00E76692"/>
    <w:rsid w:val="00E767AF"/>
    <w:rsid w:val="00E76FF0"/>
    <w:rsid w:val="00E805C2"/>
    <w:rsid w:val="00E80B34"/>
    <w:rsid w:val="00E82598"/>
    <w:rsid w:val="00E825BA"/>
    <w:rsid w:val="00E830E7"/>
    <w:rsid w:val="00E84B14"/>
    <w:rsid w:val="00E84B82"/>
    <w:rsid w:val="00E857F9"/>
    <w:rsid w:val="00E85AD9"/>
    <w:rsid w:val="00E864FF"/>
    <w:rsid w:val="00E875E9"/>
    <w:rsid w:val="00E9042E"/>
    <w:rsid w:val="00E906C6"/>
    <w:rsid w:val="00E908A8"/>
    <w:rsid w:val="00E90A51"/>
    <w:rsid w:val="00E91709"/>
    <w:rsid w:val="00E92A17"/>
    <w:rsid w:val="00E93512"/>
    <w:rsid w:val="00E93A56"/>
    <w:rsid w:val="00E9445D"/>
    <w:rsid w:val="00E9448F"/>
    <w:rsid w:val="00E9494C"/>
    <w:rsid w:val="00E94D20"/>
    <w:rsid w:val="00E9629E"/>
    <w:rsid w:val="00E964C3"/>
    <w:rsid w:val="00E96EC7"/>
    <w:rsid w:val="00E97039"/>
    <w:rsid w:val="00E97046"/>
    <w:rsid w:val="00EA0583"/>
    <w:rsid w:val="00EA0F8B"/>
    <w:rsid w:val="00EA109D"/>
    <w:rsid w:val="00EA1509"/>
    <w:rsid w:val="00EA201A"/>
    <w:rsid w:val="00EA253B"/>
    <w:rsid w:val="00EA45E2"/>
    <w:rsid w:val="00EA4CDE"/>
    <w:rsid w:val="00EA6328"/>
    <w:rsid w:val="00EA63EF"/>
    <w:rsid w:val="00EA6847"/>
    <w:rsid w:val="00EA71C5"/>
    <w:rsid w:val="00EA7531"/>
    <w:rsid w:val="00EA75D1"/>
    <w:rsid w:val="00EA7BFC"/>
    <w:rsid w:val="00EB0B90"/>
    <w:rsid w:val="00EB0EB2"/>
    <w:rsid w:val="00EB2900"/>
    <w:rsid w:val="00EB35FE"/>
    <w:rsid w:val="00EB3FBC"/>
    <w:rsid w:val="00EB42F8"/>
    <w:rsid w:val="00EB4316"/>
    <w:rsid w:val="00EB468E"/>
    <w:rsid w:val="00EB4711"/>
    <w:rsid w:val="00EB52BD"/>
    <w:rsid w:val="00EB5C2A"/>
    <w:rsid w:val="00EB5D5C"/>
    <w:rsid w:val="00EB6076"/>
    <w:rsid w:val="00EB654E"/>
    <w:rsid w:val="00EB7306"/>
    <w:rsid w:val="00EB74BD"/>
    <w:rsid w:val="00EB7BCF"/>
    <w:rsid w:val="00EC0351"/>
    <w:rsid w:val="00EC049F"/>
    <w:rsid w:val="00EC1F30"/>
    <w:rsid w:val="00EC204A"/>
    <w:rsid w:val="00EC32BF"/>
    <w:rsid w:val="00EC3497"/>
    <w:rsid w:val="00EC3FEC"/>
    <w:rsid w:val="00EC46D5"/>
    <w:rsid w:val="00EC4B03"/>
    <w:rsid w:val="00EC5ACA"/>
    <w:rsid w:val="00EC6099"/>
    <w:rsid w:val="00EC660E"/>
    <w:rsid w:val="00EC6EFF"/>
    <w:rsid w:val="00ED016B"/>
    <w:rsid w:val="00ED022B"/>
    <w:rsid w:val="00ED04E7"/>
    <w:rsid w:val="00ED0CFF"/>
    <w:rsid w:val="00ED0E49"/>
    <w:rsid w:val="00ED0F77"/>
    <w:rsid w:val="00ED1874"/>
    <w:rsid w:val="00ED19E5"/>
    <w:rsid w:val="00ED1F64"/>
    <w:rsid w:val="00ED2632"/>
    <w:rsid w:val="00ED316C"/>
    <w:rsid w:val="00ED3857"/>
    <w:rsid w:val="00ED3DA5"/>
    <w:rsid w:val="00ED485F"/>
    <w:rsid w:val="00ED48BA"/>
    <w:rsid w:val="00ED4AAB"/>
    <w:rsid w:val="00ED630C"/>
    <w:rsid w:val="00EE00BE"/>
    <w:rsid w:val="00EE04D4"/>
    <w:rsid w:val="00EE0871"/>
    <w:rsid w:val="00EE13BD"/>
    <w:rsid w:val="00EE1A73"/>
    <w:rsid w:val="00EE226F"/>
    <w:rsid w:val="00EE2A0F"/>
    <w:rsid w:val="00EE3612"/>
    <w:rsid w:val="00EE39C1"/>
    <w:rsid w:val="00EE3CCF"/>
    <w:rsid w:val="00EE44FF"/>
    <w:rsid w:val="00EE4790"/>
    <w:rsid w:val="00EE47FE"/>
    <w:rsid w:val="00EE544A"/>
    <w:rsid w:val="00EE567C"/>
    <w:rsid w:val="00EE5A0C"/>
    <w:rsid w:val="00EE5A60"/>
    <w:rsid w:val="00EF03F4"/>
    <w:rsid w:val="00EF0869"/>
    <w:rsid w:val="00EF08B1"/>
    <w:rsid w:val="00EF0BF4"/>
    <w:rsid w:val="00EF148B"/>
    <w:rsid w:val="00EF1CD1"/>
    <w:rsid w:val="00EF280F"/>
    <w:rsid w:val="00EF2C1B"/>
    <w:rsid w:val="00EF33D7"/>
    <w:rsid w:val="00EF3CD3"/>
    <w:rsid w:val="00EF40D0"/>
    <w:rsid w:val="00EF4A14"/>
    <w:rsid w:val="00EF5948"/>
    <w:rsid w:val="00EF5CD9"/>
    <w:rsid w:val="00EF6417"/>
    <w:rsid w:val="00EF650B"/>
    <w:rsid w:val="00EF6AAC"/>
    <w:rsid w:val="00EF74E6"/>
    <w:rsid w:val="00EF79D8"/>
    <w:rsid w:val="00F014B2"/>
    <w:rsid w:val="00F021B7"/>
    <w:rsid w:val="00F0335C"/>
    <w:rsid w:val="00F0528E"/>
    <w:rsid w:val="00F05613"/>
    <w:rsid w:val="00F05777"/>
    <w:rsid w:val="00F05B64"/>
    <w:rsid w:val="00F05D7A"/>
    <w:rsid w:val="00F06316"/>
    <w:rsid w:val="00F06B43"/>
    <w:rsid w:val="00F06FA2"/>
    <w:rsid w:val="00F100E1"/>
    <w:rsid w:val="00F10192"/>
    <w:rsid w:val="00F107CB"/>
    <w:rsid w:val="00F10FBA"/>
    <w:rsid w:val="00F1269D"/>
    <w:rsid w:val="00F12EB4"/>
    <w:rsid w:val="00F1344A"/>
    <w:rsid w:val="00F14E1D"/>
    <w:rsid w:val="00F154D3"/>
    <w:rsid w:val="00F16072"/>
    <w:rsid w:val="00F17C03"/>
    <w:rsid w:val="00F17F65"/>
    <w:rsid w:val="00F2027E"/>
    <w:rsid w:val="00F2126C"/>
    <w:rsid w:val="00F215CA"/>
    <w:rsid w:val="00F21C17"/>
    <w:rsid w:val="00F22681"/>
    <w:rsid w:val="00F22791"/>
    <w:rsid w:val="00F23BC7"/>
    <w:rsid w:val="00F23DCC"/>
    <w:rsid w:val="00F245EE"/>
    <w:rsid w:val="00F2465A"/>
    <w:rsid w:val="00F24C3F"/>
    <w:rsid w:val="00F24EFA"/>
    <w:rsid w:val="00F2546A"/>
    <w:rsid w:val="00F2555E"/>
    <w:rsid w:val="00F25D27"/>
    <w:rsid w:val="00F267D4"/>
    <w:rsid w:val="00F30EDC"/>
    <w:rsid w:val="00F31102"/>
    <w:rsid w:val="00F314AA"/>
    <w:rsid w:val="00F321AA"/>
    <w:rsid w:val="00F32453"/>
    <w:rsid w:val="00F35093"/>
    <w:rsid w:val="00F35CE7"/>
    <w:rsid w:val="00F36F12"/>
    <w:rsid w:val="00F41270"/>
    <w:rsid w:val="00F415E7"/>
    <w:rsid w:val="00F419A9"/>
    <w:rsid w:val="00F421B1"/>
    <w:rsid w:val="00F42506"/>
    <w:rsid w:val="00F4387D"/>
    <w:rsid w:val="00F44153"/>
    <w:rsid w:val="00F44D5E"/>
    <w:rsid w:val="00F44F90"/>
    <w:rsid w:val="00F45022"/>
    <w:rsid w:val="00F453F1"/>
    <w:rsid w:val="00F4589B"/>
    <w:rsid w:val="00F45CB9"/>
    <w:rsid w:val="00F4658B"/>
    <w:rsid w:val="00F46672"/>
    <w:rsid w:val="00F47363"/>
    <w:rsid w:val="00F4761A"/>
    <w:rsid w:val="00F50513"/>
    <w:rsid w:val="00F50833"/>
    <w:rsid w:val="00F50C9D"/>
    <w:rsid w:val="00F51D58"/>
    <w:rsid w:val="00F51EC0"/>
    <w:rsid w:val="00F52F22"/>
    <w:rsid w:val="00F5339A"/>
    <w:rsid w:val="00F5369A"/>
    <w:rsid w:val="00F539CC"/>
    <w:rsid w:val="00F54824"/>
    <w:rsid w:val="00F558CD"/>
    <w:rsid w:val="00F55CE5"/>
    <w:rsid w:val="00F55FC0"/>
    <w:rsid w:val="00F5612B"/>
    <w:rsid w:val="00F563A9"/>
    <w:rsid w:val="00F563D0"/>
    <w:rsid w:val="00F56B38"/>
    <w:rsid w:val="00F6022F"/>
    <w:rsid w:val="00F60AB1"/>
    <w:rsid w:val="00F60E25"/>
    <w:rsid w:val="00F6112E"/>
    <w:rsid w:val="00F61134"/>
    <w:rsid w:val="00F61627"/>
    <w:rsid w:val="00F61975"/>
    <w:rsid w:val="00F61C07"/>
    <w:rsid w:val="00F62320"/>
    <w:rsid w:val="00F638F6"/>
    <w:rsid w:val="00F6545D"/>
    <w:rsid w:val="00F65BED"/>
    <w:rsid w:val="00F67B20"/>
    <w:rsid w:val="00F67B45"/>
    <w:rsid w:val="00F70703"/>
    <w:rsid w:val="00F70D59"/>
    <w:rsid w:val="00F70E36"/>
    <w:rsid w:val="00F715BB"/>
    <w:rsid w:val="00F729F0"/>
    <w:rsid w:val="00F72A1A"/>
    <w:rsid w:val="00F73397"/>
    <w:rsid w:val="00F75D89"/>
    <w:rsid w:val="00F76F51"/>
    <w:rsid w:val="00F8083E"/>
    <w:rsid w:val="00F81103"/>
    <w:rsid w:val="00F82817"/>
    <w:rsid w:val="00F86057"/>
    <w:rsid w:val="00F8607C"/>
    <w:rsid w:val="00F865AD"/>
    <w:rsid w:val="00F876C0"/>
    <w:rsid w:val="00F91149"/>
    <w:rsid w:val="00F91194"/>
    <w:rsid w:val="00F918C4"/>
    <w:rsid w:val="00F91B77"/>
    <w:rsid w:val="00F920EF"/>
    <w:rsid w:val="00F92135"/>
    <w:rsid w:val="00F92155"/>
    <w:rsid w:val="00F927FE"/>
    <w:rsid w:val="00F9285E"/>
    <w:rsid w:val="00F92CF1"/>
    <w:rsid w:val="00F92EB8"/>
    <w:rsid w:val="00F936D1"/>
    <w:rsid w:val="00F93927"/>
    <w:rsid w:val="00F945E8"/>
    <w:rsid w:val="00F94C34"/>
    <w:rsid w:val="00F950FD"/>
    <w:rsid w:val="00F976DA"/>
    <w:rsid w:val="00FA002A"/>
    <w:rsid w:val="00FA00E2"/>
    <w:rsid w:val="00FA06BA"/>
    <w:rsid w:val="00FA0CF9"/>
    <w:rsid w:val="00FA1014"/>
    <w:rsid w:val="00FA2965"/>
    <w:rsid w:val="00FA2C23"/>
    <w:rsid w:val="00FA38C9"/>
    <w:rsid w:val="00FA3DC5"/>
    <w:rsid w:val="00FA4493"/>
    <w:rsid w:val="00FA63F7"/>
    <w:rsid w:val="00FA76BE"/>
    <w:rsid w:val="00FB0F86"/>
    <w:rsid w:val="00FB1A13"/>
    <w:rsid w:val="00FB1E15"/>
    <w:rsid w:val="00FB261C"/>
    <w:rsid w:val="00FB4DCC"/>
    <w:rsid w:val="00FB5CF2"/>
    <w:rsid w:val="00FB66AF"/>
    <w:rsid w:val="00FB6B40"/>
    <w:rsid w:val="00FB6BF6"/>
    <w:rsid w:val="00FB6C02"/>
    <w:rsid w:val="00FB7450"/>
    <w:rsid w:val="00FB7495"/>
    <w:rsid w:val="00FB7674"/>
    <w:rsid w:val="00FB7816"/>
    <w:rsid w:val="00FB7CA2"/>
    <w:rsid w:val="00FC1294"/>
    <w:rsid w:val="00FC2762"/>
    <w:rsid w:val="00FC39C3"/>
    <w:rsid w:val="00FC3CDD"/>
    <w:rsid w:val="00FC5198"/>
    <w:rsid w:val="00FC5238"/>
    <w:rsid w:val="00FC5A93"/>
    <w:rsid w:val="00FC6603"/>
    <w:rsid w:val="00FC6778"/>
    <w:rsid w:val="00FC6DF6"/>
    <w:rsid w:val="00FC7ECA"/>
    <w:rsid w:val="00FD0269"/>
    <w:rsid w:val="00FD079E"/>
    <w:rsid w:val="00FD1ACD"/>
    <w:rsid w:val="00FD22DA"/>
    <w:rsid w:val="00FD2720"/>
    <w:rsid w:val="00FD2CF8"/>
    <w:rsid w:val="00FD30D5"/>
    <w:rsid w:val="00FD3F2E"/>
    <w:rsid w:val="00FD46C6"/>
    <w:rsid w:val="00FD4990"/>
    <w:rsid w:val="00FD5234"/>
    <w:rsid w:val="00FD5A30"/>
    <w:rsid w:val="00FD680E"/>
    <w:rsid w:val="00FD6A28"/>
    <w:rsid w:val="00FE1A12"/>
    <w:rsid w:val="00FE271C"/>
    <w:rsid w:val="00FE2766"/>
    <w:rsid w:val="00FE28E6"/>
    <w:rsid w:val="00FE339F"/>
    <w:rsid w:val="00FE3A40"/>
    <w:rsid w:val="00FE4248"/>
    <w:rsid w:val="00FE4A3E"/>
    <w:rsid w:val="00FE60BA"/>
    <w:rsid w:val="00FE61C3"/>
    <w:rsid w:val="00FE6322"/>
    <w:rsid w:val="00FE7751"/>
    <w:rsid w:val="00FE7934"/>
    <w:rsid w:val="00FE7A51"/>
    <w:rsid w:val="00FE7EAB"/>
    <w:rsid w:val="00FF0C5A"/>
    <w:rsid w:val="00FF0E19"/>
    <w:rsid w:val="00FF1427"/>
    <w:rsid w:val="00FF363A"/>
    <w:rsid w:val="00FF3E4D"/>
    <w:rsid w:val="00FF431B"/>
    <w:rsid w:val="00FF5D98"/>
    <w:rsid w:val="00FF604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3">
      <o:colormru v:ext="edit" colors="#009bcc"/>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B6021"/>
    <w:pPr>
      <w:kinsoku w:val="0"/>
      <w:spacing w:before="120" w:line="264" w:lineRule="auto"/>
    </w:pPr>
    <w:rPr>
      <w:rFonts w:ascii="Arial" w:eastAsia="Arial" w:hAnsi="Arial" w:cs="Arial"/>
      <w:lang w:val="en-GB"/>
    </w:rPr>
  </w:style>
  <w:style w:type="paragraph" w:styleId="Heading1">
    <w:name w:val="heading 1"/>
    <w:aliases w:val="H1"/>
    <w:basedOn w:val="Normal"/>
    <w:next w:val="Heading2"/>
    <w:link w:val="Heading1Char"/>
    <w:qFormat/>
    <w:rsid w:val="00132571"/>
    <w:pPr>
      <w:keepNext/>
      <w:pageBreakBefore/>
      <w:numPr>
        <w:numId w:val="17"/>
      </w:numPr>
      <w:pBdr>
        <w:bottom w:val="single" w:sz="18" w:space="1" w:color="009BCC" w:themeColor="text2"/>
      </w:pBdr>
      <w:tabs>
        <w:tab w:val="left" w:pos="720"/>
      </w:tabs>
      <w:spacing w:after="320"/>
      <w:outlineLvl w:val="0"/>
    </w:pPr>
    <w:rPr>
      <w:b/>
      <w:bCs/>
      <w:snapToGrid w:val="0"/>
      <w:color w:val="009BCC" w:themeColor="text2"/>
      <w:kern w:val="32"/>
      <w:sz w:val="32"/>
      <w:szCs w:val="32"/>
    </w:rPr>
  </w:style>
  <w:style w:type="paragraph" w:styleId="Heading2">
    <w:name w:val="heading 2"/>
    <w:aliases w:val="H2"/>
    <w:basedOn w:val="Normal"/>
    <w:next w:val="Normal"/>
    <w:link w:val="Heading2Char"/>
    <w:qFormat/>
    <w:rsid w:val="00821966"/>
    <w:pPr>
      <w:keepNext/>
      <w:numPr>
        <w:ilvl w:val="1"/>
        <w:numId w:val="1"/>
      </w:numPr>
      <w:spacing w:before="320" w:after="120"/>
      <w:outlineLvl w:val="1"/>
    </w:pPr>
    <w:rPr>
      <w:b/>
      <w:bCs/>
      <w:iCs/>
      <w:color w:val="FFBC1D" w:themeColor="accent1"/>
      <w:sz w:val="28"/>
      <w:szCs w:val="28"/>
    </w:rPr>
  </w:style>
  <w:style w:type="paragraph" w:styleId="Heading3">
    <w:name w:val="heading 3"/>
    <w:aliases w:val="H3"/>
    <w:basedOn w:val="Normal"/>
    <w:next w:val="Normal"/>
    <w:link w:val="Heading3Char"/>
    <w:qFormat/>
    <w:rsid w:val="00E92A17"/>
    <w:pPr>
      <w:keepNext/>
      <w:numPr>
        <w:ilvl w:val="2"/>
        <w:numId w:val="1"/>
      </w:numPr>
      <w:spacing w:before="240" w:after="80"/>
      <w:outlineLvl w:val="2"/>
    </w:pPr>
    <w:rPr>
      <w:b/>
      <w:bCs/>
      <w:color w:val="000000" w:themeColor="text1"/>
      <w:sz w:val="24"/>
      <w:szCs w:val="22"/>
    </w:rPr>
  </w:style>
  <w:style w:type="paragraph" w:styleId="Heading4">
    <w:name w:val="heading 4"/>
    <w:aliases w:val="H4"/>
    <w:basedOn w:val="Normal"/>
    <w:next w:val="Normal"/>
    <w:link w:val="Heading4Char"/>
    <w:qFormat/>
    <w:rsid w:val="00E92A17"/>
    <w:pPr>
      <w:keepNext/>
      <w:spacing w:before="180"/>
      <w:outlineLvl w:val="3"/>
    </w:pPr>
    <w:rPr>
      <w:b/>
      <w:bCs/>
      <w:color w:val="000000" w:themeColor="text1"/>
    </w:rPr>
  </w:style>
  <w:style w:type="paragraph" w:styleId="Heading5">
    <w:name w:val="heading 5"/>
    <w:aliases w:val="H5"/>
    <w:basedOn w:val="Normal"/>
    <w:next w:val="Normal"/>
    <w:link w:val="Heading5Char"/>
    <w:qFormat/>
    <w:rsid w:val="00D7689E"/>
    <w:pPr>
      <w:keepNext/>
      <w:spacing w:before="160"/>
      <w:outlineLvl w:val="4"/>
    </w:pPr>
    <w:rPr>
      <w:i/>
      <w:iCs/>
      <w:color w:val="004D66" w:themeColor="text2" w:themeShade="80"/>
    </w:rPr>
  </w:style>
  <w:style w:type="paragraph" w:styleId="Heading6">
    <w:name w:val="heading 6"/>
    <w:basedOn w:val="Normal"/>
    <w:next w:val="Normal"/>
    <w:link w:val="Heading6Char"/>
    <w:qFormat/>
    <w:rsid w:val="00D7689E"/>
    <w:pPr>
      <w:keepNext/>
      <w:keepLines/>
      <w:outlineLvl w:val="5"/>
    </w:pPr>
    <w:rPr>
      <w:color w:val="004D66" w:themeColor="text2" w:themeShade="80"/>
      <w:u w:val="single"/>
    </w:rPr>
  </w:style>
  <w:style w:type="paragraph" w:styleId="Heading7">
    <w:name w:val="heading 7"/>
    <w:basedOn w:val="Normal"/>
    <w:next w:val="Normal"/>
    <w:link w:val="Heading7Char"/>
    <w:qFormat/>
    <w:rsid w:val="00ED3857"/>
    <w:pPr>
      <w:spacing w:before="240" w:after="60"/>
      <w:outlineLvl w:val="6"/>
    </w:pPr>
    <w:rPr>
      <w:rFonts w:ascii="Times New Roman" w:hAnsi="Times New Roman"/>
      <w:sz w:val="24"/>
    </w:rPr>
  </w:style>
  <w:style w:type="paragraph" w:styleId="Heading8">
    <w:name w:val="heading 8"/>
    <w:basedOn w:val="Normal"/>
    <w:next w:val="Normal"/>
    <w:link w:val="Heading8Char"/>
    <w:qFormat/>
    <w:rsid w:val="00ED3857"/>
    <w:pPr>
      <w:spacing w:after="120"/>
      <w:outlineLvl w:val="7"/>
    </w:pPr>
    <w:rPr>
      <w:b/>
      <w:bCs/>
      <w:smallCaps/>
    </w:rPr>
  </w:style>
  <w:style w:type="paragraph" w:styleId="Heading9">
    <w:name w:val="heading 9"/>
    <w:basedOn w:val="Normal"/>
    <w:next w:val="Normal"/>
    <w:link w:val="Heading9Char"/>
    <w:qFormat/>
    <w:rsid w:val="00ED3857"/>
    <w:pPr>
      <w:spacing w:before="240" w:after="6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132571"/>
    <w:rPr>
      <w:rFonts w:ascii="Arial" w:eastAsia="Arial" w:hAnsi="Arial" w:cs="Arial"/>
      <w:b/>
      <w:bCs/>
      <w:snapToGrid w:val="0"/>
      <w:color w:val="009BCC" w:themeColor="text2"/>
      <w:kern w:val="32"/>
      <w:sz w:val="32"/>
      <w:szCs w:val="32"/>
      <w:lang w:val="en-GB"/>
    </w:rPr>
  </w:style>
  <w:style w:type="paragraph" w:customStyle="1" w:styleId="DisclaimerTitle">
    <w:name w:val="Disclaimer Title"/>
    <w:basedOn w:val="Normal"/>
    <w:rsid w:val="00ED3857"/>
    <w:pPr>
      <w:spacing w:after="180"/>
      <w:jc w:val="center"/>
    </w:pPr>
    <w:rPr>
      <w:b/>
      <w:bCs/>
      <w:i/>
      <w:iCs/>
    </w:rPr>
  </w:style>
  <w:style w:type="paragraph" w:styleId="BalloonText">
    <w:name w:val="Balloon Text"/>
    <w:basedOn w:val="Normal"/>
    <w:link w:val="BalloonTextChar"/>
    <w:semiHidden/>
    <w:rsid w:val="00ED3857"/>
    <w:rPr>
      <w:rFonts w:ascii="Tahoma" w:hAnsi="Tahoma" w:cs="Tahoma"/>
      <w:sz w:val="16"/>
      <w:szCs w:val="16"/>
    </w:rPr>
  </w:style>
  <w:style w:type="paragraph" w:styleId="Caption">
    <w:name w:val="caption"/>
    <w:basedOn w:val="Normal"/>
    <w:next w:val="Normal"/>
    <w:qFormat/>
    <w:rsid w:val="00ED3857"/>
    <w:rPr>
      <w:b/>
      <w:bCs/>
    </w:rPr>
  </w:style>
  <w:style w:type="character" w:styleId="CommentReference">
    <w:name w:val="annotation reference"/>
    <w:basedOn w:val="DefaultParagraphFont"/>
    <w:semiHidden/>
    <w:rsid w:val="00ED3857"/>
    <w:rPr>
      <w:sz w:val="16"/>
      <w:szCs w:val="16"/>
    </w:rPr>
  </w:style>
  <w:style w:type="paragraph" w:styleId="CommentText">
    <w:name w:val="annotation text"/>
    <w:basedOn w:val="Normal"/>
    <w:link w:val="CommentTextChar"/>
    <w:semiHidden/>
    <w:rsid w:val="00ED3857"/>
    <w:rPr>
      <w:rFonts w:ascii="Times New Roman" w:hAnsi="Times New Roman"/>
    </w:rPr>
  </w:style>
  <w:style w:type="paragraph" w:styleId="CommentSubject">
    <w:name w:val="annotation subject"/>
    <w:basedOn w:val="CommentText"/>
    <w:next w:val="CommentText"/>
    <w:link w:val="CommentSubjectChar"/>
    <w:semiHidden/>
    <w:rsid w:val="00ED3857"/>
    <w:rPr>
      <w:rFonts w:ascii="Arial" w:hAnsi="Arial"/>
      <w:b/>
      <w:bCs/>
    </w:rPr>
  </w:style>
  <w:style w:type="paragraph" w:customStyle="1" w:styleId="ContentsHeading">
    <w:name w:val="Contents Heading"/>
    <w:basedOn w:val="Heading1"/>
    <w:rsid w:val="00ED3857"/>
    <w:pPr>
      <w:spacing w:after="400"/>
    </w:pPr>
  </w:style>
  <w:style w:type="character" w:styleId="Strong">
    <w:name w:val="Strong"/>
    <w:basedOn w:val="DefaultParagraphFont"/>
    <w:uiPriority w:val="22"/>
    <w:qFormat/>
    <w:rsid w:val="00ED3857"/>
    <w:rPr>
      <w:b/>
      <w:bCs/>
      <w:color w:val="009BCC"/>
    </w:rPr>
  </w:style>
  <w:style w:type="paragraph" w:styleId="Footer">
    <w:name w:val="footer"/>
    <w:aliases w:val="Capgemini Footer"/>
    <w:basedOn w:val="Normal"/>
    <w:link w:val="FooterChar"/>
    <w:rsid w:val="00ED3857"/>
    <w:pPr>
      <w:tabs>
        <w:tab w:val="center" w:pos="4680"/>
        <w:tab w:val="right" w:pos="9360"/>
      </w:tabs>
      <w:spacing w:before="60"/>
    </w:pPr>
    <w:rPr>
      <w:sz w:val="16"/>
      <w:szCs w:val="16"/>
    </w:rPr>
  </w:style>
  <w:style w:type="character" w:styleId="FootnoteReference">
    <w:name w:val="footnote reference"/>
    <w:basedOn w:val="DefaultParagraphFont"/>
    <w:semiHidden/>
    <w:rsid w:val="00ED3857"/>
    <w:rPr>
      <w:vertAlign w:val="superscript"/>
    </w:rPr>
  </w:style>
  <w:style w:type="paragraph" w:styleId="FootnoteText">
    <w:name w:val="footnote text"/>
    <w:basedOn w:val="Normal"/>
    <w:link w:val="FootnoteTextChar"/>
    <w:semiHidden/>
    <w:rsid w:val="00ED3857"/>
    <w:pPr>
      <w:keepLines/>
      <w:tabs>
        <w:tab w:val="left" w:pos="144"/>
      </w:tabs>
      <w:spacing w:before="60"/>
      <w:ind w:firstLine="144"/>
    </w:pPr>
    <w:rPr>
      <w:sz w:val="18"/>
    </w:rPr>
  </w:style>
  <w:style w:type="paragraph" w:styleId="Header">
    <w:name w:val="header"/>
    <w:aliases w:val="Capgemini Header"/>
    <w:basedOn w:val="Normal"/>
    <w:link w:val="HeaderChar"/>
    <w:rsid w:val="00ED3857"/>
    <w:pPr>
      <w:keepLines/>
      <w:tabs>
        <w:tab w:val="right" w:pos="9360"/>
      </w:tabs>
      <w:spacing w:before="60"/>
    </w:pPr>
    <w:rPr>
      <w:sz w:val="16"/>
    </w:rPr>
  </w:style>
  <w:style w:type="character" w:styleId="Hyperlink">
    <w:name w:val="Hyperlink"/>
    <w:basedOn w:val="DefaultParagraphFont"/>
    <w:uiPriority w:val="99"/>
    <w:rsid w:val="00821966"/>
    <w:rPr>
      <w:color w:val="FFBC1D" w:themeColor="accent1"/>
      <w:u w:val="single"/>
    </w:rPr>
  </w:style>
  <w:style w:type="paragraph" w:styleId="ListBullet">
    <w:name w:val="List Bullet"/>
    <w:basedOn w:val="Normal"/>
    <w:link w:val="ListBulletChar"/>
    <w:rsid w:val="006865A1"/>
    <w:pPr>
      <w:numPr>
        <w:numId w:val="8"/>
      </w:numPr>
      <w:tabs>
        <w:tab w:val="num" w:pos="288"/>
      </w:tabs>
      <w:kinsoku/>
      <w:spacing w:before="100" w:line="240" w:lineRule="auto"/>
      <w:ind w:left="288" w:hanging="288"/>
    </w:pPr>
    <w:rPr>
      <w:rFonts w:eastAsia="Times New Roman"/>
      <w:color w:val="000000"/>
    </w:rPr>
  </w:style>
  <w:style w:type="character" w:customStyle="1" w:styleId="ListBulletChar">
    <w:name w:val="List Bullet Char"/>
    <w:basedOn w:val="DefaultParagraphFont"/>
    <w:link w:val="ListBullet"/>
    <w:rsid w:val="006865A1"/>
    <w:rPr>
      <w:rFonts w:ascii="Arial" w:hAnsi="Arial" w:cs="Arial"/>
      <w:color w:val="000000"/>
      <w:lang w:val="en-GB"/>
    </w:rPr>
  </w:style>
  <w:style w:type="paragraph" w:customStyle="1" w:styleId="ISTableText">
    <w:name w:val="IS Table Text"/>
    <w:basedOn w:val="Normal"/>
    <w:link w:val="ISTableTextChar"/>
    <w:rsid w:val="00392A29"/>
    <w:pPr>
      <w:spacing w:before="60" w:after="60" w:line="240" w:lineRule="auto"/>
    </w:pPr>
  </w:style>
  <w:style w:type="character" w:customStyle="1" w:styleId="ISTableTextChar">
    <w:name w:val="IS Table Text Char"/>
    <w:basedOn w:val="DefaultParagraphFont"/>
    <w:link w:val="ISTableText"/>
    <w:rsid w:val="00392A29"/>
    <w:rPr>
      <w:rFonts w:ascii="Arial" w:eastAsia="Arial" w:hAnsi="Arial" w:cs="Arial"/>
      <w:lang w:val="en-GB"/>
    </w:rPr>
  </w:style>
  <w:style w:type="paragraph" w:customStyle="1" w:styleId="ResumeHeading1">
    <w:name w:val="Resume Heading 1"/>
    <w:basedOn w:val="Normal"/>
    <w:next w:val="Normal"/>
    <w:rsid w:val="00ED3857"/>
    <w:pPr>
      <w:keepNext/>
      <w:keepLines/>
      <w:pageBreakBefore/>
      <w:pBdr>
        <w:bottom w:val="single" w:sz="12" w:space="1" w:color="009BCC"/>
      </w:pBdr>
    </w:pPr>
    <w:rPr>
      <w:b/>
      <w:color w:val="009BCC"/>
      <w:sz w:val="28"/>
      <w:szCs w:val="28"/>
    </w:rPr>
  </w:style>
  <w:style w:type="paragraph" w:customStyle="1" w:styleId="TableBullets">
    <w:name w:val="Table Bullets"/>
    <w:basedOn w:val="Normal"/>
    <w:link w:val="TableBulletsCharChar"/>
    <w:rsid w:val="00ED3857"/>
    <w:pPr>
      <w:keepLines/>
      <w:numPr>
        <w:numId w:val="5"/>
      </w:numPr>
      <w:spacing w:before="60"/>
    </w:pPr>
  </w:style>
  <w:style w:type="character" w:customStyle="1" w:styleId="TableBulletsCharChar">
    <w:name w:val="Table Bullets Char Char"/>
    <w:basedOn w:val="DefaultParagraphFont"/>
    <w:link w:val="TableBullets"/>
    <w:rsid w:val="00AF1789"/>
    <w:rPr>
      <w:rFonts w:ascii="Arial" w:eastAsia="Arial" w:hAnsi="Arial" w:cs="Arial"/>
      <w:lang w:val="en-GB"/>
    </w:rPr>
  </w:style>
  <w:style w:type="paragraph" w:styleId="TOC9">
    <w:name w:val="toc 9"/>
    <w:basedOn w:val="Normal"/>
    <w:next w:val="Normal"/>
    <w:autoRedefine/>
    <w:semiHidden/>
    <w:rsid w:val="00ED3857"/>
    <w:pPr>
      <w:spacing w:after="120"/>
      <w:ind w:left="1920"/>
    </w:pPr>
  </w:style>
  <w:style w:type="paragraph" w:customStyle="1" w:styleId="TitlePageTextBox">
    <w:name w:val="Title Page Text Box"/>
    <w:basedOn w:val="Normal"/>
    <w:rsid w:val="00ED3857"/>
    <w:pPr>
      <w:spacing w:before="720" w:after="480"/>
      <w:jc w:val="center"/>
    </w:pPr>
    <w:rPr>
      <w:smallCaps/>
      <w:color w:val="FFFFFF"/>
      <w:sz w:val="52"/>
      <w:szCs w:val="52"/>
    </w:rPr>
  </w:style>
  <w:style w:type="paragraph" w:styleId="TOC1">
    <w:name w:val="toc 1"/>
    <w:basedOn w:val="Normal"/>
    <w:next w:val="Normal"/>
    <w:autoRedefine/>
    <w:uiPriority w:val="39"/>
    <w:rsid w:val="00125EE8"/>
    <w:pPr>
      <w:keepNext/>
      <w:keepLines/>
      <w:tabs>
        <w:tab w:val="left" w:pos="504"/>
        <w:tab w:val="right" w:leader="dot" w:pos="8640"/>
      </w:tabs>
      <w:spacing w:before="240"/>
      <w:ind w:left="504" w:right="288" w:hanging="504"/>
    </w:pPr>
    <w:rPr>
      <w:b/>
      <w:noProof/>
      <w:color w:val="000000" w:themeColor="text1"/>
      <w:sz w:val="22"/>
    </w:rPr>
  </w:style>
  <w:style w:type="paragraph" w:styleId="TOC2">
    <w:name w:val="toc 2"/>
    <w:basedOn w:val="Normal"/>
    <w:next w:val="Normal"/>
    <w:autoRedefine/>
    <w:uiPriority w:val="39"/>
    <w:rsid w:val="00275195"/>
    <w:pPr>
      <w:tabs>
        <w:tab w:val="left" w:pos="1152"/>
        <w:tab w:val="right" w:leader="dot" w:pos="8640"/>
      </w:tabs>
      <w:ind w:left="1152" w:right="288" w:hanging="648"/>
    </w:pPr>
    <w:rPr>
      <w:noProof/>
    </w:rPr>
  </w:style>
  <w:style w:type="paragraph" w:styleId="TOC3">
    <w:name w:val="toc 3"/>
    <w:basedOn w:val="TOC2"/>
    <w:next w:val="Normal"/>
    <w:autoRedefine/>
    <w:uiPriority w:val="39"/>
    <w:rsid w:val="00ED3857"/>
    <w:pPr>
      <w:tabs>
        <w:tab w:val="clear" w:pos="1152"/>
        <w:tab w:val="left" w:pos="1953"/>
      </w:tabs>
      <w:spacing w:before="40"/>
      <w:ind w:left="1944" w:hanging="792"/>
    </w:pPr>
  </w:style>
  <w:style w:type="paragraph" w:styleId="TOC4">
    <w:name w:val="toc 4"/>
    <w:basedOn w:val="Normal"/>
    <w:next w:val="Normal"/>
    <w:autoRedefine/>
    <w:semiHidden/>
    <w:rsid w:val="00ED3857"/>
    <w:pPr>
      <w:spacing w:after="120"/>
      <w:ind w:left="720"/>
    </w:pPr>
  </w:style>
  <w:style w:type="paragraph" w:styleId="TOC5">
    <w:name w:val="toc 5"/>
    <w:basedOn w:val="Normal"/>
    <w:next w:val="Normal"/>
    <w:autoRedefine/>
    <w:semiHidden/>
    <w:rsid w:val="00ED3857"/>
    <w:pPr>
      <w:spacing w:after="120"/>
      <w:ind w:left="960"/>
    </w:pPr>
  </w:style>
  <w:style w:type="paragraph" w:styleId="TOC6">
    <w:name w:val="toc 6"/>
    <w:basedOn w:val="Normal"/>
    <w:next w:val="Normal"/>
    <w:autoRedefine/>
    <w:semiHidden/>
    <w:rsid w:val="00ED3857"/>
    <w:pPr>
      <w:spacing w:after="120"/>
      <w:ind w:left="1200"/>
    </w:pPr>
  </w:style>
  <w:style w:type="paragraph" w:styleId="TOC7">
    <w:name w:val="toc 7"/>
    <w:basedOn w:val="Normal"/>
    <w:next w:val="Normal"/>
    <w:autoRedefine/>
    <w:semiHidden/>
    <w:rsid w:val="00ED3857"/>
    <w:pPr>
      <w:spacing w:after="120"/>
      <w:ind w:left="1440"/>
    </w:pPr>
  </w:style>
  <w:style w:type="paragraph" w:styleId="TOC8">
    <w:name w:val="toc 8"/>
    <w:basedOn w:val="Normal"/>
    <w:next w:val="Normal"/>
    <w:autoRedefine/>
    <w:semiHidden/>
    <w:rsid w:val="00ED3857"/>
    <w:pPr>
      <w:spacing w:after="120"/>
      <w:ind w:left="1680"/>
    </w:pPr>
  </w:style>
  <w:style w:type="paragraph" w:customStyle="1" w:styleId="ListBulletSpace">
    <w:name w:val="List Bullet Space"/>
    <w:basedOn w:val="ListBullet"/>
    <w:rsid w:val="00ED3857"/>
    <w:pPr>
      <w:numPr>
        <w:numId w:val="0"/>
      </w:numPr>
      <w:spacing w:after="240"/>
    </w:pPr>
  </w:style>
  <w:style w:type="paragraph" w:customStyle="1" w:styleId="TableHead">
    <w:name w:val="Table Head"/>
    <w:basedOn w:val="Normal"/>
    <w:rsid w:val="00ED3857"/>
    <w:pPr>
      <w:keepNext/>
      <w:spacing w:before="60" w:after="20"/>
    </w:pPr>
    <w:rPr>
      <w:b/>
      <w:bCs/>
      <w:color w:val="FFFFFF"/>
    </w:rPr>
  </w:style>
  <w:style w:type="paragraph" w:customStyle="1" w:styleId="CoverPageNotBold">
    <w:name w:val="Cover Page Not Bold"/>
    <w:basedOn w:val="Normal"/>
    <w:rsid w:val="00ED3857"/>
    <w:pPr>
      <w:spacing w:line="320" w:lineRule="exact"/>
      <w:jc w:val="right"/>
    </w:pPr>
    <w:rPr>
      <w:noProof/>
      <w:sz w:val="24"/>
      <w:szCs w:val="24"/>
    </w:rPr>
  </w:style>
  <w:style w:type="paragraph" w:styleId="ListBullet2">
    <w:name w:val="List Bullet 2"/>
    <w:basedOn w:val="Normal"/>
    <w:link w:val="ListBullet2Char"/>
    <w:rsid w:val="00ED3857"/>
    <w:pPr>
      <w:numPr>
        <w:numId w:val="13"/>
      </w:numPr>
      <w:kinsoku/>
      <w:spacing w:before="60"/>
    </w:pPr>
    <w:rPr>
      <w:rFonts w:eastAsia="Times New Roman"/>
      <w:color w:val="000000"/>
    </w:rPr>
  </w:style>
  <w:style w:type="character" w:customStyle="1" w:styleId="ListBullet2Char">
    <w:name w:val="List Bullet 2 Char"/>
    <w:basedOn w:val="DefaultParagraphFont"/>
    <w:link w:val="ListBullet2"/>
    <w:rsid w:val="00AF1789"/>
    <w:rPr>
      <w:rFonts w:ascii="Arial" w:hAnsi="Arial" w:cs="Arial"/>
      <w:color w:val="000000"/>
      <w:lang w:val="en-GB"/>
    </w:rPr>
  </w:style>
  <w:style w:type="paragraph" w:customStyle="1" w:styleId="ListBullet2Space">
    <w:name w:val="List Bullet 2 Space"/>
    <w:basedOn w:val="ListBullet2"/>
    <w:link w:val="ListBullet2SpaceChar"/>
    <w:rsid w:val="00ED3857"/>
    <w:pPr>
      <w:numPr>
        <w:numId w:val="3"/>
      </w:numPr>
      <w:spacing w:after="240"/>
    </w:pPr>
  </w:style>
  <w:style w:type="character" w:customStyle="1" w:styleId="ListBullet2SpaceChar">
    <w:name w:val="List Bullet 2 Space Char"/>
    <w:basedOn w:val="ListBullet2Char"/>
    <w:link w:val="ListBullet2Space"/>
    <w:rsid w:val="00AF1789"/>
  </w:style>
  <w:style w:type="paragraph" w:styleId="ListBullet3">
    <w:name w:val="List Bullet 3"/>
    <w:basedOn w:val="Normal"/>
    <w:rsid w:val="00ED3857"/>
    <w:pPr>
      <w:numPr>
        <w:numId w:val="14"/>
      </w:numPr>
      <w:spacing w:before="20"/>
    </w:pPr>
  </w:style>
  <w:style w:type="paragraph" w:customStyle="1" w:styleId="ListBullet3Space">
    <w:name w:val="List Bullet 3 Space"/>
    <w:basedOn w:val="ListBullet3"/>
    <w:rsid w:val="00ED3857"/>
    <w:pPr>
      <w:numPr>
        <w:numId w:val="0"/>
      </w:numPr>
      <w:spacing w:after="240"/>
    </w:pPr>
  </w:style>
  <w:style w:type="paragraph" w:styleId="TableofFigures">
    <w:name w:val="table of figures"/>
    <w:basedOn w:val="Normal"/>
    <w:next w:val="Normal"/>
    <w:semiHidden/>
    <w:rsid w:val="00ED3857"/>
    <w:pPr>
      <w:tabs>
        <w:tab w:val="right" w:leader="dot" w:pos="8640"/>
      </w:tabs>
      <w:ind w:left="1440" w:right="720" w:hanging="720"/>
    </w:pPr>
  </w:style>
  <w:style w:type="character" w:customStyle="1" w:styleId="CapgeminiBold">
    <w:name w:val="Capgemini Bold"/>
    <w:basedOn w:val="DefaultParagraphFont"/>
    <w:rsid w:val="00ED3857"/>
    <w:rPr>
      <w:rFonts w:ascii="Arial" w:hAnsi="Arial"/>
      <w:b/>
      <w:bCs/>
      <w:color w:val="003366"/>
    </w:rPr>
  </w:style>
  <w:style w:type="paragraph" w:customStyle="1" w:styleId="CapgeminiCoverText">
    <w:name w:val="Capgemini Cover Text"/>
    <w:basedOn w:val="Normal"/>
    <w:link w:val="CapgeminiCoverTextChar"/>
    <w:semiHidden/>
    <w:rsid w:val="00ED3857"/>
    <w:pPr>
      <w:jc w:val="right"/>
    </w:pPr>
    <w:rPr>
      <w:rFonts w:cs="Times New Roman"/>
      <w:b/>
      <w:bCs/>
      <w:color w:val="003366"/>
      <w:sz w:val="44"/>
      <w:szCs w:val="44"/>
    </w:rPr>
  </w:style>
  <w:style w:type="character" w:customStyle="1" w:styleId="CapgeminiCoverTextChar">
    <w:name w:val="Capgemini Cover Text Char"/>
    <w:basedOn w:val="DefaultParagraphFont"/>
    <w:link w:val="CapgeminiCoverText"/>
    <w:semiHidden/>
    <w:rsid w:val="00AF1789"/>
    <w:rPr>
      <w:rFonts w:ascii="Arial" w:eastAsia="Arial" w:hAnsi="Arial"/>
      <w:b/>
      <w:bCs/>
      <w:color w:val="003366"/>
      <w:sz w:val="44"/>
      <w:szCs w:val="44"/>
    </w:rPr>
  </w:style>
  <w:style w:type="paragraph" w:customStyle="1" w:styleId="CapgeminiCoverText2">
    <w:name w:val="Capgemini Cover Text 2"/>
    <w:basedOn w:val="Normal"/>
    <w:link w:val="CapgeminiCoverText2Char"/>
    <w:semiHidden/>
    <w:rsid w:val="00ED3857"/>
    <w:pPr>
      <w:jc w:val="right"/>
    </w:pPr>
    <w:rPr>
      <w:color w:val="003366"/>
      <w:sz w:val="32"/>
      <w:szCs w:val="32"/>
    </w:rPr>
  </w:style>
  <w:style w:type="character" w:customStyle="1" w:styleId="CapgeminiCoverText2Char">
    <w:name w:val="Capgemini Cover Text 2 Char"/>
    <w:basedOn w:val="DefaultParagraphFont"/>
    <w:link w:val="CapgeminiCoverText2"/>
    <w:semiHidden/>
    <w:rsid w:val="00AF1789"/>
    <w:rPr>
      <w:rFonts w:ascii="Arial" w:eastAsia="Arial" w:hAnsi="Arial" w:cs="Arial"/>
      <w:color w:val="003366"/>
      <w:sz w:val="32"/>
      <w:szCs w:val="32"/>
    </w:rPr>
  </w:style>
  <w:style w:type="paragraph" w:customStyle="1" w:styleId="ABM-CoverText">
    <w:name w:val="ABM - Cover Text"/>
    <w:basedOn w:val="Normal"/>
    <w:link w:val="ABM-CoverTextChar"/>
    <w:semiHidden/>
    <w:rsid w:val="0050348F"/>
    <w:pPr>
      <w:spacing w:before="0"/>
    </w:pPr>
    <w:rPr>
      <w:rFonts w:ascii="Arial Narrow" w:hAnsi="Arial Narrow"/>
      <w:bCs/>
      <w:color w:val="000000" w:themeColor="text1"/>
      <w:sz w:val="36"/>
      <w:szCs w:val="44"/>
    </w:rPr>
  </w:style>
  <w:style w:type="character" w:customStyle="1" w:styleId="ABM-CoverTextChar">
    <w:name w:val="ABM - Cover Text Char"/>
    <w:basedOn w:val="CapgeminiCoverTextChar"/>
    <w:link w:val="ABM-CoverText"/>
    <w:semiHidden/>
    <w:rsid w:val="0050348F"/>
    <w:rPr>
      <w:rFonts w:ascii="Arial Narrow" w:hAnsi="Arial Narrow" w:cs="Arial"/>
      <w:bCs/>
      <w:color w:val="000000" w:themeColor="text1"/>
      <w:sz w:val="36"/>
      <w:lang w:val="en-GB"/>
    </w:rPr>
  </w:style>
  <w:style w:type="paragraph" w:customStyle="1" w:styleId="CapgeminiDisclaimer">
    <w:name w:val="Capgemini Disclaimer"/>
    <w:basedOn w:val="Normal"/>
    <w:semiHidden/>
    <w:rsid w:val="00ED3857"/>
    <w:pPr>
      <w:jc w:val="right"/>
    </w:pPr>
    <w:rPr>
      <w:color w:val="FFFFFF"/>
      <w:sz w:val="16"/>
      <w:szCs w:val="16"/>
    </w:rPr>
  </w:style>
  <w:style w:type="table" w:customStyle="1" w:styleId="CapgeminiTableStyle2">
    <w:name w:val="Capgemini Table Style_2"/>
    <w:basedOn w:val="TableNormal"/>
    <w:rsid w:val="00ED3857"/>
    <w:rPr>
      <w:rFonts w:ascii="Arial" w:hAnsi="Arial"/>
    </w:rPr>
    <w:tblPr>
      <w:tblInd w:w="0" w:type="dxa"/>
      <w:tblBorders>
        <w:top w:val="single" w:sz="6" w:space="0" w:color="009BCC"/>
        <w:left w:val="single" w:sz="6" w:space="0" w:color="009BCC"/>
        <w:bottom w:val="single" w:sz="6" w:space="0" w:color="009BCC"/>
        <w:right w:val="single" w:sz="6" w:space="0" w:color="009BCC"/>
        <w:insideH w:val="single" w:sz="6" w:space="0" w:color="009BCC"/>
        <w:insideV w:val="single" w:sz="6" w:space="0" w:color="009BCC"/>
      </w:tblBorders>
      <w:tblCellMar>
        <w:top w:w="0" w:type="dxa"/>
        <w:left w:w="108" w:type="dxa"/>
        <w:bottom w:w="0" w:type="dxa"/>
        <w:right w:w="108" w:type="dxa"/>
      </w:tblCellMar>
    </w:tblPr>
    <w:tblStylePr w:type="firstRow">
      <w:pPr>
        <w:keepNext/>
        <w:wordWrap/>
        <w:jc w:val="left"/>
      </w:pPr>
      <w:rPr>
        <w:rFonts w:ascii="Arial" w:hAnsi="Arial"/>
        <w:color w:val="auto"/>
        <w:sz w:val="20"/>
      </w:rPr>
      <w:tblPr/>
      <w:tcPr>
        <w:tcBorders>
          <w:top w:val="nil"/>
          <w:left w:val="single" w:sz="6" w:space="0" w:color="009BCC"/>
          <w:bottom w:val="single" w:sz="6" w:space="0" w:color="FFFFFF"/>
          <w:right w:val="single" w:sz="6" w:space="0" w:color="009BCC"/>
          <w:insideH w:val="single" w:sz="6" w:space="0" w:color="FFFFFF"/>
          <w:insideV w:val="single" w:sz="6" w:space="0" w:color="FFFFFF"/>
          <w:tl2br w:val="nil"/>
          <w:tr2bl w:val="nil"/>
        </w:tcBorders>
        <w:shd w:val="clear" w:color="auto" w:fill="009BCC"/>
        <w:vAlign w:val="bottom"/>
      </w:tcPr>
    </w:tblStylePr>
  </w:style>
  <w:style w:type="table" w:customStyle="1" w:styleId="CapgeminiTableStyle">
    <w:name w:val="Capgemini Table Style"/>
    <w:basedOn w:val="TableNormal"/>
    <w:rsid w:val="00ED3857"/>
    <w:rPr>
      <w:rFonts w:ascii="Arial" w:hAnsi="Arial"/>
    </w:rPr>
    <w:tblPr>
      <w:tblInd w:w="0" w:type="dxa"/>
      <w:tblBorders>
        <w:top w:val="single" w:sz="6" w:space="0" w:color="004B66"/>
        <w:left w:val="single" w:sz="6" w:space="0" w:color="004B66"/>
        <w:bottom w:val="single" w:sz="6" w:space="0" w:color="004B66"/>
        <w:right w:val="single" w:sz="6" w:space="0" w:color="004B66"/>
        <w:insideH w:val="single" w:sz="6" w:space="0" w:color="004B66"/>
        <w:insideV w:val="single" w:sz="6" w:space="0" w:color="004B66"/>
      </w:tblBorders>
      <w:tblCellMar>
        <w:top w:w="0" w:type="dxa"/>
        <w:left w:w="108" w:type="dxa"/>
        <w:bottom w:w="0" w:type="dxa"/>
        <w:right w:w="108" w:type="dxa"/>
      </w:tblCellMar>
    </w:tblPr>
    <w:tblStylePr w:type="firstRow">
      <w:pPr>
        <w:jc w:val="left"/>
      </w:pPr>
      <w:rPr>
        <w:rFonts w:ascii="Arial" w:hAnsi="Arial"/>
        <w:sz w:val="20"/>
      </w:rPr>
      <w:tblPr/>
      <w:tcPr>
        <w:tcBorders>
          <w:top w:val="nil"/>
          <w:left w:val="single" w:sz="6" w:space="0" w:color="003366"/>
          <w:bottom w:val="single" w:sz="6" w:space="0" w:color="FFFFFF"/>
          <w:right w:val="single" w:sz="6" w:space="0" w:color="003366"/>
          <w:insideH w:val="nil"/>
          <w:insideV w:val="single" w:sz="6" w:space="0" w:color="FFFFFF"/>
          <w:tl2br w:val="nil"/>
          <w:tr2bl w:val="nil"/>
        </w:tcBorders>
        <w:shd w:val="clear" w:color="auto" w:fill="004B66"/>
      </w:tcPr>
    </w:tblStylePr>
  </w:style>
  <w:style w:type="character" w:customStyle="1" w:styleId="CapgeminiTableText">
    <w:name w:val="Capgemini Table Text"/>
    <w:basedOn w:val="DefaultParagraphFont"/>
    <w:rsid w:val="00ED3857"/>
    <w:rPr>
      <w:rFonts w:ascii="Arial" w:eastAsia="Arial" w:hAnsi="Arial" w:cs="Arial"/>
      <w:sz w:val="18"/>
      <w:szCs w:val="18"/>
      <w:lang w:val="en-US" w:eastAsia="en-US" w:bidi="ar-SA"/>
    </w:rPr>
  </w:style>
  <w:style w:type="paragraph" w:customStyle="1" w:styleId="Disclaimer">
    <w:name w:val="Disclaimer"/>
    <w:basedOn w:val="Normal"/>
    <w:rsid w:val="00ED3857"/>
    <w:rPr>
      <w:iCs/>
    </w:rPr>
  </w:style>
  <w:style w:type="paragraph" w:styleId="DocumentMap">
    <w:name w:val="Document Map"/>
    <w:basedOn w:val="Normal"/>
    <w:link w:val="DocumentMapChar"/>
    <w:semiHidden/>
    <w:rsid w:val="00ED3857"/>
    <w:pPr>
      <w:shd w:val="clear" w:color="auto" w:fill="000080"/>
    </w:pPr>
    <w:rPr>
      <w:rFonts w:ascii="Tahoma" w:hAnsi="Tahoma" w:cs="Tahoma"/>
    </w:rPr>
  </w:style>
  <w:style w:type="paragraph" w:customStyle="1" w:styleId="ExhibitTitle1">
    <w:name w:val="Exhibit Title_1"/>
    <w:basedOn w:val="ExhibitTitle"/>
    <w:rsid w:val="00ED3857"/>
    <w:pPr>
      <w:pBdr>
        <w:top w:val="single" w:sz="6" w:space="1" w:color="003366"/>
        <w:bottom w:val="single" w:sz="6" w:space="1" w:color="003366"/>
      </w:pBdr>
    </w:pPr>
    <w:rPr>
      <w:color w:val="003366"/>
    </w:rPr>
  </w:style>
  <w:style w:type="paragraph" w:customStyle="1" w:styleId="TableColumnHeading">
    <w:name w:val="Table Column Heading"/>
    <w:basedOn w:val="ISTableText"/>
    <w:rsid w:val="00392A29"/>
    <w:pPr>
      <w:keepNext/>
      <w:keepLines/>
      <w:spacing w:before="120" w:after="120"/>
    </w:pPr>
    <w:rPr>
      <w:b/>
      <w:color w:val="FFFFFF" w:themeColor="background1"/>
    </w:rPr>
  </w:style>
  <w:style w:type="character" w:styleId="FollowedHyperlink">
    <w:name w:val="FollowedHyperlink"/>
    <w:basedOn w:val="DefaultParagraphFont"/>
    <w:rsid w:val="00ED3857"/>
    <w:rPr>
      <w:rFonts w:ascii="Arial Narrow" w:hAnsi="Arial Narrow"/>
      <w:color w:val="800080"/>
      <w:u w:val="single"/>
    </w:rPr>
  </w:style>
  <w:style w:type="character" w:styleId="PageNumber">
    <w:name w:val="page number"/>
    <w:basedOn w:val="DefaultParagraphFont"/>
    <w:rsid w:val="00ED3857"/>
  </w:style>
  <w:style w:type="paragraph" w:customStyle="1" w:styleId="ABM-ProposalSubTitle">
    <w:name w:val="ABM - Proposal SubTitle"/>
    <w:basedOn w:val="Normal"/>
    <w:rsid w:val="00FB6B40"/>
    <w:pPr>
      <w:spacing w:before="180"/>
    </w:pPr>
    <w:rPr>
      <w:b/>
      <w:color w:val="009BCC" w:themeColor="text2"/>
      <w:sz w:val="48"/>
      <w:szCs w:val="28"/>
    </w:rPr>
  </w:style>
  <w:style w:type="paragraph" w:customStyle="1" w:styleId="ABM-ProposalTitle">
    <w:name w:val="ABM - Proposal Title"/>
    <w:basedOn w:val="CapgeminiCoverText"/>
    <w:rsid w:val="00FB6B40"/>
    <w:pPr>
      <w:jc w:val="left"/>
    </w:pPr>
    <w:rPr>
      <w:color w:val="009BCC" w:themeColor="text2"/>
      <w:sz w:val="72"/>
      <w:szCs w:val="36"/>
    </w:rPr>
  </w:style>
  <w:style w:type="paragraph" w:customStyle="1" w:styleId="Question">
    <w:name w:val="Question"/>
    <w:basedOn w:val="Normal"/>
    <w:next w:val="Normal"/>
    <w:rsid w:val="00D7689E"/>
    <w:pPr>
      <w:keepNext/>
      <w:pBdr>
        <w:top w:val="single" w:sz="2" w:space="1" w:color="FFFFFF" w:themeColor="background1"/>
        <w:left w:val="single" w:sz="2" w:space="4" w:color="FFFFFF" w:themeColor="background1"/>
        <w:bottom w:val="single" w:sz="2" w:space="1" w:color="FFFFFF" w:themeColor="background1"/>
        <w:right w:val="single" w:sz="2" w:space="4" w:color="FFFFFF" w:themeColor="background1"/>
      </w:pBdr>
      <w:shd w:val="solid" w:color="F59969" w:themeColor="accent2" w:themeTint="99" w:fill="003366"/>
      <w:spacing w:before="240" w:line="240" w:lineRule="exact"/>
    </w:pPr>
    <w:rPr>
      <w:b/>
      <w:bCs/>
      <w:color w:val="262626" w:themeColor="text1" w:themeTint="D9"/>
    </w:rPr>
  </w:style>
  <w:style w:type="paragraph" w:customStyle="1" w:styleId="Question1">
    <w:name w:val="Question 1"/>
    <w:basedOn w:val="Question"/>
    <w:next w:val="Normal"/>
    <w:rsid w:val="00ED3857"/>
    <w:pPr>
      <w:pBdr>
        <w:top w:val="single" w:sz="2" w:space="1" w:color="E0E0E0"/>
        <w:left w:val="single" w:sz="2" w:space="4" w:color="E0E0E0"/>
        <w:bottom w:val="single" w:sz="2" w:space="1" w:color="E0E0E0"/>
        <w:right w:val="single" w:sz="2" w:space="4" w:color="E0E0E0"/>
      </w:pBdr>
      <w:shd w:val="clear" w:color="009BCC" w:fill="E0E0E0"/>
    </w:pPr>
    <w:rPr>
      <w:color w:val="auto"/>
    </w:rPr>
  </w:style>
  <w:style w:type="paragraph" w:customStyle="1" w:styleId="ResumeHeading2">
    <w:name w:val="Resume Heading 2"/>
    <w:basedOn w:val="Normal"/>
    <w:rsid w:val="00ED3857"/>
    <w:pPr>
      <w:keepNext/>
      <w:keepLines/>
      <w:spacing w:before="60" w:after="240"/>
    </w:pPr>
    <w:rPr>
      <w:b/>
      <w:i/>
      <w:color w:val="004B66"/>
      <w:sz w:val="26"/>
      <w:szCs w:val="26"/>
    </w:rPr>
  </w:style>
  <w:style w:type="paragraph" w:customStyle="1" w:styleId="ResumeHeading3">
    <w:name w:val="Resume Heading 3"/>
    <w:basedOn w:val="Normal"/>
    <w:rsid w:val="00ED3857"/>
    <w:pPr>
      <w:keepNext/>
      <w:keepLines/>
      <w:tabs>
        <w:tab w:val="right" w:pos="9000"/>
      </w:tabs>
      <w:spacing w:before="280"/>
    </w:pPr>
    <w:rPr>
      <w:b/>
      <w:color w:val="004B66"/>
      <w:sz w:val="24"/>
      <w:szCs w:val="24"/>
    </w:rPr>
  </w:style>
  <w:style w:type="paragraph" w:styleId="Title">
    <w:name w:val="Title"/>
    <w:link w:val="TitleChar"/>
    <w:qFormat/>
    <w:rsid w:val="00ED3857"/>
    <w:pPr>
      <w:keepNext/>
      <w:keepLines/>
      <w:spacing w:before="240"/>
      <w:jc w:val="center"/>
    </w:pPr>
    <w:rPr>
      <w:rFonts w:ascii="Arial" w:eastAsia="Arial" w:hAnsi="Arial" w:cs="Arial"/>
      <w:b/>
      <w:bCs/>
      <w:color w:val="009BCC"/>
      <w:sz w:val="24"/>
      <w:szCs w:val="24"/>
    </w:rPr>
  </w:style>
  <w:style w:type="paragraph" w:customStyle="1" w:styleId="ABM-TOCTitle">
    <w:name w:val="ABM - TOC_Title"/>
    <w:basedOn w:val="CapgeminiDisclaimer"/>
    <w:rsid w:val="00AD72C0"/>
    <w:pPr>
      <w:spacing w:before="480" w:after="280"/>
      <w:jc w:val="left"/>
    </w:pPr>
    <w:rPr>
      <w:b/>
      <w:color w:val="009BCC" w:themeColor="text2"/>
      <w:sz w:val="32"/>
      <w:szCs w:val="32"/>
    </w:rPr>
  </w:style>
  <w:style w:type="table" w:styleId="TableGrid">
    <w:name w:val="Table Grid"/>
    <w:basedOn w:val="TableNormal"/>
    <w:rsid w:val="00ED3857"/>
    <w:pPr>
      <w:kinsoku w:val="0"/>
      <w:spacing w:before="120" w:line="264"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Bullets2">
    <w:name w:val="Table Bullets 2"/>
    <w:basedOn w:val="TableBullets"/>
    <w:rsid w:val="00ED3857"/>
    <w:pPr>
      <w:numPr>
        <w:ilvl w:val="1"/>
        <w:numId w:val="6"/>
      </w:numPr>
      <w:spacing w:before="20"/>
    </w:pPr>
  </w:style>
  <w:style w:type="paragraph" w:customStyle="1" w:styleId="ResumeHeading4">
    <w:name w:val="Resume Heading 4"/>
    <w:basedOn w:val="Normal"/>
    <w:rsid w:val="00ED3857"/>
    <w:pPr>
      <w:keepNext/>
      <w:keepLines/>
      <w:tabs>
        <w:tab w:val="right" w:pos="9000"/>
      </w:tabs>
      <w:spacing w:before="240"/>
    </w:pPr>
    <w:rPr>
      <w:b/>
      <w:color w:val="004B66"/>
    </w:rPr>
  </w:style>
  <w:style w:type="paragraph" w:customStyle="1" w:styleId="ResumeHeading5">
    <w:name w:val="Resume Heading 5"/>
    <w:basedOn w:val="Normal"/>
    <w:rsid w:val="00ED3857"/>
    <w:pPr>
      <w:keepNext/>
      <w:keepLines/>
      <w:tabs>
        <w:tab w:val="right" w:pos="9000"/>
      </w:tabs>
      <w:spacing w:before="180"/>
    </w:pPr>
    <w:rPr>
      <w:i/>
      <w:color w:val="004B66"/>
      <w:u w:val="single"/>
    </w:rPr>
  </w:style>
  <w:style w:type="paragraph" w:customStyle="1" w:styleId="ExhibitTitle">
    <w:name w:val="Exhibit Title"/>
    <w:basedOn w:val="Normal"/>
    <w:rsid w:val="00D7689E"/>
    <w:pPr>
      <w:keepNext/>
      <w:keepLines/>
      <w:pBdr>
        <w:top w:val="single" w:sz="6" w:space="1" w:color="004D66" w:themeColor="text2" w:themeShade="80"/>
        <w:bottom w:val="single" w:sz="6" w:space="1" w:color="004D66" w:themeColor="text2" w:themeShade="80"/>
      </w:pBdr>
    </w:pPr>
    <w:rPr>
      <w:b/>
      <w:bCs/>
      <w:color w:val="262626" w:themeColor="text1" w:themeTint="D9"/>
    </w:rPr>
  </w:style>
  <w:style w:type="character" w:customStyle="1" w:styleId="TableTextChar">
    <w:name w:val="Table Text Char"/>
    <w:basedOn w:val="DefaultParagraphFont"/>
    <w:rsid w:val="00ED3857"/>
    <w:rPr>
      <w:rFonts w:ascii="Arial" w:eastAsia="Arial" w:hAnsi="Arial" w:cs="Arial"/>
      <w:lang w:val="en-US" w:eastAsia="en-US" w:bidi="ar-SA"/>
    </w:rPr>
  </w:style>
  <w:style w:type="paragraph" w:customStyle="1" w:styleId="ResumeSubheading">
    <w:name w:val="Resume Subheading"/>
    <w:basedOn w:val="Heading1"/>
    <w:autoRedefine/>
    <w:rsid w:val="00ED3857"/>
    <w:pPr>
      <w:pBdr>
        <w:bottom w:val="none" w:sz="0" w:space="0" w:color="auto"/>
      </w:pBdr>
      <w:tabs>
        <w:tab w:val="left" w:pos="1719"/>
        <w:tab w:val="left" w:pos="4599"/>
        <w:tab w:val="left" w:pos="4860"/>
      </w:tabs>
      <w:kinsoku/>
      <w:spacing w:before="0" w:after="0"/>
      <w:jc w:val="both"/>
    </w:pPr>
    <w:rPr>
      <w:rFonts w:eastAsia="Times New Roman"/>
      <w:snapToGrid/>
      <w:color w:val="000000"/>
      <w:kern w:val="0"/>
      <w:sz w:val="18"/>
      <w:szCs w:val="14"/>
    </w:rPr>
  </w:style>
  <w:style w:type="paragraph" w:customStyle="1" w:styleId="ResumeTableHeading">
    <w:name w:val="Resume Table Heading"/>
    <w:basedOn w:val="ResumeSubheading"/>
    <w:next w:val="Normal"/>
    <w:autoRedefine/>
    <w:rsid w:val="00ED3857"/>
  </w:style>
  <w:style w:type="paragraph" w:customStyle="1" w:styleId="Num1">
    <w:name w:val="Num 1"/>
    <w:aliases w:val="N1"/>
    <w:basedOn w:val="Normal"/>
    <w:rsid w:val="00ED3857"/>
    <w:pPr>
      <w:numPr>
        <w:numId w:val="4"/>
      </w:numPr>
      <w:spacing w:before="100"/>
    </w:pPr>
  </w:style>
  <w:style w:type="paragraph" w:customStyle="1" w:styleId="Num2">
    <w:name w:val="Num 2"/>
    <w:aliases w:val="N2"/>
    <w:basedOn w:val="Normal"/>
    <w:rsid w:val="00ED3857"/>
    <w:pPr>
      <w:numPr>
        <w:ilvl w:val="1"/>
        <w:numId w:val="4"/>
      </w:numPr>
      <w:spacing w:before="60"/>
    </w:pPr>
  </w:style>
  <w:style w:type="paragraph" w:customStyle="1" w:styleId="Num3">
    <w:name w:val="Num 3"/>
    <w:aliases w:val="N3"/>
    <w:basedOn w:val="Normal"/>
    <w:rsid w:val="00ED3857"/>
    <w:pPr>
      <w:keepLines/>
      <w:numPr>
        <w:ilvl w:val="2"/>
        <w:numId w:val="4"/>
      </w:numPr>
      <w:spacing w:before="20"/>
    </w:pPr>
  </w:style>
  <w:style w:type="paragraph" w:customStyle="1" w:styleId="TableBullets3">
    <w:name w:val="Table Bullets 3"/>
    <w:basedOn w:val="ISTableText"/>
    <w:rsid w:val="00ED3857"/>
    <w:pPr>
      <w:numPr>
        <w:ilvl w:val="2"/>
        <w:numId w:val="7"/>
      </w:numPr>
      <w:spacing w:before="0"/>
    </w:pPr>
  </w:style>
  <w:style w:type="table" w:customStyle="1" w:styleId="CapgeminiTableStyle3">
    <w:name w:val="Capgemini Table Style_3"/>
    <w:basedOn w:val="TableNormal"/>
    <w:rsid w:val="000E2C5C"/>
    <w:rPr>
      <w:rFonts w:ascii="Arial" w:hAnsi="Arial"/>
    </w:rPr>
    <w:tblPr>
      <w:tblInd w:w="0" w:type="dxa"/>
      <w:tblBorders>
        <w:bottom w:val="single" w:sz="4" w:space="0" w:color="009BCB"/>
        <w:insideH w:val="single" w:sz="4" w:space="0" w:color="80CBE6"/>
      </w:tblBorders>
      <w:tblCellMar>
        <w:top w:w="0" w:type="dxa"/>
        <w:left w:w="108" w:type="dxa"/>
        <w:bottom w:w="0" w:type="dxa"/>
        <w:right w:w="108" w:type="dxa"/>
      </w:tblCellMar>
    </w:tblPr>
    <w:tcPr>
      <w:tcMar>
        <w:left w:w="115" w:type="dxa"/>
        <w:right w:w="115" w:type="dxa"/>
      </w:tcMar>
    </w:tcPr>
    <w:tblStylePr w:type="firstRow">
      <w:pPr>
        <w:jc w:val="left"/>
      </w:pPr>
      <w:rPr>
        <w:rFonts w:ascii="Arial" w:hAnsi="Arial"/>
        <w:b w:val="0"/>
        <w:color w:val="FFFFFF"/>
        <w:sz w:val="20"/>
      </w:rPr>
      <w:tblPr/>
      <w:tcPr>
        <w:tcBorders>
          <w:top w:val="single" w:sz="4" w:space="0" w:color="FFFFFF"/>
          <w:left w:val="nil"/>
          <w:bottom w:val="nil"/>
          <w:right w:val="nil"/>
          <w:insideH w:val="nil"/>
          <w:insideV w:val="nil"/>
          <w:tl2br w:val="nil"/>
          <w:tr2bl w:val="nil"/>
        </w:tcBorders>
        <w:shd w:val="clear" w:color="auto" w:fill="009BCC"/>
        <w:vAlign w:val="bottom"/>
      </w:tcPr>
    </w:tblStylePr>
  </w:style>
  <w:style w:type="character" w:customStyle="1" w:styleId="Heading4Char">
    <w:name w:val="Heading 4 Char"/>
    <w:aliases w:val="H4 Char"/>
    <w:basedOn w:val="DefaultParagraphFont"/>
    <w:link w:val="Heading4"/>
    <w:rsid w:val="00E92A17"/>
    <w:rPr>
      <w:rFonts w:ascii="Arial" w:eastAsia="Arial" w:hAnsi="Arial" w:cs="Arial"/>
      <w:b/>
      <w:bCs/>
      <w:color w:val="000000" w:themeColor="text1"/>
      <w:lang w:val="en-GB"/>
    </w:rPr>
  </w:style>
  <w:style w:type="character" w:customStyle="1" w:styleId="Heading2Char">
    <w:name w:val="Heading 2 Char"/>
    <w:aliases w:val="H2 Char"/>
    <w:basedOn w:val="DefaultParagraphFont"/>
    <w:link w:val="Heading2"/>
    <w:rsid w:val="00821966"/>
    <w:rPr>
      <w:rFonts w:ascii="Arial" w:eastAsia="Arial" w:hAnsi="Arial" w:cs="Arial"/>
      <w:b/>
      <w:bCs/>
      <w:iCs/>
      <w:color w:val="FFBC1D" w:themeColor="accent1"/>
      <w:sz w:val="28"/>
      <w:szCs w:val="28"/>
      <w:lang w:val="en-GB"/>
    </w:rPr>
  </w:style>
  <w:style w:type="paragraph" w:styleId="BodyText">
    <w:name w:val="Body Text"/>
    <w:basedOn w:val="Normal"/>
    <w:link w:val="BodyTextChar"/>
    <w:rsid w:val="00264A28"/>
    <w:pPr>
      <w:spacing w:after="120"/>
    </w:pPr>
  </w:style>
  <w:style w:type="character" w:customStyle="1" w:styleId="BodyTextChar">
    <w:name w:val="Body Text Char"/>
    <w:basedOn w:val="DefaultParagraphFont"/>
    <w:link w:val="BodyText"/>
    <w:rsid w:val="00264A28"/>
    <w:rPr>
      <w:rFonts w:ascii="Arial" w:eastAsia="Arial" w:hAnsi="Arial" w:cs="Arial"/>
      <w:lang w:val="en-GB"/>
    </w:rPr>
  </w:style>
  <w:style w:type="paragraph" w:styleId="List">
    <w:name w:val="List"/>
    <w:basedOn w:val="Normal"/>
    <w:rsid w:val="006865A1"/>
    <w:pPr>
      <w:numPr>
        <w:numId w:val="9"/>
      </w:numPr>
      <w:spacing w:line="240" w:lineRule="auto"/>
      <w:ind w:left="360"/>
    </w:pPr>
    <w:rPr>
      <w:color w:val="7F7F7F" w:themeColor="text1" w:themeTint="80"/>
    </w:rPr>
  </w:style>
  <w:style w:type="paragraph" w:styleId="BodyText2">
    <w:name w:val="Body Text 2"/>
    <w:basedOn w:val="Normal"/>
    <w:link w:val="BodyText2Char"/>
    <w:rsid w:val="0035485B"/>
    <w:pPr>
      <w:spacing w:after="120" w:line="240" w:lineRule="auto"/>
      <w:ind w:left="540" w:hanging="540"/>
    </w:pPr>
    <w:rPr>
      <w:b/>
    </w:rPr>
  </w:style>
  <w:style w:type="character" w:customStyle="1" w:styleId="BodyText2Char">
    <w:name w:val="Body Text 2 Char"/>
    <w:basedOn w:val="DefaultParagraphFont"/>
    <w:link w:val="BodyText2"/>
    <w:rsid w:val="0035485B"/>
    <w:rPr>
      <w:rFonts w:ascii="Arial" w:eastAsia="Arial" w:hAnsi="Arial" w:cs="Arial"/>
      <w:b/>
      <w:lang w:val="en-GB"/>
    </w:rPr>
  </w:style>
  <w:style w:type="paragraph" w:customStyle="1" w:styleId="IS-List-Numbering1">
    <w:name w:val="IS - List - Numbering 1"/>
    <w:basedOn w:val="List"/>
    <w:qFormat/>
    <w:rsid w:val="003D1E9E"/>
    <w:pPr>
      <w:numPr>
        <w:numId w:val="12"/>
      </w:numPr>
      <w:spacing w:before="240"/>
    </w:pPr>
    <w:rPr>
      <w:color w:val="000000" w:themeColor="text1"/>
    </w:rPr>
  </w:style>
  <w:style w:type="paragraph" w:styleId="List2">
    <w:name w:val="List 2"/>
    <w:basedOn w:val="Normal"/>
    <w:rsid w:val="00B9675D"/>
    <w:pPr>
      <w:ind w:left="720" w:hanging="360"/>
      <w:contextualSpacing/>
    </w:pPr>
  </w:style>
  <w:style w:type="paragraph" w:styleId="NormalWeb">
    <w:name w:val="Normal (Web)"/>
    <w:basedOn w:val="Normal"/>
    <w:uiPriority w:val="99"/>
    <w:rsid w:val="004023FC"/>
    <w:pPr>
      <w:kinsoku/>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3">
    <w:name w:val="List 3"/>
    <w:basedOn w:val="Normal"/>
    <w:rsid w:val="006865A1"/>
    <w:pPr>
      <w:ind w:left="1080" w:hanging="360"/>
      <w:contextualSpacing/>
    </w:pPr>
  </w:style>
  <w:style w:type="paragraph" w:customStyle="1" w:styleId="StyleBodyTextBoldAccent3">
    <w:name w:val="Style Body Text + Bold Accent 3"/>
    <w:basedOn w:val="BodyText"/>
    <w:rsid w:val="00620F2A"/>
    <w:rPr>
      <w:b/>
      <w:bCs/>
      <w:color w:val="E65A0F" w:themeColor="accent2"/>
    </w:rPr>
  </w:style>
  <w:style w:type="paragraph" w:customStyle="1" w:styleId="IS-Heading1">
    <w:name w:val="IS - Heading 1"/>
    <w:basedOn w:val="Heading1"/>
    <w:qFormat/>
    <w:rsid w:val="00AD72C0"/>
    <w:pPr>
      <w:numPr>
        <w:numId w:val="1"/>
      </w:numPr>
      <w:pBdr>
        <w:bottom w:val="none" w:sz="0" w:space="0" w:color="auto"/>
      </w:pBdr>
      <w:spacing w:before="480"/>
    </w:pPr>
    <w:rPr>
      <w:sz w:val="40"/>
    </w:rPr>
  </w:style>
  <w:style w:type="paragraph" w:customStyle="1" w:styleId="IS-Heading2">
    <w:name w:val="IS - Heading 2"/>
    <w:basedOn w:val="Heading2"/>
    <w:qFormat/>
    <w:rsid w:val="00DB6021"/>
    <w:rPr>
      <w:color w:val="009BCC" w:themeColor="text2"/>
      <w:sz w:val="32"/>
    </w:rPr>
  </w:style>
  <w:style w:type="paragraph" w:customStyle="1" w:styleId="IS-Heading3">
    <w:name w:val="IS - Heading 3"/>
    <w:basedOn w:val="Heading3"/>
    <w:qFormat/>
    <w:rsid w:val="00DB6021"/>
    <w:rPr>
      <w:color w:val="009BCC" w:themeColor="text2"/>
      <w:sz w:val="28"/>
    </w:rPr>
  </w:style>
  <w:style w:type="paragraph" w:customStyle="1" w:styleId="IS-Bodytext">
    <w:name w:val="IS - Body text"/>
    <w:basedOn w:val="BodyText"/>
    <w:qFormat/>
    <w:rsid w:val="004D2433"/>
    <w:rPr>
      <w:color w:val="000000" w:themeColor="text1"/>
    </w:rPr>
  </w:style>
  <w:style w:type="paragraph" w:customStyle="1" w:styleId="IS-Heading4">
    <w:name w:val="IS - Heading 4"/>
    <w:basedOn w:val="Heading4"/>
    <w:qFormat/>
    <w:rsid w:val="00DB6021"/>
    <w:rPr>
      <w:color w:val="009BCC" w:themeColor="text2"/>
      <w:sz w:val="24"/>
    </w:rPr>
  </w:style>
  <w:style w:type="paragraph" w:customStyle="1" w:styleId="IS-Bodytext-Bold">
    <w:name w:val="IS - Body text - Bold"/>
    <w:basedOn w:val="BodyText"/>
    <w:qFormat/>
    <w:rsid w:val="00FD2720"/>
    <w:rPr>
      <w:b/>
      <w:color w:val="000000" w:themeColor="text1"/>
    </w:rPr>
  </w:style>
  <w:style w:type="paragraph" w:customStyle="1" w:styleId="IS-List-Numbering2">
    <w:name w:val="IS - List - Numbering 2"/>
    <w:basedOn w:val="List2"/>
    <w:qFormat/>
    <w:rsid w:val="003D1E9E"/>
    <w:pPr>
      <w:numPr>
        <w:numId w:val="10"/>
      </w:numPr>
      <w:contextualSpacing w:val="0"/>
    </w:pPr>
    <w:rPr>
      <w:color w:val="000000" w:themeColor="text1"/>
    </w:rPr>
  </w:style>
  <w:style w:type="paragraph" w:customStyle="1" w:styleId="IS-List-Numbering3">
    <w:name w:val="IS - List - Numbering 3"/>
    <w:basedOn w:val="List3"/>
    <w:qFormat/>
    <w:rsid w:val="003D1E9E"/>
    <w:pPr>
      <w:numPr>
        <w:numId w:val="11"/>
      </w:numPr>
      <w:spacing w:before="60"/>
      <w:contextualSpacing w:val="0"/>
    </w:pPr>
    <w:rPr>
      <w:color w:val="000000" w:themeColor="text1"/>
    </w:rPr>
  </w:style>
  <w:style w:type="paragraph" w:customStyle="1" w:styleId="IS-List-Bullet1">
    <w:name w:val="IS - List - Bullet 1"/>
    <w:basedOn w:val="ListBullet2"/>
    <w:qFormat/>
    <w:rsid w:val="00D25907"/>
    <w:pPr>
      <w:tabs>
        <w:tab w:val="clear" w:pos="576"/>
        <w:tab w:val="left" w:pos="360"/>
      </w:tabs>
      <w:spacing w:before="240" w:line="240" w:lineRule="auto"/>
      <w:ind w:left="360" w:hanging="360"/>
    </w:pPr>
  </w:style>
  <w:style w:type="paragraph" w:customStyle="1" w:styleId="IS-List-Bullet2">
    <w:name w:val="IS - List - Bullet 2"/>
    <w:basedOn w:val="ListBullet2"/>
    <w:qFormat/>
    <w:rsid w:val="002E1991"/>
    <w:pPr>
      <w:numPr>
        <w:numId w:val="16"/>
      </w:numPr>
      <w:tabs>
        <w:tab w:val="left" w:pos="720"/>
      </w:tabs>
      <w:spacing w:before="120"/>
      <w:ind w:left="738" w:hanging="378"/>
    </w:pPr>
  </w:style>
  <w:style w:type="paragraph" w:customStyle="1" w:styleId="IS-List-Bullet3">
    <w:name w:val="IS - List - Bullet 3"/>
    <w:basedOn w:val="ListBullet3"/>
    <w:qFormat/>
    <w:rsid w:val="002E1991"/>
    <w:pPr>
      <w:tabs>
        <w:tab w:val="clear" w:pos="864"/>
        <w:tab w:val="num" w:pos="1080"/>
      </w:tabs>
      <w:ind w:left="1080" w:hanging="360"/>
    </w:pPr>
  </w:style>
  <w:style w:type="paragraph" w:customStyle="1" w:styleId="IS-Figuretext">
    <w:name w:val="IS - Figure text"/>
    <w:basedOn w:val="BodyText"/>
    <w:qFormat/>
    <w:rsid w:val="00DC72BC"/>
    <w:pPr>
      <w:spacing w:before="60" w:after="240"/>
    </w:pPr>
    <w:rPr>
      <w:b/>
      <w:color w:val="009BCC" w:themeColor="text2"/>
      <w:sz w:val="16"/>
    </w:rPr>
  </w:style>
  <w:style w:type="table" w:customStyle="1" w:styleId="ABM-TableStyle1">
    <w:name w:val="ABM - Table Style 1"/>
    <w:basedOn w:val="TableNormal"/>
    <w:uiPriority w:val="99"/>
    <w:qFormat/>
    <w:rsid w:val="005E4069"/>
    <w:rPr>
      <w:rFonts w:ascii="Arial" w:hAnsi="Arial"/>
    </w:rPr>
    <w:tblPr>
      <w:tblStyleRowBandSize w:val="1"/>
      <w:tblInd w:w="0" w:type="dxa"/>
      <w:tblCellMar>
        <w:top w:w="72" w:type="dxa"/>
        <w:left w:w="72" w:type="dxa"/>
        <w:bottom w:w="72" w:type="dxa"/>
        <w:right w:w="72" w:type="dxa"/>
      </w:tblCellMar>
    </w:tblPr>
    <w:tblStylePr w:type="firstRow">
      <w:pPr>
        <w:jc w:val="center"/>
      </w:pPr>
      <w:rPr>
        <w:rFonts w:ascii="Arial" w:hAnsi="Arial"/>
        <w:b/>
        <w:color w:val="FFFFFF" w:themeColor="background1"/>
        <w:sz w:val="20"/>
      </w:rPr>
      <w:tblPr/>
      <w:tcPr>
        <w:tcBorders>
          <w:top w:val="single" w:sz="8" w:space="0" w:color="FFFFFF" w:themeColor="background1"/>
          <w:left w:val="single" w:sz="8" w:space="0" w:color="FFFFFF" w:themeColor="background1"/>
          <w:bottom w:val="single" w:sz="1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BC1D" w:themeFill="accent1"/>
      </w:tcPr>
    </w:tblStylePr>
    <w:tblStylePr w:type="lastRow">
      <w:rPr>
        <w:rFonts w:ascii="Arial" w:hAnsi="Arial"/>
        <w:b/>
        <w:color w:val="FFFFFF" w:themeColor="background1"/>
        <w:sz w:val="18"/>
      </w:rPr>
      <w:tblPr/>
      <w:tcPr>
        <w:shd w:val="clear" w:color="auto" w:fill="FFFFFF" w:themeFill="background2"/>
      </w:tcPr>
    </w:tblStylePr>
    <w:tblStylePr w:type="band1Horz">
      <w:pPr>
        <w:jc w:val="left"/>
      </w:pPr>
      <w:rPr>
        <w:rFonts w:ascii="Arial" w:hAnsi="Arial"/>
        <w:color w:val="000000" w:themeColor="text1"/>
        <w:sz w:val="18"/>
      </w:rPr>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E3A4" w:themeFill="accent1" w:themeFillTint="66"/>
      </w:tcPr>
    </w:tblStylePr>
    <w:tblStylePr w:type="band2Horz">
      <w:pPr>
        <w:jc w:val="left"/>
      </w:pPr>
      <w:rPr>
        <w:rFonts w:ascii="Arial" w:hAnsi="Arial"/>
        <w:color w:val="000000" w:themeColor="text1"/>
        <w:sz w:val="18"/>
      </w:rPr>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F1D1" w:themeFill="accent1" w:themeFillTint="33"/>
      </w:tcPr>
    </w:tblStylePr>
  </w:style>
  <w:style w:type="paragraph" w:customStyle="1" w:styleId="ABM-Table-Headerrow">
    <w:name w:val="ABM - Table - Header row"/>
    <w:basedOn w:val="Normal"/>
    <w:autoRedefine/>
    <w:qFormat/>
    <w:rsid w:val="00DB6021"/>
    <w:pPr>
      <w:spacing w:before="0" w:line="240" w:lineRule="auto"/>
      <w:jc w:val="center"/>
    </w:pPr>
    <w:rPr>
      <w:b/>
      <w:color w:val="FFFFFF" w:themeColor="background1"/>
    </w:rPr>
  </w:style>
  <w:style w:type="paragraph" w:customStyle="1" w:styleId="ABM-Table-Tabletext">
    <w:name w:val="ABM - Table - Table text"/>
    <w:basedOn w:val="Normal"/>
    <w:qFormat/>
    <w:rsid w:val="005E4069"/>
    <w:pPr>
      <w:spacing w:before="0" w:line="240" w:lineRule="auto"/>
    </w:pPr>
    <w:rPr>
      <w:color w:val="000000" w:themeColor="text1"/>
      <w:sz w:val="18"/>
    </w:rPr>
  </w:style>
  <w:style w:type="paragraph" w:customStyle="1" w:styleId="ABM-Table-Tabletext-Bold">
    <w:name w:val="ABM - Table - Table text -  Bold"/>
    <w:basedOn w:val="ABM-Table-Tabletext"/>
    <w:rsid w:val="005E4069"/>
    <w:rPr>
      <w:b/>
      <w:bCs/>
    </w:rPr>
  </w:style>
  <w:style w:type="paragraph" w:customStyle="1" w:styleId="ABM-Table-Bullet1">
    <w:name w:val="ABM - Table - Bullet 1"/>
    <w:basedOn w:val="IS-List-Bullet1"/>
    <w:qFormat/>
    <w:rsid w:val="004164B8"/>
    <w:pPr>
      <w:numPr>
        <w:numId w:val="15"/>
      </w:numPr>
      <w:tabs>
        <w:tab w:val="clear" w:pos="360"/>
      </w:tabs>
      <w:spacing w:before="0" w:after="60"/>
      <w:ind w:left="180" w:hanging="180"/>
    </w:pPr>
    <w:rPr>
      <w:color w:val="auto"/>
      <w:sz w:val="18"/>
    </w:rPr>
  </w:style>
  <w:style w:type="paragraph" w:customStyle="1" w:styleId="ABM-Table-Bullet2">
    <w:name w:val="ABM - Table - Bullet 2"/>
    <w:basedOn w:val="IS-List-Bullet2"/>
    <w:qFormat/>
    <w:rsid w:val="004164B8"/>
    <w:pPr>
      <w:numPr>
        <w:numId w:val="2"/>
      </w:numPr>
      <w:tabs>
        <w:tab w:val="clear" w:pos="576"/>
      </w:tabs>
      <w:spacing w:before="60" w:after="60" w:line="240" w:lineRule="auto"/>
      <w:ind w:left="374" w:hanging="187"/>
    </w:pPr>
    <w:rPr>
      <w:color w:val="000000" w:themeColor="text1"/>
      <w:sz w:val="18"/>
    </w:rPr>
  </w:style>
  <w:style w:type="paragraph" w:customStyle="1" w:styleId="ABM-Table-Bullet3">
    <w:name w:val="ABM - Table - Bullet 3"/>
    <w:basedOn w:val="IS-List-Bullet3"/>
    <w:qFormat/>
    <w:rsid w:val="002E1991"/>
    <w:pPr>
      <w:tabs>
        <w:tab w:val="num" w:pos="540"/>
      </w:tabs>
      <w:ind w:left="540" w:hanging="180"/>
    </w:pPr>
    <w:rPr>
      <w:color w:val="000000" w:themeColor="text1"/>
      <w:sz w:val="18"/>
    </w:rPr>
  </w:style>
  <w:style w:type="paragraph" w:customStyle="1" w:styleId="IS-MoreInformation">
    <w:name w:val="IS - More Information"/>
    <w:basedOn w:val="Normal"/>
    <w:qFormat/>
    <w:rsid w:val="00E90A51"/>
    <w:pPr>
      <w:spacing w:before="480" w:after="2040"/>
      <w:ind w:firstLine="720"/>
    </w:pPr>
    <w:rPr>
      <w:b/>
      <w:color w:val="009BCC" w:themeColor="text2"/>
      <w:sz w:val="40"/>
    </w:rPr>
  </w:style>
  <w:style w:type="character" w:customStyle="1" w:styleId="StyleBackground1">
    <w:name w:val="Style Background 1"/>
    <w:basedOn w:val="DefaultParagraphFont"/>
    <w:rsid w:val="0050348F"/>
    <w:rPr>
      <w:color w:val="000000" w:themeColor="text1"/>
    </w:rPr>
  </w:style>
  <w:style w:type="paragraph" w:customStyle="1" w:styleId="ISProposalTitle28pt">
    <w:name w:val="IS Proposal Title + 28 pt"/>
    <w:basedOn w:val="ABM-ProposalTitle"/>
    <w:rsid w:val="00132571"/>
    <w:rPr>
      <w:color w:val="auto"/>
      <w:sz w:val="56"/>
    </w:rPr>
  </w:style>
  <w:style w:type="paragraph" w:customStyle="1" w:styleId="ISProposalSubTitle20pt">
    <w:name w:val="IS Proposal SubTitle + 20 pt"/>
    <w:basedOn w:val="ABM-ProposalSubTitle"/>
    <w:rsid w:val="00132571"/>
    <w:rPr>
      <w:bCs/>
      <w:color w:val="auto"/>
      <w:sz w:val="40"/>
    </w:rPr>
  </w:style>
  <w:style w:type="paragraph" w:customStyle="1" w:styleId="ISCoverTextLatinArialAuto">
    <w:name w:val="IS Cover Text + (Latin) Arial Auto"/>
    <w:basedOn w:val="ABM-CoverText"/>
    <w:rsid w:val="00FC6778"/>
    <w:rPr>
      <w:rFonts w:ascii="Arial" w:hAnsi="Arial"/>
      <w:bCs w:val="0"/>
      <w:color w:val="auto"/>
    </w:rPr>
  </w:style>
  <w:style w:type="paragraph" w:customStyle="1" w:styleId="IS-TOCTitleCentered">
    <w:name w:val="IS - TOC_Title + Centered"/>
    <w:basedOn w:val="ABM-TOCTitle"/>
    <w:rsid w:val="00FC6778"/>
    <w:pPr>
      <w:jc w:val="center"/>
    </w:pPr>
    <w:rPr>
      <w:rFonts w:eastAsia="Times New Roman" w:cs="Times New Roman"/>
      <w:bCs/>
      <w:szCs w:val="20"/>
    </w:rPr>
  </w:style>
  <w:style w:type="paragraph" w:customStyle="1" w:styleId="ISTableHeadLinespacingsingle">
    <w:name w:val="IS Table Head + Line spacing:  single"/>
    <w:basedOn w:val="TableHead"/>
    <w:rsid w:val="00FC6778"/>
    <w:pPr>
      <w:spacing w:line="240" w:lineRule="auto"/>
    </w:pPr>
    <w:rPr>
      <w:rFonts w:eastAsia="Times New Roman" w:cs="Times New Roman"/>
    </w:rPr>
  </w:style>
  <w:style w:type="paragraph" w:customStyle="1" w:styleId="Default">
    <w:name w:val="Default"/>
    <w:rsid w:val="00371C34"/>
    <w:pPr>
      <w:autoSpaceDE w:val="0"/>
      <w:autoSpaceDN w:val="0"/>
      <w:adjustRightInd w:val="0"/>
    </w:pPr>
    <w:rPr>
      <w:color w:val="000000"/>
      <w:sz w:val="24"/>
      <w:szCs w:val="24"/>
      <w:lang w:val="fr-FR"/>
    </w:rPr>
  </w:style>
  <w:style w:type="character" w:styleId="HTMLCode">
    <w:name w:val="HTML Code"/>
    <w:basedOn w:val="DefaultParagraphFont"/>
    <w:uiPriority w:val="99"/>
    <w:unhideWhenUsed/>
    <w:rsid w:val="00787293"/>
    <w:rPr>
      <w:rFonts w:ascii="Courier New" w:eastAsia="Times New Roman" w:hAnsi="Courier New" w:cs="Courier New"/>
      <w:sz w:val="20"/>
      <w:szCs w:val="20"/>
    </w:rPr>
  </w:style>
  <w:style w:type="paragraph" w:styleId="ListParagraph">
    <w:name w:val="List Paragraph"/>
    <w:basedOn w:val="Normal"/>
    <w:link w:val="ListParagraphChar"/>
    <w:uiPriority w:val="34"/>
    <w:qFormat/>
    <w:rsid w:val="0002591E"/>
    <w:pPr>
      <w:kinsoku/>
      <w:spacing w:before="0" w:after="120" w:line="276" w:lineRule="auto"/>
      <w:ind w:left="720"/>
    </w:pPr>
    <w:rPr>
      <w:rFonts w:ascii="Calibri" w:eastAsia="Calibri" w:hAnsi="Calibri" w:cs="Times New Roman"/>
      <w:sz w:val="22"/>
      <w:szCs w:val="22"/>
      <w:lang w:eastAsia="en-GB"/>
    </w:rPr>
  </w:style>
  <w:style w:type="character" w:customStyle="1" w:styleId="ListParagraphChar">
    <w:name w:val="List Paragraph Char"/>
    <w:basedOn w:val="DefaultParagraphFont"/>
    <w:link w:val="ListParagraph"/>
    <w:uiPriority w:val="99"/>
    <w:locked/>
    <w:rsid w:val="0002591E"/>
    <w:rPr>
      <w:rFonts w:ascii="Calibri" w:eastAsia="Calibri" w:hAnsi="Calibri"/>
      <w:sz w:val="22"/>
      <w:szCs w:val="22"/>
      <w:lang w:val="en-GB" w:eastAsia="en-GB"/>
    </w:rPr>
  </w:style>
  <w:style w:type="paragraph" w:styleId="BlockText">
    <w:name w:val="Block Text"/>
    <w:basedOn w:val="Normal"/>
    <w:rsid w:val="00EB5C2A"/>
    <w:pPr>
      <w:pBdr>
        <w:top w:val="single" w:sz="2" w:space="10" w:color="FFBC1D" w:themeColor="accent1"/>
        <w:left w:val="single" w:sz="2" w:space="10" w:color="FFBC1D" w:themeColor="accent1"/>
        <w:bottom w:val="single" w:sz="2" w:space="10" w:color="FFBC1D" w:themeColor="accent1"/>
        <w:right w:val="single" w:sz="2" w:space="10" w:color="FFBC1D" w:themeColor="accent1"/>
      </w:pBdr>
      <w:ind w:left="1152" w:right="1152"/>
    </w:pPr>
    <w:rPr>
      <w:rFonts w:asciiTheme="minorHAnsi" w:eastAsiaTheme="minorEastAsia" w:hAnsiTheme="minorHAnsi" w:cstheme="minorBidi"/>
      <w:i/>
      <w:iCs/>
      <w:color w:val="FFBC1D" w:themeColor="accent1"/>
    </w:rPr>
  </w:style>
  <w:style w:type="character" w:customStyle="1" w:styleId="Heading3Char">
    <w:name w:val="Heading 3 Char"/>
    <w:aliases w:val="H3 Char"/>
    <w:basedOn w:val="DefaultParagraphFont"/>
    <w:link w:val="Heading3"/>
    <w:rsid w:val="00EF5948"/>
    <w:rPr>
      <w:rFonts w:ascii="Arial" w:eastAsia="Arial" w:hAnsi="Arial" w:cs="Arial"/>
      <w:b/>
      <w:bCs/>
      <w:color w:val="000000" w:themeColor="text1"/>
      <w:sz w:val="24"/>
      <w:szCs w:val="22"/>
      <w:lang w:val="en-GB"/>
    </w:rPr>
  </w:style>
  <w:style w:type="character" w:customStyle="1" w:styleId="Heading5Char">
    <w:name w:val="Heading 5 Char"/>
    <w:aliases w:val="H5 Char"/>
    <w:basedOn w:val="DefaultParagraphFont"/>
    <w:link w:val="Heading5"/>
    <w:rsid w:val="00EF5948"/>
    <w:rPr>
      <w:rFonts w:ascii="Arial" w:eastAsia="Arial" w:hAnsi="Arial" w:cs="Arial"/>
      <w:i/>
      <w:iCs/>
      <w:color w:val="004D66" w:themeColor="text2" w:themeShade="80"/>
      <w:lang w:val="en-GB"/>
    </w:rPr>
  </w:style>
  <w:style w:type="character" w:customStyle="1" w:styleId="Heading6Char">
    <w:name w:val="Heading 6 Char"/>
    <w:basedOn w:val="DefaultParagraphFont"/>
    <w:link w:val="Heading6"/>
    <w:rsid w:val="00EF5948"/>
    <w:rPr>
      <w:rFonts w:ascii="Arial" w:eastAsia="Arial" w:hAnsi="Arial" w:cs="Arial"/>
      <w:color w:val="004D66" w:themeColor="text2" w:themeShade="80"/>
      <w:u w:val="single"/>
      <w:lang w:val="en-GB"/>
    </w:rPr>
  </w:style>
  <w:style w:type="character" w:customStyle="1" w:styleId="Heading7Char">
    <w:name w:val="Heading 7 Char"/>
    <w:basedOn w:val="DefaultParagraphFont"/>
    <w:link w:val="Heading7"/>
    <w:rsid w:val="00EF5948"/>
    <w:rPr>
      <w:rFonts w:eastAsia="Arial" w:cs="Arial"/>
      <w:sz w:val="24"/>
      <w:lang w:val="en-GB"/>
    </w:rPr>
  </w:style>
  <w:style w:type="character" w:customStyle="1" w:styleId="Heading8Char">
    <w:name w:val="Heading 8 Char"/>
    <w:basedOn w:val="DefaultParagraphFont"/>
    <w:link w:val="Heading8"/>
    <w:rsid w:val="00EF5948"/>
    <w:rPr>
      <w:rFonts w:ascii="Arial" w:eastAsia="Arial" w:hAnsi="Arial" w:cs="Arial"/>
      <w:b/>
      <w:bCs/>
      <w:smallCaps/>
      <w:lang w:val="en-GB"/>
    </w:rPr>
  </w:style>
  <w:style w:type="character" w:customStyle="1" w:styleId="Heading9Char">
    <w:name w:val="Heading 9 Char"/>
    <w:basedOn w:val="DefaultParagraphFont"/>
    <w:link w:val="Heading9"/>
    <w:rsid w:val="00EF5948"/>
    <w:rPr>
      <w:rFonts w:ascii="Arial" w:eastAsia="Arial" w:hAnsi="Arial" w:cs="Arial"/>
      <w:szCs w:val="22"/>
      <w:lang w:val="en-GB"/>
    </w:rPr>
  </w:style>
  <w:style w:type="character" w:customStyle="1" w:styleId="TitleChar">
    <w:name w:val="Title Char"/>
    <w:basedOn w:val="DefaultParagraphFont"/>
    <w:link w:val="Title"/>
    <w:rsid w:val="00EF5948"/>
    <w:rPr>
      <w:rFonts w:ascii="Arial" w:eastAsia="Arial" w:hAnsi="Arial" w:cs="Arial"/>
      <w:b/>
      <w:bCs/>
      <w:color w:val="009BCC"/>
      <w:sz w:val="24"/>
      <w:szCs w:val="24"/>
    </w:rPr>
  </w:style>
  <w:style w:type="character" w:styleId="IntenseEmphasis">
    <w:name w:val="Intense Emphasis"/>
    <w:basedOn w:val="DefaultParagraphFont"/>
    <w:uiPriority w:val="21"/>
    <w:qFormat/>
    <w:rsid w:val="00EF5948"/>
    <w:rPr>
      <w:b/>
      <w:bCs/>
      <w:i/>
      <w:iCs/>
      <w:color w:val="FFBC1D" w:themeColor="accent1"/>
    </w:rPr>
  </w:style>
  <w:style w:type="character" w:customStyle="1" w:styleId="BalloonTextChar">
    <w:name w:val="Balloon Text Char"/>
    <w:basedOn w:val="DefaultParagraphFont"/>
    <w:link w:val="BalloonText"/>
    <w:semiHidden/>
    <w:rsid w:val="00EF5948"/>
    <w:rPr>
      <w:rFonts w:ascii="Tahoma" w:eastAsia="Arial" w:hAnsi="Tahoma" w:cs="Tahoma"/>
      <w:sz w:val="16"/>
      <w:szCs w:val="16"/>
      <w:lang w:val="en-GB"/>
    </w:rPr>
  </w:style>
  <w:style w:type="character" w:customStyle="1" w:styleId="CommentTextChar">
    <w:name w:val="Comment Text Char"/>
    <w:basedOn w:val="DefaultParagraphFont"/>
    <w:link w:val="CommentText"/>
    <w:semiHidden/>
    <w:rsid w:val="00EF5948"/>
    <w:rPr>
      <w:rFonts w:eastAsia="Arial" w:cs="Arial"/>
      <w:lang w:val="en-GB"/>
    </w:rPr>
  </w:style>
  <w:style w:type="character" w:customStyle="1" w:styleId="CommentSubjectChar">
    <w:name w:val="Comment Subject Char"/>
    <w:basedOn w:val="CommentTextChar"/>
    <w:link w:val="CommentSubject"/>
    <w:semiHidden/>
    <w:rsid w:val="00EF5948"/>
    <w:rPr>
      <w:rFonts w:ascii="Arial" w:hAnsi="Arial"/>
      <w:b/>
      <w:bCs/>
    </w:rPr>
  </w:style>
  <w:style w:type="character" w:customStyle="1" w:styleId="FooterChar">
    <w:name w:val="Footer Char"/>
    <w:aliases w:val="Capgemini Footer Char"/>
    <w:basedOn w:val="DefaultParagraphFont"/>
    <w:link w:val="Footer"/>
    <w:rsid w:val="00EF5948"/>
    <w:rPr>
      <w:rFonts w:ascii="Arial" w:eastAsia="Arial" w:hAnsi="Arial" w:cs="Arial"/>
      <w:sz w:val="16"/>
      <w:szCs w:val="16"/>
      <w:lang w:val="en-GB"/>
    </w:rPr>
  </w:style>
  <w:style w:type="character" w:customStyle="1" w:styleId="FootnoteTextChar">
    <w:name w:val="Footnote Text Char"/>
    <w:basedOn w:val="DefaultParagraphFont"/>
    <w:link w:val="FootnoteText"/>
    <w:semiHidden/>
    <w:rsid w:val="00EF5948"/>
    <w:rPr>
      <w:rFonts w:ascii="Arial" w:eastAsia="Arial" w:hAnsi="Arial" w:cs="Arial"/>
      <w:sz w:val="18"/>
      <w:lang w:val="en-GB"/>
    </w:rPr>
  </w:style>
  <w:style w:type="character" w:customStyle="1" w:styleId="HeaderChar">
    <w:name w:val="Header Char"/>
    <w:aliases w:val="Capgemini Header Char"/>
    <w:basedOn w:val="DefaultParagraphFont"/>
    <w:link w:val="Header"/>
    <w:rsid w:val="00EF5948"/>
    <w:rPr>
      <w:rFonts w:ascii="Arial" w:eastAsia="Arial" w:hAnsi="Arial" w:cs="Arial"/>
      <w:sz w:val="16"/>
      <w:lang w:val="en-GB"/>
    </w:rPr>
  </w:style>
  <w:style w:type="character" w:customStyle="1" w:styleId="DocumentMapChar">
    <w:name w:val="Document Map Char"/>
    <w:basedOn w:val="DefaultParagraphFont"/>
    <w:link w:val="DocumentMap"/>
    <w:semiHidden/>
    <w:rsid w:val="00EF5948"/>
    <w:rPr>
      <w:rFonts w:ascii="Tahoma" w:eastAsia="Arial" w:hAnsi="Tahoma" w:cs="Tahoma"/>
      <w:shd w:val="clear" w:color="auto" w:fill="000080"/>
      <w:lang w:val="en-GB"/>
    </w:rPr>
  </w:style>
  <w:style w:type="character" w:customStyle="1" w:styleId="apple-converted-space">
    <w:name w:val="apple-converted-space"/>
    <w:basedOn w:val="DefaultParagraphFont"/>
    <w:rsid w:val="00EF5948"/>
  </w:style>
  <w:style w:type="paragraph" w:styleId="HTMLPreformatted">
    <w:name w:val="HTML Preformatted"/>
    <w:basedOn w:val="Normal"/>
    <w:link w:val="HTMLPreformattedChar"/>
    <w:rsid w:val="00EF5948"/>
    <w:pPr>
      <w:spacing w:before="0" w:line="240" w:lineRule="auto"/>
    </w:pPr>
    <w:rPr>
      <w:rFonts w:ascii="Consolas" w:hAnsi="Consolas" w:cs="Consolas"/>
    </w:rPr>
  </w:style>
  <w:style w:type="character" w:customStyle="1" w:styleId="HTMLPreformattedChar">
    <w:name w:val="HTML Preformatted Char"/>
    <w:basedOn w:val="DefaultParagraphFont"/>
    <w:link w:val="HTMLPreformatted"/>
    <w:rsid w:val="00EF5948"/>
    <w:rPr>
      <w:rFonts w:ascii="Consolas" w:eastAsia="Arial" w:hAnsi="Consolas" w:cs="Consolas"/>
      <w:lang w:val="en-GB"/>
    </w:rPr>
  </w:style>
  <w:style w:type="character" w:styleId="Emphasis">
    <w:name w:val="Emphasis"/>
    <w:basedOn w:val="DefaultParagraphFont"/>
    <w:uiPriority w:val="20"/>
    <w:qFormat/>
    <w:rsid w:val="00A04D58"/>
    <w:rPr>
      <w:i/>
      <w:iCs/>
    </w:rPr>
  </w:style>
  <w:style w:type="paragraph" w:styleId="Revision">
    <w:name w:val="Revision"/>
    <w:hidden/>
    <w:uiPriority w:val="99"/>
    <w:semiHidden/>
    <w:rsid w:val="002E7B21"/>
    <w:rPr>
      <w:rFonts w:ascii="Arial" w:eastAsia="Arial" w:hAnsi="Arial" w:cs="Arial"/>
      <w:lang w:val="en-GB"/>
    </w:rPr>
  </w:style>
</w:styles>
</file>

<file path=word/webSettings.xml><?xml version="1.0" encoding="utf-8"?>
<w:webSettings xmlns:r="http://schemas.openxmlformats.org/officeDocument/2006/relationships" xmlns:w="http://schemas.openxmlformats.org/wordprocessingml/2006/main">
  <w:divs>
    <w:div w:id="19015524">
      <w:bodyDiv w:val="1"/>
      <w:marLeft w:val="0"/>
      <w:marRight w:val="0"/>
      <w:marTop w:val="0"/>
      <w:marBottom w:val="0"/>
      <w:divBdr>
        <w:top w:val="none" w:sz="0" w:space="0" w:color="auto"/>
        <w:left w:val="none" w:sz="0" w:space="0" w:color="auto"/>
        <w:bottom w:val="none" w:sz="0" w:space="0" w:color="auto"/>
        <w:right w:val="none" w:sz="0" w:space="0" w:color="auto"/>
      </w:divBdr>
    </w:div>
    <w:div w:id="117915142">
      <w:bodyDiv w:val="1"/>
      <w:marLeft w:val="0"/>
      <w:marRight w:val="0"/>
      <w:marTop w:val="0"/>
      <w:marBottom w:val="0"/>
      <w:divBdr>
        <w:top w:val="none" w:sz="0" w:space="0" w:color="auto"/>
        <w:left w:val="none" w:sz="0" w:space="0" w:color="auto"/>
        <w:bottom w:val="none" w:sz="0" w:space="0" w:color="auto"/>
        <w:right w:val="none" w:sz="0" w:space="0" w:color="auto"/>
      </w:divBdr>
    </w:div>
    <w:div w:id="279992382">
      <w:bodyDiv w:val="1"/>
      <w:marLeft w:val="0"/>
      <w:marRight w:val="0"/>
      <w:marTop w:val="0"/>
      <w:marBottom w:val="0"/>
      <w:divBdr>
        <w:top w:val="none" w:sz="0" w:space="0" w:color="auto"/>
        <w:left w:val="none" w:sz="0" w:space="0" w:color="auto"/>
        <w:bottom w:val="none" w:sz="0" w:space="0" w:color="auto"/>
        <w:right w:val="none" w:sz="0" w:space="0" w:color="auto"/>
      </w:divBdr>
    </w:div>
    <w:div w:id="292826996">
      <w:bodyDiv w:val="1"/>
      <w:marLeft w:val="0"/>
      <w:marRight w:val="0"/>
      <w:marTop w:val="0"/>
      <w:marBottom w:val="0"/>
      <w:divBdr>
        <w:top w:val="none" w:sz="0" w:space="0" w:color="auto"/>
        <w:left w:val="none" w:sz="0" w:space="0" w:color="auto"/>
        <w:bottom w:val="none" w:sz="0" w:space="0" w:color="auto"/>
        <w:right w:val="none" w:sz="0" w:space="0" w:color="auto"/>
      </w:divBdr>
    </w:div>
    <w:div w:id="318929394">
      <w:bodyDiv w:val="1"/>
      <w:marLeft w:val="0"/>
      <w:marRight w:val="0"/>
      <w:marTop w:val="0"/>
      <w:marBottom w:val="0"/>
      <w:divBdr>
        <w:top w:val="none" w:sz="0" w:space="0" w:color="auto"/>
        <w:left w:val="none" w:sz="0" w:space="0" w:color="auto"/>
        <w:bottom w:val="none" w:sz="0" w:space="0" w:color="auto"/>
        <w:right w:val="none" w:sz="0" w:space="0" w:color="auto"/>
      </w:divBdr>
    </w:div>
    <w:div w:id="341275865">
      <w:bodyDiv w:val="1"/>
      <w:marLeft w:val="0"/>
      <w:marRight w:val="0"/>
      <w:marTop w:val="0"/>
      <w:marBottom w:val="0"/>
      <w:divBdr>
        <w:top w:val="none" w:sz="0" w:space="0" w:color="auto"/>
        <w:left w:val="none" w:sz="0" w:space="0" w:color="auto"/>
        <w:bottom w:val="none" w:sz="0" w:space="0" w:color="auto"/>
        <w:right w:val="none" w:sz="0" w:space="0" w:color="auto"/>
      </w:divBdr>
    </w:div>
    <w:div w:id="366836651">
      <w:bodyDiv w:val="1"/>
      <w:marLeft w:val="0"/>
      <w:marRight w:val="0"/>
      <w:marTop w:val="0"/>
      <w:marBottom w:val="0"/>
      <w:divBdr>
        <w:top w:val="none" w:sz="0" w:space="0" w:color="auto"/>
        <w:left w:val="none" w:sz="0" w:space="0" w:color="auto"/>
        <w:bottom w:val="none" w:sz="0" w:space="0" w:color="auto"/>
        <w:right w:val="none" w:sz="0" w:space="0" w:color="auto"/>
      </w:divBdr>
    </w:div>
    <w:div w:id="644087933">
      <w:bodyDiv w:val="1"/>
      <w:marLeft w:val="0"/>
      <w:marRight w:val="0"/>
      <w:marTop w:val="0"/>
      <w:marBottom w:val="0"/>
      <w:divBdr>
        <w:top w:val="none" w:sz="0" w:space="0" w:color="auto"/>
        <w:left w:val="none" w:sz="0" w:space="0" w:color="auto"/>
        <w:bottom w:val="none" w:sz="0" w:space="0" w:color="auto"/>
        <w:right w:val="none" w:sz="0" w:space="0" w:color="auto"/>
      </w:divBdr>
    </w:div>
    <w:div w:id="657655680">
      <w:bodyDiv w:val="1"/>
      <w:marLeft w:val="0"/>
      <w:marRight w:val="0"/>
      <w:marTop w:val="0"/>
      <w:marBottom w:val="0"/>
      <w:divBdr>
        <w:top w:val="none" w:sz="0" w:space="0" w:color="auto"/>
        <w:left w:val="none" w:sz="0" w:space="0" w:color="auto"/>
        <w:bottom w:val="none" w:sz="0" w:space="0" w:color="auto"/>
        <w:right w:val="none" w:sz="0" w:space="0" w:color="auto"/>
      </w:divBdr>
    </w:div>
    <w:div w:id="889463588">
      <w:bodyDiv w:val="1"/>
      <w:marLeft w:val="0"/>
      <w:marRight w:val="0"/>
      <w:marTop w:val="0"/>
      <w:marBottom w:val="0"/>
      <w:divBdr>
        <w:top w:val="none" w:sz="0" w:space="0" w:color="auto"/>
        <w:left w:val="none" w:sz="0" w:space="0" w:color="auto"/>
        <w:bottom w:val="none" w:sz="0" w:space="0" w:color="auto"/>
        <w:right w:val="none" w:sz="0" w:space="0" w:color="auto"/>
      </w:divBdr>
    </w:div>
    <w:div w:id="1183590469">
      <w:bodyDiv w:val="1"/>
      <w:marLeft w:val="0"/>
      <w:marRight w:val="0"/>
      <w:marTop w:val="0"/>
      <w:marBottom w:val="0"/>
      <w:divBdr>
        <w:top w:val="none" w:sz="0" w:space="0" w:color="auto"/>
        <w:left w:val="none" w:sz="0" w:space="0" w:color="auto"/>
        <w:bottom w:val="none" w:sz="0" w:space="0" w:color="auto"/>
        <w:right w:val="none" w:sz="0" w:space="0" w:color="auto"/>
      </w:divBdr>
    </w:div>
    <w:div w:id="1284581170">
      <w:bodyDiv w:val="1"/>
      <w:marLeft w:val="0"/>
      <w:marRight w:val="0"/>
      <w:marTop w:val="0"/>
      <w:marBottom w:val="0"/>
      <w:divBdr>
        <w:top w:val="none" w:sz="0" w:space="0" w:color="auto"/>
        <w:left w:val="none" w:sz="0" w:space="0" w:color="auto"/>
        <w:bottom w:val="none" w:sz="0" w:space="0" w:color="auto"/>
        <w:right w:val="none" w:sz="0" w:space="0" w:color="auto"/>
      </w:divBdr>
    </w:div>
    <w:div w:id="1291667777">
      <w:bodyDiv w:val="1"/>
      <w:marLeft w:val="0"/>
      <w:marRight w:val="0"/>
      <w:marTop w:val="0"/>
      <w:marBottom w:val="0"/>
      <w:divBdr>
        <w:top w:val="none" w:sz="0" w:space="0" w:color="auto"/>
        <w:left w:val="none" w:sz="0" w:space="0" w:color="auto"/>
        <w:bottom w:val="none" w:sz="0" w:space="0" w:color="auto"/>
        <w:right w:val="none" w:sz="0" w:space="0" w:color="auto"/>
      </w:divBdr>
    </w:div>
    <w:div w:id="1369144706">
      <w:bodyDiv w:val="1"/>
      <w:marLeft w:val="0"/>
      <w:marRight w:val="0"/>
      <w:marTop w:val="0"/>
      <w:marBottom w:val="0"/>
      <w:divBdr>
        <w:top w:val="none" w:sz="0" w:space="0" w:color="auto"/>
        <w:left w:val="none" w:sz="0" w:space="0" w:color="auto"/>
        <w:bottom w:val="none" w:sz="0" w:space="0" w:color="auto"/>
        <w:right w:val="none" w:sz="0" w:space="0" w:color="auto"/>
      </w:divBdr>
    </w:div>
    <w:div w:id="1555845454">
      <w:bodyDiv w:val="1"/>
      <w:marLeft w:val="0"/>
      <w:marRight w:val="0"/>
      <w:marTop w:val="0"/>
      <w:marBottom w:val="0"/>
      <w:divBdr>
        <w:top w:val="none" w:sz="0" w:space="0" w:color="auto"/>
        <w:left w:val="none" w:sz="0" w:space="0" w:color="auto"/>
        <w:bottom w:val="none" w:sz="0" w:space="0" w:color="auto"/>
        <w:right w:val="none" w:sz="0" w:space="0" w:color="auto"/>
      </w:divBdr>
    </w:div>
    <w:div w:id="2009479474">
      <w:bodyDiv w:val="1"/>
      <w:marLeft w:val="0"/>
      <w:marRight w:val="0"/>
      <w:marTop w:val="0"/>
      <w:marBottom w:val="0"/>
      <w:divBdr>
        <w:top w:val="none" w:sz="0" w:space="0" w:color="auto"/>
        <w:left w:val="none" w:sz="0" w:space="0" w:color="auto"/>
        <w:bottom w:val="none" w:sz="0" w:space="0" w:color="auto"/>
        <w:right w:val="none" w:sz="0" w:space="0" w:color="auto"/>
      </w:divBdr>
    </w:div>
    <w:div w:id="2107538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oleObject" Target="embeddings/oleObject5.bin"/><Relationship Id="rId34" Type="http://schemas.openxmlformats.org/officeDocument/2006/relationships/image" Target="media/image18.emf"/><Relationship Id="rId42" Type="http://schemas.openxmlformats.org/officeDocument/2006/relationships/image" Target="media/image22.emf"/><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image" Target="media/image67.pn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oleObject" Target="embeddings/oleObject7.bin"/><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7.emf"/><Relationship Id="rId37" Type="http://schemas.openxmlformats.org/officeDocument/2006/relationships/oleObject" Target="embeddings/oleObject11.bin"/><Relationship Id="rId40" Type="http://schemas.openxmlformats.org/officeDocument/2006/relationships/image" Target="media/image21.emf"/><Relationship Id="rId45" Type="http://schemas.openxmlformats.org/officeDocument/2006/relationships/oleObject" Target="embeddings/oleObject15.bin"/><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footer" Target="footer3.xml"/><Relationship Id="rId19" Type="http://schemas.openxmlformats.org/officeDocument/2006/relationships/oleObject" Target="embeddings/oleObject4.bin"/><Relationship Id="rId14" Type="http://schemas.openxmlformats.org/officeDocument/2006/relationships/image" Target="media/image7.emf"/><Relationship Id="rId22" Type="http://schemas.openxmlformats.org/officeDocument/2006/relationships/image" Target="media/image11.png"/><Relationship Id="rId27" Type="http://schemas.openxmlformats.org/officeDocument/2006/relationships/oleObject" Target="embeddings/oleObject6.bin"/><Relationship Id="rId30" Type="http://schemas.openxmlformats.org/officeDocument/2006/relationships/image" Target="media/image16.emf"/><Relationship Id="rId35" Type="http://schemas.openxmlformats.org/officeDocument/2006/relationships/oleObject" Target="embeddings/oleObject10.bin"/><Relationship Id="rId43" Type="http://schemas.openxmlformats.org/officeDocument/2006/relationships/oleObject" Target="embeddings/oleObject14.bin"/><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jpe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emf"/><Relationship Id="rId17" Type="http://schemas.openxmlformats.org/officeDocument/2006/relationships/oleObject" Target="embeddings/oleObject3.bin"/><Relationship Id="rId25" Type="http://schemas.openxmlformats.org/officeDocument/2006/relationships/image" Target="media/image13.png"/><Relationship Id="rId33" Type="http://schemas.openxmlformats.org/officeDocument/2006/relationships/oleObject" Target="embeddings/oleObject9.bin"/><Relationship Id="rId38" Type="http://schemas.openxmlformats.org/officeDocument/2006/relationships/image" Target="media/image20.emf"/><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0.emf"/><Relationship Id="rId41" Type="http://schemas.openxmlformats.org/officeDocument/2006/relationships/oleObject" Target="embeddings/oleObject13.bin"/><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hyperlink" Target="http://localhost:9001/platform/update" TargetMode="External"/><Relationship Id="rId28" Type="http://schemas.openxmlformats.org/officeDocument/2006/relationships/image" Target="media/image15.emf"/><Relationship Id="rId36" Type="http://schemas.openxmlformats.org/officeDocument/2006/relationships/image" Target="media/image19.emf"/><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oleObject" Target="embeddings/oleObject8.bin"/><Relationship Id="rId44" Type="http://schemas.openxmlformats.org/officeDocument/2006/relationships/image" Target="media/image23.emf"/><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jpe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oleObject" Target="embeddings/oleObject1.bin"/><Relationship Id="rId18" Type="http://schemas.openxmlformats.org/officeDocument/2006/relationships/image" Target="media/image9.emf"/><Relationship Id="rId39" Type="http://schemas.openxmlformats.org/officeDocument/2006/relationships/oleObject" Target="embeddings/oleObject12.bin"/></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5.jpeg"/></Relationships>
</file>

<file path=word/_rels/footer3.xml.rels><?xml version="1.0" encoding="UTF-8" standalone="yes"?>
<Relationships xmlns="http://schemas.openxmlformats.org/package/2006/relationships"><Relationship Id="rId1" Type="http://schemas.openxmlformats.org/officeDocument/2006/relationships/image" Target="media/image73.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75.jpeg"/><Relationship Id="rId1" Type="http://schemas.openxmlformats.org/officeDocument/2006/relationships/image" Target="media/image7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joseph\Desktop\Oyster%20templates\Group%20Word%20Template.dotx" TargetMode="External"/></Relationships>
</file>

<file path=word/theme/theme1.xml><?xml version="1.0" encoding="utf-8"?>
<a:theme xmlns:a="http://schemas.openxmlformats.org/drawingml/2006/main" name="Office Theme">
  <a:themeElements>
    <a:clrScheme name="Capgemini Group Colors">
      <a:dk1>
        <a:srgbClr val="000000"/>
      </a:dk1>
      <a:lt1>
        <a:srgbClr val="FFFFFF"/>
      </a:lt1>
      <a:dk2>
        <a:srgbClr val="009BCC"/>
      </a:dk2>
      <a:lt2>
        <a:srgbClr val="FFFFFF"/>
      </a:lt2>
      <a:accent1>
        <a:srgbClr val="FFBC1D"/>
      </a:accent1>
      <a:accent2>
        <a:srgbClr val="E65A0F"/>
      </a:accent2>
      <a:accent3>
        <a:srgbClr val="C8C500"/>
      </a:accent3>
      <a:accent4>
        <a:srgbClr val="C42F36"/>
      </a:accent4>
      <a:accent5>
        <a:srgbClr val="B4DFEE"/>
      </a:accent5>
      <a:accent6>
        <a:srgbClr val="E65A0F"/>
      </a:accent6>
      <a:hlink>
        <a:srgbClr val="4D740F"/>
      </a:hlink>
      <a:folHlink>
        <a:srgbClr val="C42F36"/>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A59E2A-DD17-4433-8BF7-7F125D382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Group Word Template.dotx</Template>
  <TotalTime>4409</TotalTime>
  <Pages>69</Pages>
  <Words>5607</Words>
  <Characters>58555</Characters>
  <Application>Microsoft Office Word</Application>
  <DocSecurity>0</DocSecurity>
  <Lines>487</Lines>
  <Paragraphs>128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&lt;&lt;Client&gt;&gt;</vt:lpstr>
    </vt:vector>
  </TitlesOfParts>
  <Company>Capgemini</Company>
  <LinksUpToDate>false</LinksUpToDate>
  <CharactersWithSpaces>64034</CharactersWithSpaces>
  <SharedDoc>false</SharedDoc>
  <HLinks>
    <vt:vector size="42" baseType="variant">
      <vt:variant>
        <vt:i4>1441851</vt:i4>
      </vt:variant>
      <vt:variant>
        <vt:i4>38</vt:i4>
      </vt:variant>
      <vt:variant>
        <vt:i4>0</vt:i4>
      </vt:variant>
      <vt:variant>
        <vt:i4>5</vt:i4>
      </vt:variant>
      <vt:variant>
        <vt:lpwstr/>
      </vt:variant>
      <vt:variant>
        <vt:lpwstr>_Toc228680958</vt:lpwstr>
      </vt:variant>
      <vt:variant>
        <vt:i4>1441851</vt:i4>
      </vt:variant>
      <vt:variant>
        <vt:i4>32</vt:i4>
      </vt:variant>
      <vt:variant>
        <vt:i4>0</vt:i4>
      </vt:variant>
      <vt:variant>
        <vt:i4>5</vt:i4>
      </vt:variant>
      <vt:variant>
        <vt:lpwstr/>
      </vt:variant>
      <vt:variant>
        <vt:lpwstr>_Toc228680957</vt:lpwstr>
      </vt:variant>
      <vt:variant>
        <vt:i4>1441851</vt:i4>
      </vt:variant>
      <vt:variant>
        <vt:i4>26</vt:i4>
      </vt:variant>
      <vt:variant>
        <vt:i4>0</vt:i4>
      </vt:variant>
      <vt:variant>
        <vt:i4>5</vt:i4>
      </vt:variant>
      <vt:variant>
        <vt:lpwstr/>
      </vt:variant>
      <vt:variant>
        <vt:lpwstr>_Toc228680956</vt:lpwstr>
      </vt:variant>
      <vt:variant>
        <vt:i4>1441851</vt:i4>
      </vt:variant>
      <vt:variant>
        <vt:i4>20</vt:i4>
      </vt:variant>
      <vt:variant>
        <vt:i4>0</vt:i4>
      </vt:variant>
      <vt:variant>
        <vt:i4>5</vt:i4>
      </vt:variant>
      <vt:variant>
        <vt:lpwstr/>
      </vt:variant>
      <vt:variant>
        <vt:lpwstr>_Toc228680955</vt:lpwstr>
      </vt:variant>
      <vt:variant>
        <vt:i4>1441851</vt:i4>
      </vt:variant>
      <vt:variant>
        <vt:i4>14</vt:i4>
      </vt:variant>
      <vt:variant>
        <vt:i4>0</vt:i4>
      </vt:variant>
      <vt:variant>
        <vt:i4>5</vt:i4>
      </vt:variant>
      <vt:variant>
        <vt:lpwstr/>
      </vt:variant>
      <vt:variant>
        <vt:lpwstr>_Toc228680954</vt:lpwstr>
      </vt:variant>
      <vt:variant>
        <vt:i4>1441851</vt:i4>
      </vt:variant>
      <vt:variant>
        <vt:i4>8</vt:i4>
      </vt:variant>
      <vt:variant>
        <vt:i4>0</vt:i4>
      </vt:variant>
      <vt:variant>
        <vt:i4>5</vt:i4>
      </vt:variant>
      <vt:variant>
        <vt:lpwstr/>
      </vt:variant>
      <vt:variant>
        <vt:lpwstr>_Toc228680953</vt:lpwstr>
      </vt:variant>
      <vt:variant>
        <vt:i4>1441851</vt:i4>
      </vt:variant>
      <vt:variant>
        <vt:i4>2</vt:i4>
      </vt:variant>
      <vt:variant>
        <vt:i4>0</vt:i4>
      </vt:variant>
      <vt:variant>
        <vt:i4>5</vt:i4>
      </vt:variant>
      <vt:variant>
        <vt:lpwstr/>
      </vt:variant>
      <vt:variant>
        <vt:lpwstr>_Toc228680952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Capgemini</dc:creator>
  <cp:lastModifiedBy>nkapales</cp:lastModifiedBy>
  <cp:revision>1775</cp:revision>
  <cp:lastPrinted>2009-03-04T05:32:00Z</cp:lastPrinted>
  <dcterms:created xsi:type="dcterms:W3CDTF">2015-02-05T14:50:00Z</dcterms:created>
  <dcterms:modified xsi:type="dcterms:W3CDTF">2016-02-01T09:41:00Z</dcterms:modified>
</cp:coreProperties>
</file>